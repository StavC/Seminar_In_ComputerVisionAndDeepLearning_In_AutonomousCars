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ED285" w14:textId="32FB00E5" w:rsidR="00D8568A" w:rsidRPr="00221A7F" w:rsidRDefault="00221A7F" w:rsidP="00F30BC6">
      <w:pPr>
        <w:bidi/>
        <w:jc w:val="center"/>
        <w:rPr>
          <w:b/>
          <w:bCs/>
          <w:sz w:val="44"/>
          <w:szCs w:val="44"/>
          <w:rtl/>
        </w:rPr>
      </w:pPr>
      <w:bookmarkStart w:id="0" w:name="_top"/>
      <w:bookmarkEnd w:id="0"/>
      <w:r w:rsidRPr="00221A7F">
        <w:rPr>
          <w:rFonts w:hint="cs"/>
          <w:b/>
          <w:bCs/>
          <w:sz w:val="44"/>
          <w:szCs w:val="44"/>
          <w:rtl/>
        </w:rPr>
        <w:t>למידה עמוקה</w:t>
      </w:r>
      <w:del w:id="1" w:author="Stav Cohen" w:date="2020-09-14T11:10:00Z">
        <w:r w:rsidRPr="00221A7F" w:rsidDel="00AF1D1C">
          <w:rPr>
            <w:rFonts w:hint="cs"/>
            <w:b/>
            <w:bCs/>
            <w:sz w:val="44"/>
            <w:szCs w:val="44"/>
            <w:rtl/>
          </w:rPr>
          <w:delText>,</w:delText>
        </w:r>
      </w:del>
      <w:r w:rsidRPr="00221A7F">
        <w:rPr>
          <w:rFonts w:hint="cs"/>
          <w:b/>
          <w:bCs/>
          <w:sz w:val="44"/>
          <w:szCs w:val="44"/>
          <w:rtl/>
        </w:rPr>
        <w:t xml:space="preserve"> </w:t>
      </w:r>
      <w:ins w:id="2" w:author="Stav Cohen" w:date="2020-09-14T11:10:00Z">
        <w:r w:rsidR="00AF1D1C">
          <w:rPr>
            <w:rFonts w:hint="cs"/>
            <w:b/>
            <w:bCs/>
            <w:sz w:val="44"/>
            <w:szCs w:val="44"/>
            <w:rtl/>
          </w:rPr>
          <w:t>ו</w:t>
        </w:r>
      </w:ins>
      <w:r w:rsidR="007F53C6" w:rsidRPr="00221A7F">
        <w:rPr>
          <w:rFonts w:hint="cs"/>
          <w:b/>
          <w:bCs/>
          <w:sz w:val="44"/>
          <w:szCs w:val="44"/>
          <w:rtl/>
        </w:rPr>
        <w:t>ראייה ממוחשבת ברכבים אוטונומיים</w:t>
      </w:r>
    </w:p>
    <w:p w14:paraId="242EE101" w14:textId="2AAC6713" w:rsidR="007F53C6" w:rsidRPr="00221A7F" w:rsidDel="00AF1D1C" w:rsidRDefault="00221A7F" w:rsidP="00F30BC6">
      <w:pPr>
        <w:bidi/>
        <w:jc w:val="center"/>
        <w:rPr>
          <w:del w:id="3" w:author="Stav Cohen" w:date="2020-09-14T11:10:00Z"/>
          <w:b/>
          <w:bCs/>
          <w:sz w:val="44"/>
          <w:szCs w:val="44"/>
          <w:rtl/>
        </w:rPr>
      </w:pPr>
      <w:del w:id="4" w:author="Stav Cohen" w:date="2020-09-14T11:10:00Z">
        <w:r w:rsidRPr="00221A7F" w:rsidDel="00AF1D1C">
          <w:rPr>
            <w:rFonts w:hint="cs"/>
            <w:b/>
            <w:bCs/>
            <w:sz w:val="44"/>
            <w:szCs w:val="44"/>
            <w:rtl/>
          </w:rPr>
          <w:delText>ו</w:delText>
        </w:r>
        <w:r w:rsidR="007F53C6" w:rsidRPr="00221A7F" w:rsidDel="00AF1D1C">
          <w:rPr>
            <w:rFonts w:hint="cs"/>
            <w:b/>
            <w:bCs/>
            <w:sz w:val="44"/>
            <w:szCs w:val="44"/>
            <w:rtl/>
          </w:rPr>
          <w:delText xml:space="preserve">איתור וזיהוי תמרורי </w:delText>
        </w:r>
        <w:commentRangeStart w:id="5"/>
        <w:commentRangeStart w:id="6"/>
        <w:r w:rsidR="007F53C6" w:rsidRPr="00221A7F" w:rsidDel="00AF1D1C">
          <w:rPr>
            <w:rFonts w:hint="cs"/>
            <w:b/>
            <w:bCs/>
            <w:sz w:val="44"/>
            <w:szCs w:val="44"/>
            <w:rtl/>
          </w:rPr>
          <w:delText>דרך</w:delText>
        </w:r>
        <w:commentRangeEnd w:id="5"/>
        <w:r w:rsidR="007F4565" w:rsidDel="00AF1D1C">
          <w:rPr>
            <w:rStyle w:val="CommentReference"/>
            <w:rtl/>
          </w:rPr>
          <w:commentReference w:id="5"/>
        </w:r>
        <w:commentRangeEnd w:id="6"/>
        <w:r w:rsidR="007F4565" w:rsidDel="00AF1D1C">
          <w:rPr>
            <w:rStyle w:val="CommentReference"/>
            <w:rtl/>
          </w:rPr>
          <w:commentReference w:id="6"/>
        </w:r>
        <w:r w:rsidRPr="00221A7F" w:rsidDel="00AF1D1C">
          <w:rPr>
            <w:rFonts w:hint="cs"/>
            <w:b/>
            <w:bCs/>
            <w:sz w:val="44"/>
            <w:szCs w:val="44"/>
            <w:rtl/>
          </w:rPr>
          <w:delText>.</w:delText>
        </w:r>
      </w:del>
    </w:p>
    <w:p w14:paraId="357AAF0B" w14:textId="77777777" w:rsidR="00596C98" w:rsidRDefault="00596C98" w:rsidP="00F30BC6">
      <w:pPr>
        <w:bidi/>
        <w:jc w:val="both"/>
        <w:rPr>
          <w:sz w:val="52"/>
          <w:szCs w:val="52"/>
          <w:rtl/>
        </w:rPr>
      </w:pPr>
    </w:p>
    <w:p w14:paraId="3E99FE01" w14:textId="694A8230" w:rsidR="007F53C6" w:rsidRDefault="007F53C6" w:rsidP="00AF1D1C">
      <w:pPr>
        <w:bidi/>
        <w:jc w:val="center"/>
        <w:rPr>
          <w:ins w:id="7" w:author="Stav Cohen" w:date="2020-09-14T11:10:00Z"/>
          <w:sz w:val="40"/>
          <w:szCs w:val="40"/>
          <w:rtl/>
        </w:rPr>
      </w:pPr>
      <w:r w:rsidRPr="00221A7F">
        <w:rPr>
          <w:rFonts w:hint="cs"/>
          <w:sz w:val="40"/>
          <w:szCs w:val="40"/>
          <w:rtl/>
        </w:rPr>
        <w:t xml:space="preserve">סתיו </w:t>
      </w:r>
      <w:ins w:id="8" w:author="Stav Cohen" w:date="2020-09-14T11:11:00Z">
        <w:r w:rsidR="00AF1D1C">
          <w:rPr>
            <w:rFonts w:hint="cs"/>
            <w:sz w:val="40"/>
            <w:szCs w:val="40"/>
            <w:rtl/>
          </w:rPr>
          <w:t>כהן</w:t>
        </w:r>
      </w:ins>
      <w:commentRangeStart w:id="9"/>
      <w:del w:id="10" w:author="Stav Cohen" w:date="2020-09-14T11:11:00Z">
        <w:r w:rsidRPr="00221A7F" w:rsidDel="00AF1D1C">
          <w:rPr>
            <w:rFonts w:hint="cs"/>
            <w:sz w:val="40"/>
            <w:szCs w:val="40"/>
            <w:rtl/>
          </w:rPr>
          <w:delText>כ</w:delText>
        </w:r>
      </w:del>
      <w:del w:id="11" w:author="Stav Cohen" w:date="2020-09-14T11:10:00Z">
        <w:r w:rsidRPr="00221A7F" w:rsidDel="00AF1D1C">
          <w:rPr>
            <w:rFonts w:hint="cs"/>
            <w:sz w:val="40"/>
            <w:szCs w:val="40"/>
            <w:rtl/>
          </w:rPr>
          <w:delText>הן</w:delText>
        </w:r>
        <w:commentRangeEnd w:id="9"/>
        <w:r w:rsidR="007F4565" w:rsidDel="00AF1D1C">
          <w:rPr>
            <w:rStyle w:val="CommentReference"/>
            <w:rtl/>
          </w:rPr>
          <w:commentReference w:id="9"/>
        </w:r>
      </w:del>
    </w:p>
    <w:p w14:paraId="50D0ED26" w14:textId="5861F572" w:rsidR="00AF1D1C" w:rsidDel="00590488" w:rsidRDefault="00AF1D1C" w:rsidP="00AF1D1C">
      <w:pPr>
        <w:bidi/>
        <w:jc w:val="center"/>
        <w:rPr>
          <w:del w:id="12" w:author="Stav Cohen" w:date="2020-12-22T19:12:00Z"/>
          <w:sz w:val="40"/>
          <w:szCs w:val="40"/>
          <w:rtl/>
        </w:rPr>
      </w:pPr>
    </w:p>
    <w:p w14:paraId="34B2515E" w14:textId="77777777" w:rsidR="00221A7F" w:rsidRDefault="00221A7F" w:rsidP="00221A7F">
      <w:pPr>
        <w:bidi/>
        <w:jc w:val="center"/>
        <w:rPr>
          <w:sz w:val="40"/>
          <w:szCs w:val="40"/>
          <w:rtl/>
        </w:rPr>
      </w:pPr>
      <w:r>
        <w:rPr>
          <w:rFonts w:hint="cs"/>
          <w:sz w:val="40"/>
          <w:szCs w:val="40"/>
          <w:rtl/>
        </w:rPr>
        <w:t>בהנחיית ד"ר מעינה הרמן</w:t>
      </w:r>
    </w:p>
    <w:p w14:paraId="37E8574B" w14:textId="77777777" w:rsidR="00221A7F" w:rsidRPr="00221A7F" w:rsidRDefault="00221A7F" w:rsidP="00221A7F">
      <w:pPr>
        <w:bidi/>
        <w:jc w:val="center"/>
        <w:rPr>
          <w:sz w:val="40"/>
          <w:szCs w:val="40"/>
          <w:rtl/>
        </w:rPr>
      </w:pPr>
      <w:r>
        <w:rPr>
          <w:rFonts w:hint="cs"/>
          <w:sz w:val="40"/>
          <w:szCs w:val="40"/>
          <w:rtl/>
        </w:rPr>
        <w:t>אוגוסט 2020</w:t>
      </w:r>
    </w:p>
    <w:p w14:paraId="6769B169" w14:textId="77777777" w:rsidR="007F53C6" w:rsidRDefault="007F53C6" w:rsidP="00F30BC6">
      <w:pPr>
        <w:bidi/>
        <w:jc w:val="both"/>
        <w:rPr>
          <w:sz w:val="52"/>
          <w:szCs w:val="52"/>
          <w:rtl/>
        </w:rPr>
      </w:pPr>
      <w:r>
        <w:rPr>
          <w:rFonts w:hint="cs"/>
          <w:noProof/>
          <w:sz w:val="52"/>
          <w:szCs w:val="52"/>
        </w:rPr>
        <w:drawing>
          <wp:inline distT="0" distB="0" distL="0" distR="0" wp14:anchorId="2BD89A0B" wp14:editId="2F9A6506">
            <wp:extent cx="5915025" cy="3464703"/>
            <wp:effectExtent l="0" t="0" r="0" b="2540"/>
            <wp:docPr id="2" name="Picture 2" descr="D:\Download\image001.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Download\image001.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7160" cy="3483526"/>
                    </a:xfrm>
                    <a:prstGeom prst="rect">
                      <a:avLst/>
                    </a:prstGeom>
                    <a:noFill/>
                    <a:ln>
                      <a:noFill/>
                    </a:ln>
                  </pic:spPr>
                </pic:pic>
              </a:graphicData>
            </a:graphic>
          </wp:inline>
        </w:drawing>
      </w:r>
    </w:p>
    <w:p w14:paraId="5CC7E8D4" w14:textId="77777777" w:rsidR="00596C98" w:rsidRDefault="00596C98" w:rsidP="00F30BC6">
      <w:pPr>
        <w:bidi/>
        <w:jc w:val="both"/>
        <w:rPr>
          <w:sz w:val="52"/>
          <w:szCs w:val="52"/>
          <w:rtl/>
        </w:rPr>
      </w:pPr>
    </w:p>
    <w:p w14:paraId="7C3BE521" w14:textId="41120A54" w:rsidR="00596C98" w:rsidRDefault="00596C98" w:rsidP="00F30BC6">
      <w:pPr>
        <w:bidi/>
        <w:jc w:val="both"/>
        <w:rPr>
          <w:ins w:id="13" w:author="Stav Cohen" w:date="2020-12-22T19:12:00Z"/>
          <w:sz w:val="52"/>
          <w:szCs w:val="52"/>
        </w:rPr>
      </w:pPr>
    </w:p>
    <w:p w14:paraId="6C231247" w14:textId="77777777" w:rsidR="00590488" w:rsidRDefault="00590488" w:rsidP="00590488">
      <w:pPr>
        <w:bidi/>
        <w:jc w:val="both"/>
        <w:rPr>
          <w:sz w:val="52"/>
          <w:szCs w:val="52"/>
          <w:rtl/>
        </w:rPr>
        <w:pPrChange w:id="14" w:author="Stav Cohen" w:date="2020-12-22T19:12:00Z">
          <w:pPr>
            <w:bidi/>
            <w:jc w:val="both"/>
          </w:pPr>
        </w:pPrChange>
      </w:pPr>
    </w:p>
    <w:p w14:paraId="20D21435" w14:textId="77777777" w:rsidR="00596C98" w:rsidRDefault="00596C98" w:rsidP="00F30BC6">
      <w:pPr>
        <w:bidi/>
        <w:jc w:val="both"/>
        <w:rPr>
          <w:sz w:val="52"/>
          <w:szCs w:val="52"/>
          <w:rtl/>
        </w:rPr>
      </w:pPr>
    </w:p>
    <w:p w14:paraId="365DFA6A" w14:textId="77777777" w:rsidR="00596C98" w:rsidRDefault="00596C98" w:rsidP="00F30BC6">
      <w:pPr>
        <w:bidi/>
        <w:jc w:val="both"/>
        <w:rPr>
          <w:sz w:val="52"/>
          <w:szCs w:val="52"/>
          <w:rtl/>
        </w:rPr>
      </w:pPr>
    </w:p>
    <w:p w14:paraId="4E5C8115" w14:textId="77777777" w:rsidR="007F53C6" w:rsidRDefault="007F53C6" w:rsidP="00EB0B19">
      <w:pPr>
        <w:bidi/>
        <w:jc w:val="center"/>
        <w:rPr>
          <w:b/>
          <w:bCs/>
          <w:sz w:val="40"/>
          <w:szCs w:val="40"/>
          <w:u w:val="single"/>
          <w:rtl/>
        </w:rPr>
      </w:pPr>
      <w:r w:rsidRPr="00EB0B19">
        <w:rPr>
          <w:rFonts w:hint="cs"/>
          <w:b/>
          <w:bCs/>
          <w:sz w:val="40"/>
          <w:szCs w:val="40"/>
          <w:u w:val="single"/>
          <w:rtl/>
        </w:rPr>
        <w:t>תוכן עניינים</w:t>
      </w:r>
    </w:p>
    <w:p w14:paraId="4DD0F4E5" w14:textId="77777777" w:rsidR="002F6C90" w:rsidRPr="002F6C90" w:rsidRDefault="002F6C90" w:rsidP="002F6C90">
      <w:pPr>
        <w:bidi/>
        <w:rPr>
          <w:sz w:val="32"/>
          <w:szCs w:val="32"/>
          <w:rtl/>
        </w:rPr>
      </w:pPr>
      <w:r>
        <w:rPr>
          <w:rFonts w:hint="cs"/>
          <w:sz w:val="32"/>
          <w:szCs w:val="32"/>
          <w:rtl/>
        </w:rPr>
        <w:t>תוכן עניינים.........................................................................</w:t>
      </w:r>
      <w:del w:id="15" w:author="Stav Cohen" w:date="2020-10-26T19:46:00Z">
        <w:r w:rsidDel="007701A0">
          <w:rPr>
            <w:rFonts w:hint="cs"/>
            <w:sz w:val="32"/>
            <w:szCs w:val="32"/>
            <w:rtl/>
          </w:rPr>
          <w:delText>....</w:delText>
        </w:r>
      </w:del>
      <w:r>
        <w:rPr>
          <w:rFonts w:hint="cs"/>
          <w:sz w:val="32"/>
          <w:szCs w:val="32"/>
          <w:rtl/>
        </w:rPr>
        <w:t>..........2</w:t>
      </w:r>
    </w:p>
    <w:p w14:paraId="644FCF1A" w14:textId="77777777" w:rsidR="007F53C6" w:rsidRPr="00EB0B19" w:rsidRDefault="007F53C6" w:rsidP="00F30BC6">
      <w:pPr>
        <w:bidi/>
        <w:jc w:val="both"/>
        <w:rPr>
          <w:sz w:val="32"/>
          <w:szCs w:val="32"/>
          <w:rtl/>
        </w:rPr>
      </w:pPr>
      <w:r w:rsidRPr="00EB0B19">
        <w:rPr>
          <w:rFonts w:hint="cs"/>
          <w:sz w:val="32"/>
          <w:szCs w:val="32"/>
          <w:rtl/>
        </w:rPr>
        <w:t>מבוא</w:t>
      </w:r>
      <w:r w:rsidR="00A01C2D">
        <w:rPr>
          <w:rFonts w:hint="cs"/>
          <w:sz w:val="32"/>
          <w:szCs w:val="32"/>
          <w:rtl/>
        </w:rPr>
        <w:t>..................................................................................</w:t>
      </w:r>
      <w:del w:id="16" w:author="Stav Cohen" w:date="2020-10-26T19:46:00Z">
        <w:r w:rsidR="00A01C2D" w:rsidDel="007701A0">
          <w:rPr>
            <w:rFonts w:hint="cs"/>
            <w:sz w:val="32"/>
            <w:szCs w:val="32"/>
            <w:rtl/>
          </w:rPr>
          <w:delText>....</w:delText>
        </w:r>
      </w:del>
      <w:r w:rsidR="00A01C2D">
        <w:rPr>
          <w:rFonts w:hint="cs"/>
          <w:sz w:val="32"/>
          <w:szCs w:val="32"/>
          <w:rtl/>
        </w:rPr>
        <w:t>..........3</w:t>
      </w:r>
    </w:p>
    <w:p w14:paraId="64C91772" w14:textId="77777777" w:rsidR="007F53C6" w:rsidRPr="00EB0B19" w:rsidRDefault="00A01C2D" w:rsidP="00F30BC6">
      <w:pPr>
        <w:bidi/>
        <w:jc w:val="both"/>
        <w:rPr>
          <w:sz w:val="32"/>
          <w:szCs w:val="32"/>
          <w:rtl/>
        </w:rPr>
      </w:pPr>
      <w:r>
        <w:rPr>
          <w:rFonts w:hint="cs"/>
          <w:sz w:val="32"/>
          <w:szCs w:val="32"/>
          <w:rtl/>
        </w:rPr>
        <w:t>הנוירון</w:t>
      </w:r>
      <w:r w:rsidR="002F6C90">
        <w:rPr>
          <w:rFonts w:hint="cs"/>
          <w:sz w:val="32"/>
          <w:szCs w:val="32"/>
          <w:rtl/>
        </w:rPr>
        <w:t xml:space="preserve"> הביולוגי</w:t>
      </w:r>
      <w:r>
        <w:rPr>
          <w:rFonts w:hint="cs"/>
          <w:sz w:val="32"/>
          <w:szCs w:val="32"/>
          <w:rtl/>
        </w:rPr>
        <w:t>......................................................................</w:t>
      </w:r>
      <w:del w:id="17" w:author="Stav Cohen" w:date="2020-10-26T19:46:00Z">
        <w:r w:rsidDel="007701A0">
          <w:rPr>
            <w:rFonts w:hint="cs"/>
            <w:sz w:val="32"/>
            <w:szCs w:val="32"/>
            <w:rtl/>
          </w:rPr>
          <w:delText>...</w:delText>
        </w:r>
      </w:del>
      <w:r>
        <w:rPr>
          <w:rFonts w:hint="cs"/>
          <w:sz w:val="32"/>
          <w:szCs w:val="32"/>
          <w:rtl/>
        </w:rPr>
        <w:t>....</w:t>
      </w:r>
      <w:r w:rsidR="002F6C90">
        <w:rPr>
          <w:rFonts w:hint="cs"/>
          <w:sz w:val="32"/>
          <w:szCs w:val="32"/>
          <w:rtl/>
        </w:rPr>
        <w:t>.....7</w:t>
      </w:r>
    </w:p>
    <w:p w14:paraId="11956C0D" w14:textId="77777777" w:rsidR="007F53C6" w:rsidRPr="00EB0B19" w:rsidRDefault="002F6C90" w:rsidP="00F30BC6">
      <w:pPr>
        <w:bidi/>
        <w:jc w:val="both"/>
        <w:rPr>
          <w:sz w:val="32"/>
          <w:szCs w:val="32"/>
          <w:rtl/>
        </w:rPr>
      </w:pPr>
      <w:r>
        <w:rPr>
          <w:rFonts w:hint="cs"/>
          <w:sz w:val="32"/>
          <w:szCs w:val="32"/>
          <w:rtl/>
        </w:rPr>
        <w:t>נוירונים מלאכותיים..............................................................</w:t>
      </w:r>
      <w:del w:id="18" w:author="Stav Cohen" w:date="2020-10-26T19:46:00Z">
        <w:r w:rsidDel="007701A0">
          <w:rPr>
            <w:rFonts w:hint="cs"/>
            <w:sz w:val="32"/>
            <w:szCs w:val="32"/>
            <w:rtl/>
          </w:rPr>
          <w:delText>...</w:delText>
        </w:r>
      </w:del>
      <w:r>
        <w:rPr>
          <w:rFonts w:hint="cs"/>
          <w:sz w:val="32"/>
          <w:szCs w:val="32"/>
          <w:rtl/>
        </w:rPr>
        <w:t>............9</w:t>
      </w:r>
    </w:p>
    <w:p w14:paraId="2C5ED6F6" w14:textId="77777777" w:rsidR="007F53C6" w:rsidRPr="00EB0B19" w:rsidRDefault="002F6C90" w:rsidP="00F30BC6">
      <w:pPr>
        <w:bidi/>
        <w:jc w:val="both"/>
        <w:rPr>
          <w:sz w:val="32"/>
          <w:szCs w:val="32"/>
          <w:rtl/>
        </w:rPr>
      </w:pPr>
      <w:r>
        <w:rPr>
          <w:rFonts w:hint="cs"/>
          <w:sz w:val="32"/>
          <w:szCs w:val="32"/>
          <w:rtl/>
        </w:rPr>
        <w:t>מבנה רשת נוירונים..............................................................</w:t>
      </w:r>
      <w:del w:id="19" w:author="Stav Cohen" w:date="2020-10-26T19:46:00Z">
        <w:r w:rsidDel="007701A0">
          <w:rPr>
            <w:rFonts w:hint="cs"/>
            <w:sz w:val="32"/>
            <w:szCs w:val="32"/>
            <w:rtl/>
          </w:rPr>
          <w:delText>..</w:delText>
        </w:r>
      </w:del>
      <w:r>
        <w:rPr>
          <w:rFonts w:hint="cs"/>
          <w:sz w:val="32"/>
          <w:szCs w:val="32"/>
          <w:rtl/>
        </w:rPr>
        <w:t>...........13</w:t>
      </w:r>
    </w:p>
    <w:p w14:paraId="4D696399" w14:textId="2E382802" w:rsidR="007F53C6" w:rsidRPr="00EB0B19" w:rsidDel="005F5C68" w:rsidRDefault="002F6C90" w:rsidP="00F30BC6">
      <w:pPr>
        <w:bidi/>
        <w:jc w:val="both"/>
        <w:rPr>
          <w:del w:id="20" w:author="Stav Cohen" w:date="2020-10-16T13:57:00Z"/>
          <w:sz w:val="32"/>
          <w:szCs w:val="32"/>
          <w:rtl/>
        </w:rPr>
      </w:pPr>
      <w:del w:id="21" w:author="Stav Cohen" w:date="2020-10-16T13:57:00Z">
        <w:r w:rsidDel="005F5C68">
          <w:rPr>
            <w:rFonts w:hint="cs"/>
            <w:sz w:val="32"/>
            <w:szCs w:val="32"/>
            <w:rtl/>
          </w:rPr>
          <w:delText>למידת מכונה...................................................................................14</w:delText>
        </w:r>
      </w:del>
    </w:p>
    <w:p w14:paraId="5F1EC251" w14:textId="4210F900" w:rsidR="007F53C6" w:rsidRPr="00EB0B19" w:rsidRDefault="002F6C90" w:rsidP="00F30BC6">
      <w:pPr>
        <w:bidi/>
        <w:jc w:val="both"/>
        <w:rPr>
          <w:sz w:val="32"/>
          <w:szCs w:val="32"/>
          <w:rtl/>
        </w:rPr>
      </w:pPr>
      <w:r>
        <w:rPr>
          <w:rFonts w:hint="cs"/>
          <w:sz w:val="32"/>
          <w:szCs w:val="32"/>
          <w:rtl/>
        </w:rPr>
        <w:t>אימון רשתות נוירונים............................................................</w:t>
      </w:r>
      <w:del w:id="22" w:author="Stav Cohen" w:date="2020-10-26T19:46:00Z">
        <w:r w:rsidDel="007701A0">
          <w:rPr>
            <w:rFonts w:hint="cs"/>
            <w:sz w:val="32"/>
            <w:szCs w:val="32"/>
            <w:rtl/>
          </w:rPr>
          <w:delText>.</w:delText>
        </w:r>
      </w:del>
      <w:r>
        <w:rPr>
          <w:rFonts w:hint="cs"/>
          <w:sz w:val="32"/>
          <w:szCs w:val="32"/>
          <w:rtl/>
        </w:rPr>
        <w:t>...........</w:t>
      </w:r>
      <w:del w:id="23" w:author="Stav Cohen" w:date="2020-10-16T13:57:00Z">
        <w:r w:rsidDel="005F5C68">
          <w:rPr>
            <w:rFonts w:hint="cs"/>
            <w:sz w:val="32"/>
            <w:szCs w:val="32"/>
            <w:rtl/>
          </w:rPr>
          <w:delText>15</w:delText>
        </w:r>
      </w:del>
      <w:ins w:id="24" w:author="Stav Cohen" w:date="2020-10-16T13:57:00Z">
        <w:r w:rsidR="005F5C68">
          <w:rPr>
            <w:rFonts w:hint="cs"/>
            <w:sz w:val="32"/>
            <w:szCs w:val="32"/>
            <w:rtl/>
          </w:rPr>
          <w:t>14</w:t>
        </w:r>
      </w:ins>
    </w:p>
    <w:p w14:paraId="3A11802F" w14:textId="77777777" w:rsidR="007F53C6" w:rsidRDefault="002F6C90" w:rsidP="00F30BC6">
      <w:pPr>
        <w:bidi/>
        <w:jc w:val="both"/>
        <w:rPr>
          <w:sz w:val="32"/>
          <w:szCs w:val="32"/>
          <w:rtl/>
        </w:rPr>
      </w:pPr>
      <w:r>
        <w:rPr>
          <w:rFonts w:hint="cs"/>
          <w:sz w:val="32"/>
          <w:szCs w:val="32"/>
          <w:rtl/>
        </w:rPr>
        <w:t>רשתות קונבולוציה...............................................................</w:t>
      </w:r>
      <w:del w:id="25" w:author="Stav Cohen" w:date="2020-10-26T19:46:00Z">
        <w:r w:rsidDel="007701A0">
          <w:rPr>
            <w:rFonts w:hint="cs"/>
            <w:sz w:val="32"/>
            <w:szCs w:val="32"/>
            <w:rtl/>
          </w:rPr>
          <w:delText>.</w:delText>
        </w:r>
      </w:del>
      <w:r>
        <w:rPr>
          <w:rFonts w:hint="cs"/>
          <w:sz w:val="32"/>
          <w:szCs w:val="32"/>
          <w:rtl/>
        </w:rPr>
        <w:t>...........24</w:t>
      </w:r>
    </w:p>
    <w:p w14:paraId="4C6F4DFC" w14:textId="77777777" w:rsidR="002F6C90" w:rsidRPr="00EB0B19" w:rsidRDefault="002F6C90" w:rsidP="002F6C90">
      <w:pPr>
        <w:bidi/>
        <w:jc w:val="both"/>
        <w:rPr>
          <w:sz w:val="32"/>
          <w:szCs w:val="32"/>
          <w:rtl/>
        </w:rPr>
      </w:pPr>
      <w:r>
        <w:rPr>
          <w:rFonts w:hint="cs"/>
          <w:sz w:val="32"/>
          <w:szCs w:val="32"/>
          <w:rtl/>
        </w:rPr>
        <w:t>ארכיטקטורת רשת קונבולוציה...............................................</w:t>
      </w:r>
      <w:del w:id="26" w:author="Stav Cohen" w:date="2020-10-26T19:46:00Z">
        <w:r w:rsidDel="007701A0">
          <w:rPr>
            <w:rFonts w:hint="cs"/>
            <w:sz w:val="32"/>
            <w:szCs w:val="32"/>
            <w:rtl/>
          </w:rPr>
          <w:delText>.</w:delText>
        </w:r>
      </w:del>
      <w:r>
        <w:rPr>
          <w:rFonts w:hint="cs"/>
          <w:sz w:val="32"/>
          <w:szCs w:val="32"/>
          <w:rtl/>
        </w:rPr>
        <w:t>............26</w:t>
      </w:r>
    </w:p>
    <w:p w14:paraId="650F9E40" w14:textId="2939F893" w:rsidR="007F53C6" w:rsidRPr="00EB0B19" w:rsidRDefault="002F6C90" w:rsidP="00F30BC6">
      <w:pPr>
        <w:bidi/>
        <w:jc w:val="both"/>
        <w:rPr>
          <w:sz w:val="32"/>
          <w:szCs w:val="32"/>
        </w:rPr>
      </w:pPr>
      <w:r>
        <w:rPr>
          <w:rFonts w:hint="cs"/>
          <w:sz w:val="32"/>
          <w:szCs w:val="32"/>
          <w:rtl/>
        </w:rPr>
        <w:t>התאמת יתר ובחירת נתונים...................................................</w:t>
      </w:r>
      <w:del w:id="27" w:author="Stav Cohen" w:date="2020-10-26T19:46:00Z">
        <w:r w:rsidDel="007701A0">
          <w:rPr>
            <w:rFonts w:hint="cs"/>
            <w:sz w:val="32"/>
            <w:szCs w:val="32"/>
            <w:rtl/>
          </w:rPr>
          <w:delText>.</w:delText>
        </w:r>
      </w:del>
      <w:r>
        <w:rPr>
          <w:rFonts w:hint="cs"/>
          <w:sz w:val="32"/>
          <w:szCs w:val="32"/>
          <w:rtl/>
        </w:rPr>
        <w:t>..</w:t>
      </w:r>
      <w:ins w:id="28" w:author="Stav Cohen" w:date="2020-10-26T19:46:00Z">
        <w:r w:rsidR="007701A0">
          <w:rPr>
            <w:rFonts w:hint="cs"/>
            <w:sz w:val="32"/>
            <w:szCs w:val="32"/>
            <w:rtl/>
          </w:rPr>
          <w:t>.</w:t>
        </w:r>
      </w:ins>
      <w:r>
        <w:rPr>
          <w:rFonts w:hint="cs"/>
          <w:sz w:val="32"/>
          <w:szCs w:val="32"/>
          <w:rtl/>
        </w:rPr>
        <w:t>..</w:t>
      </w:r>
      <w:ins w:id="29" w:author="Stav Cohen" w:date="2020-10-26T19:46:00Z">
        <w:r w:rsidR="007701A0">
          <w:rPr>
            <w:rFonts w:hint="cs"/>
            <w:sz w:val="32"/>
            <w:szCs w:val="32"/>
            <w:rtl/>
          </w:rPr>
          <w:t>.</w:t>
        </w:r>
      </w:ins>
      <w:r>
        <w:rPr>
          <w:rFonts w:hint="cs"/>
          <w:sz w:val="32"/>
          <w:szCs w:val="32"/>
          <w:rtl/>
        </w:rPr>
        <w:t>..</w:t>
      </w:r>
      <w:del w:id="30" w:author="Stav Cohen" w:date="2020-10-26T19:46:00Z">
        <w:r w:rsidDel="007701A0">
          <w:rPr>
            <w:rFonts w:hint="cs"/>
            <w:sz w:val="32"/>
            <w:szCs w:val="32"/>
            <w:rtl/>
          </w:rPr>
          <w:delText>.</w:delText>
        </w:r>
      </w:del>
      <w:r>
        <w:rPr>
          <w:rFonts w:hint="cs"/>
          <w:sz w:val="32"/>
          <w:szCs w:val="32"/>
          <w:rtl/>
        </w:rPr>
        <w:t>...31</w:t>
      </w:r>
    </w:p>
    <w:p w14:paraId="2336F80F" w14:textId="3A3A1D14" w:rsidR="007F53C6" w:rsidRPr="00EB0B19" w:rsidRDefault="002F6C90" w:rsidP="00F30BC6">
      <w:pPr>
        <w:bidi/>
        <w:jc w:val="both"/>
        <w:rPr>
          <w:sz w:val="32"/>
          <w:szCs w:val="32"/>
          <w:rtl/>
        </w:rPr>
      </w:pPr>
      <w:r>
        <w:rPr>
          <w:rFonts w:hint="cs"/>
          <w:sz w:val="32"/>
          <w:szCs w:val="32"/>
          <w:rtl/>
        </w:rPr>
        <w:t xml:space="preserve"> כיצד עובדים רכבים אוטונומיים.......................................</w:t>
      </w:r>
      <w:del w:id="31" w:author="Stav Cohen" w:date="2020-10-26T19:46:00Z">
        <w:r w:rsidDel="007701A0">
          <w:rPr>
            <w:rFonts w:hint="cs"/>
            <w:sz w:val="32"/>
            <w:szCs w:val="32"/>
            <w:rtl/>
          </w:rPr>
          <w:delText>.</w:delText>
        </w:r>
      </w:del>
      <w:r>
        <w:rPr>
          <w:rFonts w:hint="cs"/>
          <w:sz w:val="32"/>
          <w:szCs w:val="32"/>
          <w:rtl/>
        </w:rPr>
        <w:t>........</w:t>
      </w:r>
      <w:ins w:id="32" w:author="Stav Cohen" w:date="2020-10-26T19:46:00Z">
        <w:r w:rsidR="007701A0">
          <w:rPr>
            <w:rFonts w:hint="cs"/>
            <w:sz w:val="32"/>
            <w:szCs w:val="32"/>
            <w:rtl/>
          </w:rPr>
          <w:t>..</w:t>
        </w:r>
      </w:ins>
      <w:r>
        <w:rPr>
          <w:rFonts w:hint="cs"/>
          <w:sz w:val="32"/>
          <w:szCs w:val="32"/>
          <w:rtl/>
        </w:rPr>
        <w:t>..</w:t>
      </w:r>
      <w:del w:id="33" w:author="Stav Cohen" w:date="2020-10-26T19:46:00Z">
        <w:r w:rsidDel="007701A0">
          <w:rPr>
            <w:rFonts w:hint="cs"/>
            <w:sz w:val="32"/>
            <w:szCs w:val="32"/>
            <w:rtl/>
          </w:rPr>
          <w:delText>.</w:delText>
        </w:r>
      </w:del>
      <w:r>
        <w:rPr>
          <w:rFonts w:hint="cs"/>
          <w:sz w:val="32"/>
          <w:szCs w:val="32"/>
          <w:rtl/>
        </w:rPr>
        <w:t>......34</w:t>
      </w:r>
    </w:p>
    <w:p w14:paraId="0ED72621" w14:textId="5559617D" w:rsidR="007F53C6" w:rsidRPr="00EB0B19" w:rsidRDefault="002F6C90" w:rsidP="00F30BC6">
      <w:pPr>
        <w:bidi/>
        <w:jc w:val="both"/>
        <w:rPr>
          <w:sz w:val="32"/>
          <w:szCs w:val="32"/>
          <w:rtl/>
        </w:rPr>
      </w:pPr>
      <w:r>
        <w:rPr>
          <w:rFonts w:hint="cs"/>
          <w:sz w:val="32"/>
          <w:szCs w:val="32"/>
          <w:rtl/>
        </w:rPr>
        <w:t>זיהוי אובייקטים..................................................................</w:t>
      </w:r>
      <w:ins w:id="34" w:author="Stav Cohen" w:date="2020-10-26T19:46:00Z">
        <w:r w:rsidR="007701A0">
          <w:rPr>
            <w:rFonts w:hint="cs"/>
            <w:sz w:val="32"/>
            <w:szCs w:val="32"/>
            <w:rtl/>
          </w:rPr>
          <w:t>.</w:t>
        </w:r>
      </w:ins>
      <w:r>
        <w:rPr>
          <w:rFonts w:hint="cs"/>
          <w:sz w:val="32"/>
          <w:szCs w:val="32"/>
          <w:rtl/>
        </w:rPr>
        <w:t>............36</w:t>
      </w:r>
    </w:p>
    <w:p w14:paraId="6EDE68D2" w14:textId="2ECD3EC7" w:rsidR="007F53C6" w:rsidRPr="00EB0B19" w:rsidRDefault="002F6C90" w:rsidP="00F30BC6">
      <w:pPr>
        <w:bidi/>
        <w:jc w:val="both"/>
        <w:rPr>
          <w:sz w:val="32"/>
          <w:szCs w:val="32"/>
          <w:rtl/>
        </w:rPr>
      </w:pPr>
      <w:r>
        <w:rPr>
          <w:rFonts w:hint="cs"/>
          <w:sz w:val="32"/>
          <w:szCs w:val="32"/>
          <w:rtl/>
        </w:rPr>
        <w:t>מעקב אחרי אובייקטים.....................................................................</w:t>
      </w:r>
      <w:del w:id="35" w:author="Stav Cohen" w:date="2020-10-16T13:59:00Z">
        <w:r w:rsidDel="005F5C68">
          <w:rPr>
            <w:rFonts w:hint="cs"/>
            <w:sz w:val="32"/>
            <w:szCs w:val="32"/>
            <w:rtl/>
          </w:rPr>
          <w:delText>40</w:delText>
        </w:r>
      </w:del>
      <w:ins w:id="36" w:author="Stav Cohen" w:date="2020-10-16T13:59:00Z">
        <w:r w:rsidR="005F5C68">
          <w:rPr>
            <w:rFonts w:hint="cs"/>
            <w:sz w:val="32"/>
            <w:szCs w:val="32"/>
            <w:rtl/>
          </w:rPr>
          <w:t>44</w:t>
        </w:r>
      </w:ins>
    </w:p>
    <w:p w14:paraId="65684044" w14:textId="66B449C3" w:rsidR="00432B6C" w:rsidRPr="00EB0B19" w:rsidRDefault="00F318A2" w:rsidP="007F4565">
      <w:pPr>
        <w:bidi/>
        <w:jc w:val="both"/>
        <w:rPr>
          <w:sz w:val="32"/>
          <w:szCs w:val="32"/>
          <w:rtl/>
        </w:rPr>
      </w:pPr>
      <w:proofErr w:type="spellStart"/>
      <w:r>
        <w:rPr>
          <w:rFonts w:hint="cs"/>
          <w:sz w:val="32"/>
          <w:szCs w:val="32"/>
          <w:rtl/>
        </w:rPr>
        <w:t>ס</w:t>
      </w:r>
      <w:ins w:id="37" w:author="maya" w:date="2020-09-13T13:37:00Z">
        <w:r w:rsidR="007F4565">
          <w:rPr>
            <w:rFonts w:hint="cs"/>
            <w:sz w:val="32"/>
            <w:szCs w:val="32"/>
            <w:rtl/>
          </w:rPr>
          <w:t>י</w:t>
        </w:r>
      </w:ins>
      <w:r>
        <w:rPr>
          <w:rFonts w:hint="cs"/>
          <w:sz w:val="32"/>
          <w:szCs w:val="32"/>
          <w:rtl/>
        </w:rPr>
        <w:t>גמנטצי</w:t>
      </w:r>
      <w:del w:id="38" w:author="maya" w:date="2020-09-13T13:37:00Z">
        <w:r w:rsidDel="007F4565">
          <w:rPr>
            <w:rFonts w:hint="cs"/>
            <w:sz w:val="32"/>
            <w:szCs w:val="32"/>
            <w:rtl/>
          </w:rPr>
          <w:delText>ת</w:delText>
        </w:r>
      </w:del>
      <w:ins w:id="39" w:author="maya" w:date="2020-09-13T13:37:00Z">
        <w:r w:rsidR="007F4565">
          <w:rPr>
            <w:rFonts w:hint="cs"/>
            <w:sz w:val="32"/>
            <w:szCs w:val="32"/>
            <w:rtl/>
          </w:rPr>
          <w:t>ה</w:t>
        </w:r>
      </w:ins>
      <w:proofErr w:type="spellEnd"/>
      <w:ins w:id="40" w:author="Stav Cohen" w:date="2020-09-14T11:15:00Z">
        <w:r w:rsidR="00AF1D1C">
          <w:rPr>
            <w:rFonts w:hint="cs"/>
            <w:sz w:val="32"/>
            <w:szCs w:val="32"/>
            <w:rtl/>
          </w:rPr>
          <w:t xml:space="preserve"> </w:t>
        </w:r>
      </w:ins>
      <w:ins w:id="41" w:author="maya" w:date="2020-09-13T13:37:00Z">
        <w:del w:id="42" w:author="Stav Cohen" w:date="2020-09-14T11:15:00Z">
          <w:r w:rsidR="007F4565" w:rsidDel="00AF1D1C">
            <w:rPr>
              <w:rFonts w:hint="cs"/>
              <w:sz w:val="32"/>
              <w:szCs w:val="32"/>
              <w:rtl/>
            </w:rPr>
            <w:delText xml:space="preserve"> </w:delText>
          </w:r>
        </w:del>
        <w:r w:rsidR="007F4565">
          <w:rPr>
            <w:rFonts w:hint="cs"/>
            <w:sz w:val="32"/>
            <w:szCs w:val="32"/>
            <w:rtl/>
          </w:rPr>
          <w:t>של</w:t>
        </w:r>
      </w:ins>
      <w:r>
        <w:rPr>
          <w:rFonts w:hint="cs"/>
          <w:sz w:val="32"/>
          <w:szCs w:val="32"/>
          <w:rtl/>
        </w:rPr>
        <w:t xml:space="preserve"> </w:t>
      </w:r>
      <w:del w:id="43" w:author="Stav Cohen" w:date="2020-09-14T11:15:00Z">
        <w:r w:rsidR="002F6C90" w:rsidDel="00AF1D1C">
          <w:rPr>
            <w:rFonts w:hint="cs"/>
            <w:sz w:val="32"/>
            <w:szCs w:val="32"/>
            <w:rtl/>
          </w:rPr>
          <w:delText>ת</w:delText>
        </w:r>
      </w:del>
      <w:ins w:id="44" w:author="Stav Cohen" w:date="2020-09-14T11:15:00Z">
        <w:r w:rsidR="00AF1D1C">
          <w:rPr>
            <w:rFonts w:hint="cs"/>
            <w:sz w:val="32"/>
            <w:szCs w:val="32"/>
            <w:rtl/>
          </w:rPr>
          <w:t>ת</w:t>
        </w:r>
      </w:ins>
      <w:r w:rsidR="002F6C90">
        <w:rPr>
          <w:rFonts w:hint="cs"/>
          <w:sz w:val="32"/>
          <w:szCs w:val="32"/>
          <w:rtl/>
        </w:rPr>
        <w:t>מונ</w:t>
      </w:r>
      <w:del w:id="45" w:author="Stav Cohen" w:date="2020-09-14T11:15:00Z">
        <w:r w:rsidR="002F6C90" w:rsidDel="00AF1D1C">
          <w:rPr>
            <w:rFonts w:hint="cs"/>
            <w:sz w:val="32"/>
            <w:szCs w:val="32"/>
            <w:rtl/>
          </w:rPr>
          <w:delText>ה...</w:delText>
        </w:r>
      </w:del>
      <w:ins w:id="46" w:author="Stav Cohen" w:date="2020-09-14T11:15:00Z">
        <w:r w:rsidR="00AF1D1C">
          <w:rPr>
            <w:rFonts w:hint="cs"/>
            <w:sz w:val="32"/>
            <w:szCs w:val="32"/>
            <w:rtl/>
          </w:rPr>
          <w:t>ה</w:t>
        </w:r>
      </w:ins>
      <w:del w:id="47" w:author="Stav Cohen" w:date="2020-09-14T11:15:00Z">
        <w:r w:rsidR="002F6C90" w:rsidDel="00AF1D1C">
          <w:rPr>
            <w:rFonts w:hint="cs"/>
            <w:sz w:val="32"/>
            <w:szCs w:val="32"/>
            <w:rtl/>
          </w:rPr>
          <w:delText>....</w:delText>
        </w:r>
      </w:del>
      <w:r w:rsidR="002F6C90">
        <w:rPr>
          <w:rFonts w:hint="cs"/>
          <w:sz w:val="32"/>
          <w:szCs w:val="32"/>
          <w:rtl/>
        </w:rPr>
        <w:t>...............</w:t>
      </w:r>
      <w:ins w:id="48" w:author="Stav Cohen" w:date="2020-09-14T11:15:00Z">
        <w:r w:rsidR="00AF1D1C">
          <w:rPr>
            <w:rFonts w:hint="cs"/>
            <w:sz w:val="32"/>
            <w:szCs w:val="32"/>
            <w:rtl/>
          </w:rPr>
          <w:t>.</w:t>
        </w:r>
      </w:ins>
      <w:r w:rsidR="002F6C90">
        <w:rPr>
          <w:rFonts w:hint="cs"/>
          <w:sz w:val="32"/>
          <w:szCs w:val="32"/>
          <w:rtl/>
        </w:rPr>
        <w:t>.....</w:t>
      </w:r>
      <w:r>
        <w:rPr>
          <w:rFonts w:hint="cs"/>
          <w:sz w:val="32"/>
          <w:szCs w:val="32"/>
          <w:rtl/>
        </w:rPr>
        <w:t>.</w:t>
      </w:r>
      <w:r w:rsidR="002F6C90">
        <w:rPr>
          <w:rFonts w:hint="cs"/>
          <w:sz w:val="32"/>
          <w:szCs w:val="32"/>
          <w:rtl/>
        </w:rPr>
        <w:t>................................................</w:t>
      </w:r>
      <w:del w:id="49" w:author="Stav Cohen" w:date="2020-10-16T13:59:00Z">
        <w:r w:rsidR="002F6C90" w:rsidDel="005F5C68">
          <w:rPr>
            <w:rFonts w:hint="cs"/>
            <w:sz w:val="32"/>
            <w:szCs w:val="32"/>
            <w:rtl/>
          </w:rPr>
          <w:delText>42</w:delText>
        </w:r>
      </w:del>
      <w:ins w:id="50" w:author="Stav Cohen" w:date="2020-10-16T13:59:00Z">
        <w:r w:rsidR="005F5C68">
          <w:rPr>
            <w:rFonts w:hint="cs"/>
            <w:sz w:val="32"/>
            <w:szCs w:val="32"/>
            <w:rtl/>
          </w:rPr>
          <w:t>48</w:t>
        </w:r>
      </w:ins>
    </w:p>
    <w:p w14:paraId="6B7653D5" w14:textId="07FAB0D4" w:rsidR="007F53C6" w:rsidRPr="00EB0B19" w:rsidRDefault="002F6C90" w:rsidP="00F30BC6">
      <w:pPr>
        <w:bidi/>
        <w:jc w:val="both"/>
        <w:rPr>
          <w:sz w:val="32"/>
          <w:szCs w:val="32"/>
          <w:rtl/>
        </w:rPr>
      </w:pPr>
      <w:r>
        <w:rPr>
          <w:rFonts w:hint="cs"/>
          <w:sz w:val="32"/>
          <w:szCs w:val="32"/>
          <w:rtl/>
        </w:rPr>
        <w:t>בעיית זיהוי התמרורים ברכבים אוטונומיים...........................................</w:t>
      </w:r>
      <w:del w:id="51" w:author="Stav Cohen" w:date="2020-10-16T13:59:00Z">
        <w:r w:rsidDel="005F5C68">
          <w:rPr>
            <w:rFonts w:hint="cs"/>
            <w:sz w:val="32"/>
            <w:szCs w:val="32"/>
            <w:rtl/>
          </w:rPr>
          <w:delText>44</w:delText>
        </w:r>
      </w:del>
      <w:ins w:id="52" w:author="Stav Cohen" w:date="2020-10-16T13:59:00Z">
        <w:r w:rsidR="005F5C68">
          <w:rPr>
            <w:rFonts w:hint="cs"/>
            <w:sz w:val="32"/>
            <w:szCs w:val="32"/>
            <w:rtl/>
          </w:rPr>
          <w:t>53</w:t>
        </w:r>
      </w:ins>
    </w:p>
    <w:p w14:paraId="357AF822" w14:textId="60FDE654" w:rsidR="007F53C6" w:rsidRPr="00EB0B19" w:rsidRDefault="00F318A2" w:rsidP="00F30BC6">
      <w:pPr>
        <w:bidi/>
        <w:jc w:val="both"/>
        <w:rPr>
          <w:sz w:val="32"/>
          <w:szCs w:val="32"/>
          <w:rtl/>
        </w:rPr>
      </w:pPr>
      <w:r>
        <w:rPr>
          <w:rFonts w:hint="cs"/>
          <w:sz w:val="32"/>
          <w:szCs w:val="32"/>
          <w:rtl/>
        </w:rPr>
        <w:t>סיכום ומסקנות...................................................................</w:t>
      </w:r>
      <w:ins w:id="53" w:author="Stav Cohen" w:date="2020-10-26T19:46:00Z">
        <w:r w:rsidR="007701A0">
          <w:rPr>
            <w:rFonts w:hint="cs"/>
            <w:sz w:val="32"/>
            <w:szCs w:val="32"/>
            <w:rtl/>
          </w:rPr>
          <w:t>.</w:t>
        </w:r>
      </w:ins>
      <w:del w:id="54" w:author="Stav Cohen" w:date="2020-10-26T19:46:00Z">
        <w:r w:rsidDel="007701A0">
          <w:rPr>
            <w:rFonts w:hint="cs"/>
            <w:sz w:val="32"/>
            <w:szCs w:val="32"/>
            <w:rtl/>
          </w:rPr>
          <w:delText>.</w:delText>
        </w:r>
      </w:del>
      <w:r>
        <w:rPr>
          <w:rFonts w:hint="cs"/>
          <w:sz w:val="32"/>
          <w:szCs w:val="32"/>
          <w:rtl/>
        </w:rPr>
        <w:t>............</w:t>
      </w:r>
      <w:del w:id="55" w:author="Stav Cohen" w:date="2020-10-16T13:59:00Z">
        <w:r w:rsidDel="005F5C68">
          <w:rPr>
            <w:rFonts w:hint="cs"/>
            <w:sz w:val="32"/>
            <w:szCs w:val="32"/>
            <w:rtl/>
          </w:rPr>
          <w:delText>47</w:delText>
        </w:r>
      </w:del>
      <w:ins w:id="56" w:author="Stav Cohen" w:date="2020-10-16T13:59:00Z">
        <w:r w:rsidR="005F5C68">
          <w:rPr>
            <w:rFonts w:hint="cs"/>
            <w:sz w:val="32"/>
            <w:szCs w:val="32"/>
            <w:rtl/>
          </w:rPr>
          <w:t>6</w:t>
        </w:r>
      </w:ins>
      <w:ins w:id="57" w:author="Stav Cohen" w:date="2020-10-16T14:00:00Z">
        <w:r w:rsidR="005F5C68">
          <w:rPr>
            <w:rFonts w:hint="cs"/>
            <w:sz w:val="32"/>
            <w:szCs w:val="32"/>
            <w:rtl/>
          </w:rPr>
          <w:t>2</w:t>
        </w:r>
      </w:ins>
    </w:p>
    <w:p w14:paraId="498DFD9A" w14:textId="248E0C2F" w:rsidR="007F53C6" w:rsidRPr="00EB0B19" w:rsidRDefault="00F318A2" w:rsidP="00F30BC6">
      <w:pPr>
        <w:bidi/>
        <w:jc w:val="both"/>
        <w:rPr>
          <w:sz w:val="32"/>
          <w:szCs w:val="32"/>
          <w:rtl/>
        </w:rPr>
      </w:pPr>
      <w:r>
        <w:rPr>
          <w:rFonts w:hint="cs"/>
          <w:sz w:val="32"/>
          <w:szCs w:val="32"/>
          <w:rtl/>
        </w:rPr>
        <w:t>ביבליוגרפיה....................................................................................</w:t>
      </w:r>
      <w:commentRangeStart w:id="58"/>
      <w:del w:id="59" w:author="Stav Cohen" w:date="2020-10-16T14:00:00Z">
        <w:r w:rsidDel="005F5C68">
          <w:rPr>
            <w:rFonts w:hint="cs"/>
            <w:sz w:val="32"/>
            <w:szCs w:val="32"/>
            <w:rtl/>
          </w:rPr>
          <w:delText>49</w:delText>
        </w:r>
        <w:commentRangeEnd w:id="58"/>
        <w:r w:rsidR="007F4565" w:rsidDel="005F5C68">
          <w:rPr>
            <w:rStyle w:val="CommentReference"/>
            <w:rtl/>
          </w:rPr>
          <w:commentReference w:id="58"/>
        </w:r>
      </w:del>
      <w:ins w:id="60" w:author="Stav Cohen" w:date="2020-10-16T14:00:00Z">
        <w:r w:rsidR="005F5C68">
          <w:rPr>
            <w:rFonts w:hint="cs"/>
            <w:sz w:val="32"/>
            <w:szCs w:val="32"/>
            <w:rtl/>
          </w:rPr>
          <w:t>64</w:t>
        </w:r>
      </w:ins>
    </w:p>
    <w:p w14:paraId="6746E133" w14:textId="77777777" w:rsidR="00EB0B19" w:rsidRDefault="00EB0B19" w:rsidP="00EB0B19">
      <w:pPr>
        <w:bidi/>
        <w:jc w:val="both"/>
        <w:rPr>
          <w:sz w:val="32"/>
          <w:szCs w:val="32"/>
          <w:rtl/>
        </w:rPr>
      </w:pPr>
    </w:p>
    <w:p w14:paraId="253A3CB8" w14:textId="77777777" w:rsidR="00F318A2" w:rsidRDefault="00F318A2" w:rsidP="00F318A2">
      <w:pPr>
        <w:bidi/>
        <w:jc w:val="both"/>
        <w:rPr>
          <w:sz w:val="32"/>
          <w:szCs w:val="32"/>
          <w:rtl/>
        </w:rPr>
      </w:pPr>
    </w:p>
    <w:p w14:paraId="4638147E" w14:textId="2B9D5333" w:rsidR="00F318A2" w:rsidRDefault="00F318A2" w:rsidP="00F318A2">
      <w:pPr>
        <w:bidi/>
        <w:jc w:val="both"/>
        <w:rPr>
          <w:ins w:id="61" w:author="Stav Cohen" w:date="2020-10-16T14:00:00Z"/>
          <w:sz w:val="32"/>
          <w:szCs w:val="32"/>
          <w:rtl/>
        </w:rPr>
      </w:pPr>
    </w:p>
    <w:p w14:paraId="4D8D879F" w14:textId="77777777" w:rsidR="00B701B5" w:rsidRDefault="00B701B5">
      <w:pPr>
        <w:bidi/>
        <w:jc w:val="both"/>
        <w:rPr>
          <w:sz w:val="32"/>
          <w:szCs w:val="32"/>
          <w:rtl/>
        </w:rPr>
        <w:pPrChange w:id="62" w:author="Stav Cohen" w:date="2020-10-16T14:00:00Z">
          <w:pPr>
            <w:bidi/>
            <w:jc w:val="both"/>
          </w:pPr>
        </w:pPrChange>
      </w:pPr>
    </w:p>
    <w:p w14:paraId="707701B5" w14:textId="77777777" w:rsidR="00F318A2" w:rsidRDefault="00F318A2" w:rsidP="00F318A2">
      <w:pPr>
        <w:bidi/>
        <w:jc w:val="both"/>
        <w:rPr>
          <w:sz w:val="32"/>
          <w:szCs w:val="32"/>
          <w:rtl/>
        </w:rPr>
      </w:pPr>
    </w:p>
    <w:p w14:paraId="20897817" w14:textId="77777777" w:rsidR="00F318A2" w:rsidRPr="00EB0B19" w:rsidRDefault="00F318A2" w:rsidP="00F318A2">
      <w:pPr>
        <w:bidi/>
        <w:jc w:val="both"/>
        <w:rPr>
          <w:sz w:val="32"/>
          <w:szCs w:val="32"/>
          <w:rtl/>
        </w:rPr>
      </w:pPr>
    </w:p>
    <w:p w14:paraId="54D0BD3B" w14:textId="77777777" w:rsidR="004065BB" w:rsidRPr="00426B43" w:rsidRDefault="004065BB" w:rsidP="00426B43">
      <w:pPr>
        <w:bidi/>
        <w:jc w:val="center"/>
        <w:rPr>
          <w:b/>
          <w:bCs/>
          <w:sz w:val="40"/>
          <w:szCs w:val="40"/>
          <w:u w:val="single"/>
          <w:rtl/>
        </w:rPr>
      </w:pPr>
      <w:r w:rsidRPr="00426B43">
        <w:rPr>
          <w:rFonts w:hint="cs"/>
          <w:b/>
          <w:bCs/>
          <w:sz w:val="40"/>
          <w:szCs w:val="40"/>
          <w:u w:val="single"/>
          <w:rtl/>
        </w:rPr>
        <w:t>מבוא</w:t>
      </w:r>
    </w:p>
    <w:p w14:paraId="66F86715" w14:textId="77777777" w:rsidR="004065BB" w:rsidRDefault="004065BB" w:rsidP="00F30BC6">
      <w:pPr>
        <w:bidi/>
        <w:jc w:val="both"/>
        <w:rPr>
          <w:b/>
          <w:bCs/>
          <w:sz w:val="36"/>
          <w:szCs w:val="36"/>
          <w:u w:val="single"/>
          <w:rtl/>
        </w:rPr>
      </w:pPr>
    </w:p>
    <w:p w14:paraId="62978AFC" w14:textId="77777777" w:rsidR="004065BB" w:rsidRPr="00426B43" w:rsidRDefault="004065BB" w:rsidP="00F30BC6">
      <w:pPr>
        <w:bidi/>
        <w:jc w:val="both"/>
        <w:rPr>
          <w:sz w:val="28"/>
          <w:szCs w:val="28"/>
          <w:rtl/>
        </w:rPr>
      </w:pPr>
      <w:r w:rsidRPr="00426B43">
        <w:rPr>
          <w:rFonts w:hint="cs"/>
          <w:sz w:val="28"/>
          <w:szCs w:val="28"/>
          <w:rtl/>
        </w:rPr>
        <w:t xml:space="preserve">בינה מלאכותית </w:t>
      </w:r>
      <w:r w:rsidRPr="00426B43">
        <w:rPr>
          <w:sz w:val="28"/>
          <w:szCs w:val="28"/>
          <w:rtl/>
        </w:rPr>
        <w:t>–</w:t>
      </w:r>
      <w:r w:rsidRPr="00426B43">
        <w:rPr>
          <w:rFonts w:hint="cs"/>
          <w:sz w:val="28"/>
          <w:szCs w:val="28"/>
          <w:rtl/>
        </w:rPr>
        <w:t xml:space="preserve"> אחת המילים המושמעות ביותר בשנת 2020, בינה מלאכותית הי</w:t>
      </w:r>
      <w:r w:rsidR="00AC4C0D" w:rsidRPr="00426B43">
        <w:rPr>
          <w:rFonts w:hint="cs"/>
          <w:sz w:val="28"/>
          <w:szCs w:val="28"/>
          <w:rtl/>
        </w:rPr>
        <w:t>נה</w:t>
      </w:r>
      <w:r w:rsidRPr="00426B43">
        <w:rPr>
          <w:rFonts w:hint="cs"/>
          <w:sz w:val="28"/>
          <w:szCs w:val="28"/>
          <w:rtl/>
        </w:rPr>
        <w:t xml:space="preserve"> תחום חדש יחסית</w:t>
      </w:r>
      <w:r w:rsidR="00C61BA0" w:rsidRPr="00426B43">
        <w:rPr>
          <w:rFonts w:hint="cs"/>
          <w:sz w:val="28"/>
          <w:szCs w:val="28"/>
          <w:rtl/>
        </w:rPr>
        <w:t xml:space="preserve"> בעולם מדעי המחשב</w:t>
      </w:r>
      <w:r w:rsidRPr="00426B43">
        <w:rPr>
          <w:rFonts w:hint="cs"/>
          <w:sz w:val="28"/>
          <w:szCs w:val="28"/>
          <w:rtl/>
        </w:rPr>
        <w:t xml:space="preserve"> אשר תחילת מחקרו התחיל בשנות ה50.</w:t>
      </w:r>
    </w:p>
    <w:p w14:paraId="6ABBD723" w14:textId="77777777" w:rsidR="004065BB" w:rsidRPr="00426B43" w:rsidRDefault="00C61BA0" w:rsidP="00F30BC6">
      <w:pPr>
        <w:bidi/>
        <w:jc w:val="both"/>
        <w:rPr>
          <w:sz w:val="28"/>
          <w:szCs w:val="28"/>
          <w:rtl/>
        </w:rPr>
      </w:pPr>
      <w:r w:rsidRPr="00426B43">
        <w:rPr>
          <w:rFonts w:hint="cs"/>
          <w:sz w:val="28"/>
          <w:szCs w:val="28"/>
          <w:rtl/>
        </w:rPr>
        <w:t xml:space="preserve"> מתחילת מחקר</w:t>
      </w:r>
      <w:r w:rsidR="00AC4C0D" w:rsidRPr="00426B43">
        <w:rPr>
          <w:rFonts w:hint="cs"/>
          <w:sz w:val="28"/>
          <w:szCs w:val="28"/>
          <w:rtl/>
        </w:rPr>
        <w:t>ה</w:t>
      </w:r>
      <w:r w:rsidRPr="00426B43">
        <w:rPr>
          <w:rFonts w:hint="cs"/>
          <w:sz w:val="28"/>
          <w:szCs w:val="28"/>
          <w:rtl/>
        </w:rPr>
        <w:t xml:space="preserve"> </w:t>
      </w:r>
      <w:r w:rsidR="004065BB" w:rsidRPr="00426B43">
        <w:rPr>
          <w:rFonts w:hint="cs"/>
          <w:sz w:val="28"/>
          <w:szCs w:val="28"/>
          <w:rtl/>
        </w:rPr>
        <w:t xml:space="preserve">בינה מלאכותית שולבה באין ספור מערכות ברחבי העולם וכיום ניתן למצוא שימושים של בינה מלאכותית בשלל תחומים לדוגמא: </w:t>
      </w:r>
      <w:r w:rsidRPr="00426B43">
        <w:rPr>
          <w:rFonts w:hint="cs"/>
          <w:sz w:val="28"/>
          <w:szCs w:val="28"/>
          <w:rtl/>
        </w:rPr>
        <w:t>רפואה, זיהוי ועיבוד שפה, רובוטיקה, ראייה ממוחשבת, עיבוד נתונים ועוד.</w:t>
      </w:r>
    </w:p>
    <w:p w14:paraId="433941A4" w14:textId="77777777" w:rsidR="00C61BA0" w:rsidRPr="00426B43" w:rsidRDefault="00C61BA0" w:rsidP="00F30BC6">
      <w:pPr>
        <w:bidi/>
        <w:jc w:val="both"/>
        <w:rPr>
          <w:sz w:val="28"/>
          <w:szCs w:val="28"/>
          <w:rtl/>
        </w:rPr>
      </w:pPr>
      <w:r w:rsidRPr="00426B43">
        <w:rPr>
          <w:rFonts w:hint="cs"/>
          <w:sz w:val="28"/>
          <w:szCs w:val="28"/>
          <w:rtl/>
        </w:rPr>
        <w:t>אז מה זה בעצם בינה מלאכותית?</w:t>
      </w:r>
    </w:p>
    <w:p w14:paraId="069807F3" w14:textId="77777777" w:rsidR="00C61BA0" w:rsidRPr="00426B43" w:rsidRDefault="00C61BA0" w:rsidP="00F30BC6">
      <w:pPr>
        <w:bidi/>
        <w:jc w:val="both"/>
        <w:rPr>
          <w:sz w:val="28"/>
          <w:szCs w:val="28"/>
          <w:rtl/>
        </w:rPr>
      </w:pPr>
      <w:r w:rsidRPr="00426B43">
        <w:rPr>
          <w:rFonts w:hint="cs"/>
          <w:sz w:val="28"/>
          <w:szCs w:val="28"/>
          <w:rtl/>
        </w:rPr>
        <w:t xml:space="preserve">בינה מלאכותית היא "לגרום למכונה להתנהג בדרך שהייתה נחשבת </w:t>
      </w:r>
      <w:proofErr w:type="spellStart"/>
      <w:r w:rsidRPr="00426B43">
        <w:rPr>
          <w:rFonts w:hint="cs"/>
          <w:sz w:val="28"/>
          <w:szCs w:val="28"/>
          <w:rtl/>
        </w:rPr>
        <w:t>לאינטילגנ</w:t>
      </w:r>
      <w:r w:rsidR="0003311C" w:rsidRPr="00426B43">
        <w:rPr>
          <w:rFonts w:hint="cs"/>
          <w:sz w:val="28"/>
          <w:szCs w:val="28"/>
          <w:rtl/>
        </w:rPr>
        <w:t>ט</w:t>
      </w:r>
      <w:r w:rsidRPr="00426B43">
        <w:rPr>
          <w:rFonts w:hint="cs"/>
          <w:sz w:val="28"/>
          <w:szCs w:val="28"/>
          <w:rtl/>
        </w:rPr>
        <w:t>ית</w:t>
      </w:r>
      <w:proofErr w:type="spellEnd"/>
      <w:r w:rsidRPr="00426B43">
        <w:rPr>
          <w:rFonts w:hint="cs"/>
          <w:sz w:val="28"/>
          <w:szCs w:val="28"/>
          <w:rtl/>
        </w:rPr>
        <w:t xml:space="preserve"> לו אדם התנהג כך" </w:t>
      </w:r>
      <w:r w:rsidRPr="00426B43">
        <w:rPr>
          <w:sz w:val="28"/>
          <w:szCs w:val="28"/>
          <w:rtl/>
        </w:rPr>
        <w:t>–</w:t>
      </w:r>
      <w:r w:rsidRPr="00426B43">
        <w:rPr>
          <w:rFonts w:hint="cs"/>
          <w:sz w:val="28"/>
          <w:szCs w:val="28"/>
          <w:rtl/>
        </w:rPr>
        <w:t xml:space="preserve"> </w:t>
      </w:r>
      <w:proofErr w:type="spellStart"/>
      <w:r w:rsidRPr="00426B43">
        <w:rPr>
          <w:rFonts w:hint="cs"/>
          <w:sz w:val="28"/>
          <w:szCs w:val="28"/>
          <w:rtl/>
        </w:rPr>
        <w:t>מרווין</w:t>
      </w:r>
      <w:proofErr w:type="spellEnd"/>
      <w:r w:rsidRPr="00426B43">
        <w:rPr>
          <w:rFonts w:hint="cs"/>
          <w:sz w:val="28"/>
          <w:szCs w:val="28"/>
          <w:rtl/>
        </w:rPr>
        <w:t xml:space="preserve"> לי </w:t>
      </w:r>
      <w:proofErr w:type="spellStart"/>
      <w:r w:rsidRPr="00426B43">
        <w:rPr>
          <w:rFonts w:hint="cs"/>
          <w:sz w:val="28"/>
          <w:szCs w:val="28"/>
          <w:rtl/>
        </w:rPr>
        <w:t>מינסקי</w:t>
      </w:r>
      <w:proofErr w:type="spellEnd"/>
      <w:r w:rsidRPr="00426B43">
        <w:rPr>
          <w:rFonts w:hint="cs"/>
          <w:sz w:val="28"/>
          <w:szCs w:val="28"/>
          <w:rtl/>
        </w:rPr>
        <w:t>- אחד מאבות תחום הבינה המלאכותית.</w:t>
      </w:r>
    </w:p>
    <w:p w14:paraId="1175A0D0" w14:textId="77777777" w:rsidR="00C61BA0" w:rsidRPr="00426B43" w:rsidRDefault="006311F0" w:rsidP="00F30BC6">
      <w:pPr>
        <w:bidi/>
        <w:jc w:val="both"/>
        <w:rPr>
          <w:sz w:val="28"/>
          <w:szCs w:val="28"/>
          <w:rtl/>
        </w:rPr>
      </w:pPr>
      <w:r w:rsidRPr="00426B43">
        <w:rPr>
          <w:rFonts w:hint="cs"/>
          <w:sz w:val="28"/>
          <w:szCs w:val="28"/>
          <w:rtl/>
        </w:rPr>
        <w:t>תחום הבינה מלאכותית מתחלק לשני קטגוריות מרכזיות:</w:t>
      </w:r>
    </w:p>
    <w:p w14:paraId="68A7137E" w14:textId="77777777" w:rsidR="006311F0" w:rsidRPr="00426B43" w:rsidRDefault="006311F0" w:rsidP="00F30BC6">
      <w:pPr>
        <w:pStyle w:val="ListParagraph"/>
        <w:bidi/>
        <w:jc w:val="both"/>
        <w:rPr>
          <w:sz w:val="28"/>
          <w:szCs w:val="28"/>
        </w:rPr>
      </w:pPr>
    </w:p>
    <w:p w14:paraId="6CA3B0FF" w14:textId="77777777" w:rsidR="006311F0" w:rsidRPr="00426B43" w:rsidRDefault="006311F0" w:rsidP="00F30BC6">
      <w:pPr>
        <w:pStyle w:val="ListParagraph"/>
        <w:numPr>
          <w:ilvl w:val="0"/>
          <w:numId w:val="3"/>
        </w:numPr>
        <w:bidi/>
        <w:jc w:val="both"/>
        <w:rPr>
          <w:sz w:val="28"/>
          <w:szCs w:val="28"/>
        </w:rPr>
      </w:pPr>
      <w:r w:rsidRPr="00426B43">
        <w:rPr>
          <w:rFonts w:hint="cs"/>
          <w:sz w:val="28"/>
          <w:szCs w:val="28"/>
          <w:u w:val="single"/>
          <w:rtl/>
        </w:rPr>
        <w:t>בינה מלאכותית "רחבה"</w:t>
      </w:r>
      <w:r w:rsidRPr="00426B43">
        <w:rPr>
          <w:rFonts w:hint="cs"/>
          <w:sz w:val="28"/>
          <w:szCs w:val="28"/>
          <w:rtl/>
        </w:rPr>
        <w:t xml:space="preserve"> : בינה מלאכותית המתמקדת בבניית בינה </w:t>
      </w:r>
      <w:proofErr w:type="spellStart"/>
      <w:r w:rsidRPr="00426B43">
        <w:rPr>
          <w:rFonts w:hint="cs"/>
          <w:sz w:val="28"/>
          <w:szCs w:val="28"/>
          <w:rtl/>
        </w:rPr>
        <w:t>אינטיליגנטית</w:t>
      </w:r>
      <w:proofErr w:type="spellEnd"/>
      <w:r w:rsidR="00AC4C0D" w:rsidRPr="00426B43">
        <w:rPr>
          <w:rFonts w:hint="cs"/>
          <w:sz w:val="28"/>
          <w:szCs w:val="28"/>
          <w:rtl/>
        </w:rPr>
        <w:t>,</w:t>
      </w:r>
      <w:r w:rsidRPr="00426B43">
        <w:rPr>
          <w:rFonts w:hint="cs"/>
          <w:sz w:val="28"/>
          <w:szCs w:val="28"/>
          <w:rtl/>
        </w:rPr>
        <w:t xml:space="preserve">  חכמה ברמת </w:t>
      </w:r>
      <w:proofErr w:type="spellStart"/>
      <w:r w:rsidRPr="00426B43">
        <w:rPr>
          <w:rFonts w:hint="cs"/>
          <w:sz w:val="28"/>
          <w:szCs w:val="28"/>
          <w:rtl/>
        </w:rPr>
        <w:t>האינטיליגנציה</w:t>
      </w:r>
      <w:proofErr w:type="spellEnd"/>
      <w:r w:rsidRPr="00426B43">
        <w:rPr>
          <w:rFonts w:hint="cs"/>
          <w:sz w:val="28"/>
          <w:szCs w:val="28"/>
          <w:rtl/>
        </w:rPr>
        <w:t xml:space="preserve"> האנושית אשר מסוגלת לפתור בעיות באופן כללי.</w:t>
      </w:r>
    </w:p>
    <w:p w14:paraId="5ECA19E0" w14:textId="41CDD60D" w:rsidR="006311F0" w:rsidRPr="00426B43" w:rsidRDefault="006311F0" w:rsidP="00F30BC6">
      <w:pPr>
        <w:pStyle w:val="ListParagraph"/>
        <w:bidi/>
        <w:jc w:val="both"/>
        <w:rPr>
          <w:sz w:val="28"/>
          <w:szCs w:val="28"/>
        </w:rPr>
      </w:pPr>
      <w:r w:rsidRPr="00426B43">
        <w:rPr>
          <w:rFonts w:hint="cs"/>
          <w:sz w:val="28"/>
          <w:szCs w:val="28"/>
          <w:rtl/>
        </w:rPr>
        <w:t>גישה זו</w:t>
      </w:r>
      <w:r w:rsidR="00E25239" w:rsidRPr="00426B43">
        <w:rPr>
          <w:rFonts w:hint="cs"/>
          <w:sz w:val="28"/>
          <w:szCs w:val="28"/>
          <w:rtl/>
        </w:rPr>
        <w:t xml:space="preserve"> מאתגרת מא</w:t>
      </w:r>
      <w:r w:rsidR="00742B87" w:rsidRPr="00426B43">
        <w:rPr>
          <w:rFonts w:hint="cs"/>
          <w:sz w:val="28"/>
          <w:szCs w:val="28"/>
          <w:rtl/>
        </w:rPr>
        <w:t xml:space="preserve">וד ולכן </w:t>
      </w:r>
      <w:r w:rsidR="00742B87" w:rsidRPr="00426B43">
        <w:rPr>
          <w:sz w:val="28"/>
          <w:szCs w:val="28"/>
        </w:rPr>
        <w:t xml:space="preserve"> </w:t>
      </w:r>
      <w:r w:rsidR="00E25239" w:rsidRPr="00426B43">
        <w:rPr>
          <w:rFonts w:hint="cs"/>
          <w:sz w:val="28"/>
          <w:szCs w:val="28"/>
          <w:rtl/>
        </w:rPr>
        <w:t>בינה מלאכותית זו לא תושלם בעשורים הקרובים</w:t>
      </w:r>
      <w:r w:rsidR="00742B87" w:rsidRPr="00426B43">
        <w:rPr>
          <w:sz w:val="28"/>
          <w:szCs w:val="28"/>
        </w:rPr>
        <w:t>[</w:t>
      </w:r>
      <w:del w:id="63" w:author="Stav Cohen" w:date="2020-10-16T13:28:00Z">
        <w:r w:rsidR="00742B87" w:rsidRPr="00426B43" w:rsidDel="00B30A07">
          <w:rPr>
            <w:sz w:val="28"/>
            <w:szCs w:val="28"/>
          </w:rPr>
          <w:delText>4</w:delText>
        </w:r>
      </w:del>
      <w:ins w:id="64" w:author="Stav Cohen" w:date="2020-10-16T13:28:00Z">
        <w:r w:rsidR="00B30A07">
          <w:rPr>
            <w:sz w:val="28"/>
            <w:szCs w:val="28"/>
          </w:rPr>
          <w:t>6</w:t>
        </w:r>
      </w:ins>
      <w:r w:rsidR="00742B87" w:rsidRPr="00426B43">
        <w:rPr>
          <w:sz w:val="28"/>
          <w:szCs w:val="28"/>
        </w:rPr>
        <w:t>]</w:t>
      </w:r>
      <w:r w:rsidR="00E25239" w:rsidRPr="00426B43">
        <w:rPr>
          <w:rFonts w:hint="cs"/>
          <w:sz w:val="28"/>
          <w:szCs w:val="28"/>
          <w:rtl/>
        </w:rPr>
        <w:t>.</w:t>
      </w:r>
    </w:p>
    <w:p w14:paraId="0A4F8E4E" w14:textId="77777777" w:rsidR="006311F0" w:rsidRPr="00426B43" w:rsidRDefault="006311F0" w:rsidP="00F30BC6">
      <w:pPr>
        <w:pStyle w:val="ListParagraph"/>
        <w:bidi/>
        <w:jc w:val="both"/>
        <w:rPr>
          <w:sz w:val="28"/>
          <w:szCs w:val="28"/>
          <w:rtl/>
        </w:rPr>
      </w:pPr>
    </w:p>
    <w:p w14:paraId="2912F757" w14:textId="77777777" w:rsidR="006311F0" w:rsidRPr="00426B43" w:rsidRDefault="006311F0" w:rsidP="00F30BC6">
      <w:pPr>
        <w:pStyle w:val="ListParagraph"/>
        <w:numPr>
          <w:ilvl w:val="0"/>
          <w:numId w:val="3"/>
        </w:numPr>
        <w:bidi/>
        <w:jc w:val="both"/>
        <w:rPr>
          <w:sz w:val="28"/>
          <w:szCs w:val="28"/>
        </w:rPr>
      </w:pPr>
      <w:r w:rsidRPr="00426B43">
        <w:rPr>
          <w:rFonts w:hint="cs"/>
          <w:sz w:val="28"/>
          <w:szCs w:val="28"/>
          <w:u w:val="single"/>
          <w:rtl/>
        </w:rPr>
        <w:t>בינה מלאכותית "</w:t>
      </w:r>
      <w:proofErr w:type="spellStart"/>
      <w:r w:rsidRPr="00426B43">
        <w:rPr>
          <w:rFonts w:hint="cs"/>
          <w:sz w:val="28"/>
          <w:szCs w:val="28"/>
          <w:u w:val="single"/>
          <w:rtl/>
        </w:rPr>
        <w:t>מצוצמת</w:t>
      </w:r>
      <w:proofErr w:type="spellEnd"/>
      <w:r w:rsidRPr="00426B43">
        <w:rPr>
          <w:rFonts w:hint="cs"/>
          <w:sz w:val="28"/>
          <w:szCs w:val="28"/>
          <w:u w:val="single"/>
          <w:rtl/>
        </w:rPr>
        <w:t>"</w:t>
      </w:r>
      <w:r w:rsidRPr="00426B43">
        <w:rPr>
          <w:rFonts w:hint="cs"/>
          <w:sz w:val="28"/>
          <w:szCs w:val="28"/>
          <w:rtl/>
        </w:rPr>
        <w:t xml:space="preserve"> : בינה מלאכותית המתרכזת בביצוע </w:t>
      </w:r>
      <w:proofErr w:type="spellStart"/>
      <w:r w:rsidRPr="00426B43">
        <w:rPr>
          <w:rFonts w:hint="cs"/>
          <w:sz w:val="28"/>
          <w:szCs w:val="28"/>
          <w:rtl/>
        </w:rPr>
        <w:t>מצויין</w:t>
      </w:r>
      <w:proofErr w:type="spellEnd"/>
      <w:r w:rsidRPr="00426B43">
        <w:rPr>
          <w:rFonts w:hint="cs"/>
          <w:sz w:val="28"/>
          <w:szCs w:val="28"/>
          <w:rtl/>
        </w:rPr>
        <w:t xml:space="preserve"> של משימה אחת מצו</w:t>
      </w:r>
      <w:r w:rsidR="00AC4C0D" w:rsidRPr="00426B43">
        <w:rPr>
          <w:rFonts w:hint="cs"/>
          <w:sz w:val="28"/>
          <w:szCs w:val="28"/>
          <w:rtl/>
        </w:rPr>
        <w:t>מ</w:t>
      </w:r>
      <w:r w:rsidRPr="00426B43">
        <w:rPr>
          <w:rFonts w:hint="cs"/>
          <w:sz w:val="28"/>
          <w:szCs w:val="28"/>
          <w:rtl/>
        </w:rPr>
        <w:t>צמת</w:t>
      </w:r>
      <w:r w:rsidR="00AC4C0D" w:rsidRPr="00426B43">
        <w:rPr>
          <w:rFonts w:hint="cs"/>
          <w:sz w:val="28"/>
          <w:szCs w:val="28"/>
          <w:rtl/>
        </w:rPr>
        <w:t>.</w:t>
      </w:r>
      <w:r w:rsidRPr="00426B43">
        <w:rPr>
          <w:rFonts w:hint="cs"/>
          <w:sz w:val="28"/>
          <w:szCs w:val="28"/>
          <w:rtl/>
        </w:rPr>
        <w:t xml:space="preserve"> בינה מלאכותית זו נראית חכמה אך היא פועלת תחת הנחות והגבלות מקלות מאוד.</w:t>
      </w:r>
    </w:p>
    <w:p w14:paraId="57A79680" w14:textId="77777777" w:rsidR="00E25239" w:rsidRPr="00426B43" w:rsidRDefault="00E25239" w:rsidP="00F30BC6">
      <w:pPr>
        <w:pStyle w:val="ListParagraph"/>
        <w:bidi/>
        <w:jc w:val="both"/>
        <w:rPr>
          <w:sz w:val="28"/>
          <w:szCs w:val="28"/>
          <w:rtl/>
        </w:rPr>
      </w:pPr>
      <w:r w:rsidRPr="00426B43">
        <w:rPr>
          <w:rFonts w:hint="cs"/>
          <w:sz w:val="28"/>
          <w:szCs w:val="28"/>
          <w:rtl/>
        </w:rPr>
        <w:t>גישה זו היא הגישה השולטת כרגע, בשיטה זו נראית התקדמות משמעותית במחקר ופיתוח (לעומת הגישה הרחבה).</w:t>
      </w:r>
    </w:p>
    <w:p w14:paraId="53459ACB" w14:textId="77777777" w:rsidR="00E25239" w:rsidRDefault="00E25239" w:rsidP="00F30BC6">
      <w:pPr>
        <w:pStyle w:val="ListParagraph"/>
        <w:bidi/>
        <w:jc w:val="both"/>
        <w:rPr>
          <w:sz w:val="28"/>
          <w:szCs w:val="28"/>
          <w:rtl/>
        </w:rPr>
      </w:pPr>
      <w:r w:rsidRPr="00426B43">
        <w:rPr>
          <w:rFonts w:hint="cs"/>
          <w:sz w:val="28"/>
          <w:szCs w:val="28"/>
          <w:rtl/>
        </w:rPr>
        <w:t xml:space="preserve">גישה זו מיושמת בתחומים רבים אך אתמקד דווקא באחת המשימות הגדולות של העשור והיא </w:t>
      </w:r>
      <w:r w:rsidRPr="00426B43">
        <w:rPr>
          <w:rFonts w:hint="cs"/>
          <w:b/>
          <w:bCs/>
          <w:sz w:val="28"/>
          <w:szCs w:val="28"/>
          <w:rtl/>
        </w:rPr>
        <w:t xml:space="preserve">רכבים </w:t>
      </w:r>
      <w:proofErr w:type="spellStart"/>
      <w:r w:rsidRPr="00426B43">
        <w:rPr>
          <w:rFonts w:hint="cs"/>
          <w:b/>
          <w:bCs/>
          <w:sz w:val="28"/>
          <w:szCs w:val="28"/>
          <w:rtl/>
        </w:rPr>
        <w:t>אוטונומים</w:t>
      </w:r>
      <w:proofErr w:type="spellEnd"/>
      <w:r w:rsidRPr="00426B43">
        <w:rPr>
          <w:rFonts w:hint="cs"/>
          <w:b/>
          <w:bCs/>
          <w:sz w:val="28"/>
          <w:szCs w:val="28"/>
          <w:rtl/>
        </w:rPr>
        <w:t xml:space="preserve"> ומערכות ראייה ממוחשבת</w:t>
      </w:r>
      <w:r w:rsidRPr="00426B43">
        <w:rPr>
          <w:rFonts w:hint="cs"/>
          <w:sz w:val="28"/>
          <w:szCs w:val="28"/>
          <w:rtl/>
        </w:rPr>
        <w:t>.</w:t>
      </w:r>
    </w:p>
    <w:p w14:paraId="305045F9" w14:textId="77777777" w:rsidR="00E25239" w:rsidRDefault="00E25239" w:rsidP="00F30BC6">
      <w:pPr>
        <w:pStyle w:val="ListParagraph"/>
        <w:bidi/>
        <w:jc w:val="both"/>
        <w:rPr>
          <w:sz w:val="28"/>
          <w:szCs w:val="28"/>
          <w:rtl/>
        </w:rPr>
      </w:pPr>
    </w:p>
    <w:p w14:paraId="12992E56" w14:textId="77777777" w:rsidR="00E25239" w:rsidRDefault="00E25239" w:rsidP="00F30BC6">
      <w:pPr>
        <w:bidi/>
        <w:jc w:val="both"/>
        <w:rPr>
          <w:sz w:val="28"/>
          <w:szCs w:val="28"/>
          <w:rtl/>
        </w:rPr>
      </w:pPr>
    </w:p>
    <w:p w14:paraId="19935AA8" w14:textId="77777777" w:rsidR="007C3E2E" w:rsidRDefault="007C3E2E" w:rsidP="00F30BC6">
      <w:pPr>
        <w:bidi/>
        <w:jc w:val="both"/>
        <w:rPr>
          <w:sz w:val="28"/>
          <w:szCs w:val="28"/>
          <w:rtl/>
        </w:rPr>
      </w:pPr>
    </w:p>
    <w:p w14:paraId="4509A876" w14:textId="77777777" w:rsidR="007C3E2E" w:rsidRDefault="007C3E2E" w:rsidP="00F30BC6">
      <w:pPr>
        <w:bidi/>
        <w:jc w:val="both"/>
        <w:rPr>
          <w:sz w:val="28"/>
          <w:szCs w:val="28"/>
          <w:rtl/>
        </w:rPr>
      </w:pPr>
    </w:p>
    <w:p w14:paraId="1E909102" w14:textId="77777777" w:rsidR="007C3E2E" w:rsidRDefault="007C3E2E" w:rsidP="00F30BC6">
      <w:pPr>
        <w:bidi/>
        <w:jc w:val="both"/>
        <w:rPr>
          <w:sz w:val="28"/>
          <w:szCs w:val="28"/>
          <w:rtl/>
        </w:rPr>
      </w:pPr>
    </w:p>
    <w:p w14:paraId="2B17C0E9" w14:textId="77777777" w:rsidR="007C3E2E" w:rsidRDefault="007C3E2E" w:rsidP="00F30BC6">
      <w:pPr>
        <w:bidi/>
        <w:jc w:val="both"/>
        <w:rPr>
          <w:sz w:val="28"/>
          <w:szCs w:val="28"/>
          <w:rtl/>
        </w:rPr>
      </w:pPr>
    </w:p>
    <w:p w14:paraId="4950738D" w14:textId="77777777" w:rsidR="007C3E2E" w:rsidRPr="007C3E2E" w:rsidRDefault="007C3E2E" w:rsidP="00F30BC6">
      <w:pPr>
        <w:bidi/>
        <w:jc w:val="both"/>
        <w:rPr>
          <w:sz w:val="28"/>
          <w:szCs w:val="28"/>
          <w:rtl/>
        </w:rPr>
      </w:pPr>
    </w:p>
    <w:p w14:paraId="2E6DB7F3" w14:textId="77777777" w:rsidR="00E25239" w:rsidRDefault="00E25239" w:rsidP="00426B43">
      <w:pPr>
        <w:pStyle w:val="ListParagraph"/>
        <w:bidi/>
        <w:jc w:val="center"/>
        <w:rPr>
          <w:b/>
          <w:bCs/>
          <w:sz w:val="32"/>
          <w:szCs w:val="32"/>
          <w:u w:val="single"/>
          <w:rtl/>
        </w:rPr>
      </w:pPr>
      <w:r w:rsidRPr="00E25239">
        <w:rPr>
          <w:rFonts w:hint="cs"/>
          <w:b/>
          <w:bCs/>
          <w:sz w:val="32"/>
          <w:szCs w:val="32"/>
          <w:u w:val="single"/>
          <w:rtl/>
        </w:rPr>
        <w:t xml:space="preserve">רכבים </w:t>
      </w:r>
      <w:r w:rsidR="00F71B01" w:rsidRPr="00E25239">
        <w:rPr>
          <w:rFonts w:hint="cs"/>
          <w:b/>
          <w:bCs/>
          <w:sz w:val="32"/>
          <w:szCs w:val="32"/>
          <w:u w:val="single"/>
          <w:rtl/>
        </w:rPr>
        <w:t>אוטונומיי</w:t>
      </w:r>
      <w:r w:rsidR="00F71B01" w:rsidRPr="00E25239">
        <w:rPr>
          <w:rFonts w:hint="eastAsia"/>
          <w:b/>
          <w:bCs/>
          <w:sz w:val="32"/>
          <w:szCs w:val="32"/>
          <w:u w:val="single"/>
          <w:rtl/>
        </w:rPr>
        <w:t>ם</w:t>
      </w:r>
    </w:p>
    <w:p w14:paraId="4236A2F2" w14:textId="77777777" w:rsidR="005C5093" w:rsidRDefault="005C5093" w:rsidP="00F30BC6">
      <w:pPr>
        <w:pStyle w:val="ListParagraph"/>
        <w:bidi/>
        <w:jc w:val="both"/>
        <w:rPr>
          <w:b/>
          <w:bCs/>
          <w:sz w:val="32"/>
          <w:szCs w:val="32"/>
          <w:u w:val="single"/>
          <w:rtl/>
        </w:rPr>
      </w:pPr>
    </w:p>
    <w:p w14:paraId="4515E432" w14:textId="7C97AB35" w:rsidR="005C5093" w:rsidRPr="00426B43" w:rsidDel="00AE6881" w:rsidRDefault="005C5093" w:rsidP="00F30BC6">
      <w:pPr>
        <w:pStyle w:val="ListParagraph"/>
        <w:bidi/>
        <w:jc w:val="both"/>
        <w:rPr>
          <w:del w:id="65" w:author="Stav Cohen" w:date="2020-09-24T18:35:00Z"/>
          <w:sz w:val="28"/>
          <w:szCs w:val="28"/>
          <w:rtl/>
        </w:rPr>
      </w:pPr>
      <w:del w:id="66" w:author="Stav Cohen" w:date="2020-09-24T18:35:00Z">
        <w:r w:rsidRPr="00426B43" w:rsidDel="00AE6881">
          <w:rPr>
            <w:rFonts w:hint="cs"/>
            <w:sz w:val="28"/>
            <w:szCs w:val="28"/>
            <w:rtl/>
          </w:rPr>
          <w:delText xml:space="preserve">אנו חיים בעולם </w:delText>
        </w:r>
        <w:r w:rsidR="00426B43" w:rsidRPr="00426B43" w:rsidDel="00AE6881">
          <w:rPr>
            <w:rFonts w:hint="cs"/>
            <w:sz w:val="28"/>
            <w:szCs w:val="28"/>
            <w:rtl/>
          </w:rPr>
          <w:delText>טכנולוג</w:delText>
        </w:r>
        <w:r w:rsidR="00426B43" w:rsidRPr="00426B43" w:rsidDel="00AE6881">
          <w:rPr>
            <w:rFonts w:hint="eastAsia"/>
            <w:sz w:val="28"/>
            <w:szCs w:val="28"/>
            <w:rtl/>
          </w:rPr>
          <w:delText>י</w:delText>
        </w:r>
        <w:r w:rsidRPr="00426B43" w:rsidDel="00AE6881">
          <w:rPr>
            <w:rFonts w:hint="cs"/>
            <w:sz w:val="28"/>
            <w:szCs w:val="28"/>
            <w:rtl/>
          </w:rPr>
          <w:delText xml:space="preserve"> מתקדם אשר רק ממשיך להתקדם ולהתפתח.</w:delText>
        </w:r>
      </w:del>
    </w:p>
    <w:p w14:paraId="73E03A89" w14:textId="6E8DCAD6" w:rsidR="005C5093" w:rsidRPr="00426B43" w:rsidDel="00AE6881" w:rsidRDefault="00426B43" w:rsidP="00F30BC6">
      <w:pPr>
        <w:pStyle w:val="ListParagraph"/>
        <w:bidi/>
        <w:jc w:val="both"/>
        <w:rPr>
          <w:del w:id="67" w:author="Stav Cohen" w:date="2020-09-24T18:35:00Z"/>
          <w:sz w:val="28"/>
          <w:szCs w:val="28"/>
          <w:rtl/>
        </w:rPr>
      </w:pPr>
      <w:del w:id="68" w:author="Stav Cohen" w:date="2020-09-24T18:35:00Z">
        <w:r w:rsidRPr="00426B43" w:rsidDel="00AE6881">
          <w:rPr>
            <w:rFonts w:hint="cs"/>
            <w:sz w:val="28"/>
            <w:szCs w:val="28"/>
            <w:rtl/>
          </w:rPr>
          <w:delText>אוכלוסיי</w:delText>
        </w:r>
        <w:r w:rsidRPr="00426B43" w:rsidDel="00AE6881">
          <w:rPr>
            <w:rFonts w:hint="eastAsia"/>
            <w:sz w:val="28"/>
            <w:szCs w:val="28"/>
            <w:rtl/>
          </w:rPr>
          <w:delText>ת</w:delText>
        </w:r>
        <w:r w:rsidR="005C5093" w:rsidRPr="00426B43" w:rsidDel="00AE6881">
          <w:rPr>
            <w:rFonts w:hint="cs"/>
            <w:sz w:val="28"/>
            <w:szCs w:val="28"/>
            <w:rtl/>
          </w:rPr>
          <w:delText xml:space="preserve"> העולם הולכת וגדלה, תוחלת החיים מתארכת והאדם ממשיך לרדוף אחרי החידוש והריגוש הבא. </w:delText>
        </w:r>
      </w:del>
    </w:p>
    <w:p w14:paraId="7C329AF1" w14:textId="6CEC2F53" w:rsidR="005C5093" w:rsidRPr="00426B43" w:rsidDel="00AE6881" w:rsidRDefault="005C5093" w:rsidP="00F30BC6">
      <w:pPr>
        <w:pStyle w:val="ListParagraph"/>
        <w:bidi/>
        <w:jc w:val="both"/>
        <w:rPr>
          <w:del w:id="69" w:author="Stav Cohen" w:date="2020-09-24T18:35:00Z"/>
          <w:sz w:val="28"/>
          <w:szCs w:val="28"/>
          <w:rtl/>
        </w:rPr>
      </w:pPr>
      <w:del w:id="70" w:author="Stav Cohen" w:date="2020-09-24T18:35:00Z">
        <w:r w:rsidRPr="00426B43" w:rsidDel="00AE6881">
          <w:rPr>
            <w:rFonts w:hint="cs"/>
            <w:sz w:val="28"/>
            <w:szCs w:val="28"/>
            <w:rtl/>
          </w:rPr>
          <w:delText>הערים המרכז</w:delText>
        </w:r>
        <w:r w:rsidR="006D3CE6" w:rsidRPr="00426B43" w:rsidDel="00AE6881">
          <w:rPr>
            <w:rFonts w:hint="cs"/>
            <w:sz w:val="28"/>
            <w:szCs w:val="28"/>
            <w:rtl/>
          </w:rPr>
          <w:delText>יות מתמלאות,</w:delText>
        </w:r>
        <w:r w:rsidRPr="00426B43" w:rsidDel="00AE6881">
          <w:rPr>
            <w:rFonts w:hint="cs"/>
            <w:sz w:val="28"/>
            <w:szCs w:val="28"/>
            <w:rtl/>
          </w:rPr>
          <w:delText xml:space="preserve"> הריגושים</w:delText>
        </w:r>
        <w:r w:rsidR="006D3CE6" w:rsidRPr="00426B43" w:rsidDel="00AE6881">
          <w:rPr>
            <w:rFonts w:hint="cs"/>
            <w:sz w:val="28"/>
            <w:szCs w:val="28"/>
            <w:rtl/>
          </w:rPr>
          <w:delText xml:space="preserve"> בקרב אנשים משתנים</w:delText>
        </w:r>
        <w:r w:rsidRPr="00426B43" w:rsidDel="00AE6881">
          <w:rPr>
            <w:rFonts w:hint="cs"/>
            <w:sz w:val="28"/>
            <w:szCs w:val="28"/>
            <w:rtl/>
          </w:rPr>
          <w:delText xml:space="preserve">, הרצון לנוחות </w:delText>
        </w:r>
        <w:r w:rsidR="006D3CE6" w:rsidRPr="00426B43" w:rsidDel="00AE6881">
          <w:rPr>
            <w:rFonts w:hint="cs"/>
            <w:sz w:val="28"/>
            <w:szCs w:val="28"/>
            <w:rtl/>
          </w:rPr>
          <w:delText>מקסימלית והרצון להיות מחוברים לעולם מתגברים.</w:delText>
        </w:r>
      </w:del>
    </w:p>
    <w:p w14:paraId="3C6F1573" w14:textId="102F8B19" w:rsidR="005C5093" w:rsidRPr="00426B43" w:rsidDel="00AE6881" w:rsidRDefault="005C5093" w:rsidP="00F30BC6">
      <w:pPr>
        <w:pStyle w:val="ListParagraph"/>
        <w:bidi/>
        <w:jc w:val="both"/>
        <w:rPr>
          <w:del w:id="71" w:author="Stav Cohen" w:date="2020-09-24T18:35:00Z"/>
          <w:sz w:val="28"/>
          <w:szCs w:val="28"/>
          <w:rtl/>
        </w:rPr>
      </w:pPr>
      <w:del w:id="72" w:author="Stav Cohen" w:date="2020-09-24T18:35:00Z">
        <w:r w:rsidRPr="00426B43" w:rsidDel="00AE6881">
          <w:rPr>
            <w:rFonts w:hint="cs"/>
            <w:sz w:val="28"/>
            <w:szCs w:val="28"/>
            <w:rtl/>
          </w:rPr>
          <w:delText xml:space="preserve">עם כל הדברים החיוביים בקדמה </w:delText>
        </w:r>
        <w:r w:rsidR="006D3CE6" w:rsidRPr="00426B43" w:rsidDel="00AE6881">
          <w:rPr>
            <w:rFonts w:hint="cs"/>
            <w:sz w:val="28"/>
            <w:szCs w:val="28"/>
            <w:rtl/>
          </w:rPr>
          <w:delText>ה</w:delText>
        </w:r>
        <w:r w:rsidRPr="00426B43" w:rsidDel="00AE6881">
          <w:rPr>
            <w:rFonts w:hint="cs"/>
            <w:sz w:val="28"/>
            <w:szCs w:val="28"/>
            <w:rtl/>
          </w:rPr>
          <w:delText>טכנולוגית מגיעים החסרונות כמו: חוסר תשומת לב</w:delText>
        </w:r>
        <w:r w:rsidR="006D3CE6" w:rsidRPr="00426B43" w:rsidDel="00AE6881">
          <w:rPr>
            <w:rFonts w:hint="cs"/>
            <w:sz w:val="28"/>
            <w:szCs w:val="28"/>
            <w:rtl/>
          </w:rPr>
          <w:delText>, חוסר בזמן, הצורך בזמינות 24/7 , פקקים, זיהום אוויר ועוד.</w:delText>
        </w:r>
      </w:del>
    </w:p>
    <w:p w14:paraId="2342BC50" w14:textId="7CD32B1D" w:rsidR="00F62D02" w:rsidRDefault="006D3CE6" w:rsidP="00F62D02">
      <w:pPr>
        <w:pStyle w:val="ListParagraph"/>
        <w:bidi/>
        <w:jc w:val="both"/>
        <w:rPr>
          <w:ins w:id="73" w:author="Stav Cohen" w:date="2020-09-24T18:29:00Z"/>
          <w:sz w:val="28"/>
          <w:szCs w:val="28"/>
          <w:rtl/>
        </w:rPr>
      </w:pPr>
      <w:del w:id="74" w:author="Stav Cohen" w:date="2020-09-24T18:35:00Z">
        <w:r w:rsidRPr="00426B43" w:rsidDel="00AE6881">
          <w:rPr>
            <w:rFonts w:hint="cs"/>
            <w:sz w:val="28"/>
            <w:szCs w:val="28"/>
            <w:rtl/>
          </w:rPr>
          <w:delText xml:space="preserve">אך הסירו דאגה מלבכם </w:delText>
        </w:r>
        <w:r w:rsidR="00426B43" w:rsidRPr="00426B43" w:rsidDel="00AE6881">
          <w:rPr>
            <w:rFonts w:hint="cs"/>
            <w:sz w:val="28"/>
            <w:szCs w:val="28"/>
            <w:rtl/>
          </w:rPr>
          <w:delText>הטכנולוגי</w:delText>
        </w:r>
        <w:r w:rsidR="00426B43" w:rsidRPr="00426B43" w:rsidDel="00AE6881">
          <w:rPr>
            <w:rFonts w:hint="eastAsia"/>
            <w:sz w:val="28"/>
            <w:szCs w:val="28"/>
            <w:rtl/>
          </w:rPr>
          <w:delText>ה</w:delText>
        </w:r>
        <w:r w:rsidRPr="00426B43" w:rsidDel="00AE6881">
          <w:rPr>
            <w:rFonts w:hint="cs"/>
            <w:sz w:val="28"/>
            <w:szCs w:val="28"/>
            <w:rtl/>
          </w:rPr>
          <w:delText xml:space="preserve"> פה באה לעזרתנו ומציעה פתרון מעניין לבעיות אלו </w:delText>
        </w:r>
        <w:r w:rsidRPr="00426B43" w:rsidDel="00AE6881">
          <w:rPr>
            <w:sz w:val="28"/>
            <w:szCs w:val="28"/>
            <w:rtl/>
          </w:rPr>
          <w:delText>–</w:delText>
        </w:r>
        <w:r w:rsidRPr="00426B43" w:rsidDel="00AE6881">
          <w:rPr>
            <w:rFonts w:hint="cs"/>
            <w:sz w:val="28"/>
            <w:szCs w:val="28"/>
            <w:rtl/>
          </w:rPr>
          <w:delText xml:space="preserve"> רכבים </w:delText>
        </w:r>
        <w:r w:rsidR="00426B43" w:rsidRPr="00426B43" w:rsidDel="00AE6881">
          <w:rPr>
            <w:rFonts w:hint="cs"/>
            <w:sz w:val="28"/>
            <w:szCs w:val="28"/>
            <w:rtl/>
          </w:rPr>
          <w:delText>אוטונומיי</w:delText>
        </w:r>
        <w:r w:rsidR="00426B43" w:rsidRPr="00426B43" w:rsidDel="00AE6881">
          <w:rPr>
            <w:rFonts w:hint="eastAsia"/>
            <w:sz w:val="28"/>
            <w:szCs w:val="28"/>
            <w:rtl/>
          </w:rPr>
          <w:delText>ם</w:delText>
        </w:r>
        <w:r w:rsidRPr="00426B43" w:rsidDel="00AE6881">
          <w:rPr>
            <w:rFonts w:hint="cs"/>
            <w:sz w:val="28"/>
            <w:szCs w:val="28"/>
            <w:rtl/>
          </w:rPr>
          <w:delText>.</w:delText>
        </w:r>
      </w:del>
      <w:ins w:id="75" w:author="Stav Cohen" w:date="2020-09-24T18:27:00Z">
        <w:r w:rsidR="00F62D02">
          <w:rPr>
            <w:rFonts w:hint="cs"/>
            <w:sz w:val="28"/>
            <w:szCs w:val="28"/>
            <w:rtl/>
          </w:rPr>
          <w:t>רכב אוטונומי הוא רכב אשר יכול ל</w:t>
        </w:r>
      </w:ins>
      <w:ins w:id="76" w:author="Stav Cohen" w:date="2020-09-24T18:28:00Z">
        <w:r w:rsidR="00F62D02">
          <w:rPr>
            <w:rFonts w:hint="cs"/>
            <w:sz w:val="28"/>
            <w:szCs w:val="28"/>
            <w:rtl/>
          </w:rPr>
          <w:t xml:space="preserve">נסוע, לנווט בכבישים תוך כדי התמודדות עם תנאי סביבה אשר </w:t>
        </w:r>
      </w:ins>
      <w:ins w:id="77" w:author="Stav Cohen" w:date="2020-09-24T18:29:00Z">
        <w:r w:rsidR="00F62D02">
          <w:rPr>
            <w:rFonts w:hint="cs"/>
            <w:sz w:val="28"/>
            <w:szCs w:val="28"/>
            <w:rtl/>
          </w:rPr>
          <w:t>משתנים ללא צורך בהתערבות אקטיבית של נהג אנושי.</w:t>
        </w:r>
      </w:ins>
    </w:p>
    <w:p w14:paraId="4D410D82" w14:textId="3983F49D" w:rsidR="00F62D02" w:rsidRDefault="00F62D02" w:rsidP="00F62D02">
      <w:pPr>
        <w:pStyle w:val="ListParagraph"/>
        <w:bidi/>
        <w:jc w:val="both"/>
        <w:rPr>
          <w:ins w:id="78" w:author="Stav Cohen" w:date="2020-09-24T18:30:00Z"/>
          <w:sz w:val="28"/>
          <w:szCs w:val="28"/>
          <w:rtl/>
        </w:rPr>
      </w:pPr>
      <w:ins w:id="79" w:author="Stav Cohen" w:date="2020-09-24T18:29:00Z">
        <w:r>
          <w:rPr>
            <w:rFonts w:hint="cs"/>
            <w:sz w:val="28"/>
            <w:szCs w:val="28"/>
            <w:rtl/>
          </w:rPr>
          <w:t xml:space="preserve">רכב אוטונומי צריך </w:t>
        </w:r>
      </w:ins>
      <w:ins w:id="80" w:author="Stav Cohen" w:date="2020-09-24T18:30:00Z">
        <w:r>
          <w:rPr>
            <w:rFonts w:hint="cs"/>
            <w:sz w:val="28"/>
            <w:szCs w:val="28"/>
            <w:rtl/>
          </w:rPr>
          <w:t>לדעת לראות, לנתח את הסביבה שבה הוא נמצא ולדעת לקבל החלטות בזמן אמת לפי הנתונים שהוא מקבל מהסביבה.</w:t>
        </w:r>
      </w:ins>
    </w:p>
    <w:p w14:paraId="164BEF13" w14:textId="1141DEE8" w:rsidR="00F62D02" w:rsidRDefault="00F62D02" w:rsidP="00F62D02">
      <w:pPr>
        <w:pStyle w:val="ListParagraph"/>
        <w:bidi/>
        <w:jc w:val="both"/>
        <w:rPr>
          <w:ins w:id="81" w:author="Stav Cohen" w:date="2020-09-24T18:35:00Z"/>
          <w:sz w:val="28"/>
          <w:szCs w:val="28"/>
          <w:rtl/>
        </w:rPr>
      </w:pPr>
      <w:ins w:id="82" w:author="Stav Cohen" w:date="2020-09-24T18:31:00Z">
        <w:r>
          <w:rPr>
            <w:rFonts w:hint="cs"/>
            <w:sz w:val="28"/>
            <w:szCs w:val="28"/>
            <w:rtl/>
          </w:rPr>
          <w:t xml:space="preserve">על מנת לאפשר לרכב אוטונומי לחוות את </w:t>
        </w:r>
      </w:ins>
      <w:ins w:id="83" w:author="Stav Cohen" w:date="2020-09-24T18:32:00Z">
        <w:r>
          <w:rPr>
            <w:rFonts w:hint="cs"/>
            <w:sz w:val="28"/>
            <w:szCs w:val="28"/>
            <w:rtl/>
          </w:rPr>
          <w:t>סביבתו צריכים לצייד את הרכב בחיישנים רבים כמו מצלמות סורקים ועוד</w:t>
        </w:r>
      </w:ins>
      <w:ins w:id="84" w:author="Stav Cohen" w:date="2020-09-24T18:33:00Z">
        <w:r w:rsidR="00AE6881">
          <w:rPr>
            <w:rFonts w:hint="cs"/>
            <w:sz w:val="28"/>
            <w:szCs w:val="28"/>
            <w:rtl/>
          </w:rPr>
          <w:t xml:space="preserve">. לאחר מכן הרכב צריך לקבל החלטות כיצד לפעול בהתאם למידע שקיבל מהחיישנים, בשלב זה </w:t>
        </w:r>
      </w:ins>
      <w:ins w:id="85" w:author="Stav Cohen" w:date="2020-09-24T18:34:00Z">
        <w:r w:rsidR="00AE6881">
          <w:rPr>
            <w:rFonts w:hint="cs"/>
            <w:sz w:val="28"/>
            <w:szCs w:val="28"/>
            <w:rtl/>
          </w:rPr>
          <w:t>מחשב הרכב נעזר באלגוריתמים רבים אשר חלקם הם אלגוריתמים מבוססים למידת מכונה וראייה ממוחשבת.</w:t>
        </w:r>
      </w:ins>
    </w:p>
    <w:p w14:paraId="271126FA" w14:textId="77777777" w:rsidR="00AE6881" w:rsidRPr="00F62D02" w:rsidRDefault="00AE6881">
      <w:pPr>
        <w:pStyle w:val="ListParagraph"/>
        <w:bidi/>
        <w:jc w:val="both"/>
        <w:rPr>
          <w:ins w:id="86" w:author="Stav Cohen" w:date="2020-09-24T18:26:00Z"/>
          <w:sz w:val="28"/>
          <w:szCs w:val="28"/>
          <w:rtl/>
          <w:rPrChange w:id="87" w:author="Stav Cohen" w:date="2020-09-24T18:27:00Z">
            <w:rPr>
              <w:ins w:id="88" w:author="Stav Cohen" w:date="2020-09-24T18:26:00Z"/>
              <w:rtl/>
            </w:rPr>
          </w:rPrChange>
        </w:rPr>
        <w:pPrChange w:id="89" w:author="Stav Cohen" w:date="2020-09-24T18:35:00Z">
          <w:pPr>
            <w:pStyle w:val="ListParagraph"/>
            <w:bidi/>
            <w:jc w:val="both"/>
          </w:pPr>
        </w:pPrChange>
      </w:pPr>
    </w:p>
    <w:p w14:paraId="71831964" w14:textId="3B64ABB3" w:rsidR="00F62D02" w:rsidRPr="00426B43" w:rsidDel="00AE6881" w:rsidRDefault="00F62D02">
      <w:pPr>
        <w:pStyle w:val="ListParagraph"/>
        <w:bidi/>
        <w:jc w:val="both"/>
        <w:rPr>
          <w:del w:id="90" w:author="Stav Cohen" w:date="2020-09-24T18:35:00Z"/>
          <w:sz w:val="28"/>
          <w:szCs w:val="28"/>
          <w:rtl/>
        </w:rPr>
        <w:pPrChange w:id="91" w:author="Stav Cohen" w:date="2020-09-24T18:26:00Z">
          <w:pPr>
            <w:pStyle w:val="ListParagraph"/>
            <w:bidi/>
            <w:jc w:val="both"/>
          </w:pPr>
        </w:pPrChange>
      </w:pPr>
    </w:p>
    <w:p w14:paraId="0A92B7F9" w14:textId="672F00E2" w:rsidR="006D3CE6" w:rsidRPr="00AE6881" w:rsidDel="00AE6881" w:rsidRDefault="006D3CE6">
      <w:pPr>
        <w:bidi/>
        <w:jc w:val="both"/>
        <w:rPr>
          <w:del w:id="92" w:author="Stav Cohen" w:date="2020-09-24T18:35:00Z"/>
          <w:sz w:val="28"/>
          <w:szCs w:val="28"/>
          <w:rtl/>
        </w:rPr>
        <w:pPrChange w:id="93" w:author="Stav Cohen" w:date="2020-09-24T18:35:00Z">
          <w:pPr>
            <w:pStyle w:val="ListParagraph"/>
            <w:bidi/>
            <w:jc w:val="both"/>
          </w:pPr>
        </w:pPrChange>
      </w:pPr>
    </w:p>
    <w:p w14:paraId="39A88BAC" w14:textId="75DA0A72" w:rsidR="006D3CE6" w:rsidRPr="00426B43" w:rsidRDefault="006D3CE6" w:rsidP="00F30BC6">
      <w:pPr>
        <w:pStyle w:val="ListParagraph"/>
        <w:bidi/>
        <w:jc w:val="both"/>
        <w:rPr>
          <w:sz w:val="28"/>
          <w:szCs w:val="28"/>
          <w:rtl/>
        </w:rPr>
      </w:pPr>
      <w:r w:rsidRPr="00426B43">
        <w:rPr>
          <w:rFonts w:hint="cs"/>
          <w:sz w:val="28"/>
          <w:szCs w:val="28"/>
          <w:rtl/>
        </w:rPr>
        <w:t xml:space="preserve">זה לא סוד שבשנים האחרונות תחום הרכבים </w:t>
      </w:r>
      <w:r w:rsidR="00426B43" w:rsidRPr="00426B43">
        <w:rPr>
          <w:rFonts w:hint="cs"/>
          <w:sz w:val="28"/>
          <w:szCs w:val="28"/>
          <w:rtl/>
        </w:rPr>
        <w:t>האוטונומיי</w:t>
      </w:r>
      <w:r w:rsidR="00426B43" w:rsidRPr="00426B43">
        <w:rPr>
          <w:rFonts w:hint="eastAsia"/>
          <w:sz w:val="28"/>
          <w:szCs w:val="28"/>
          <w:rtl/>
        </w:rPr>
        <w:t>ם</w:t>
      </w:r>
      <w:r w:rsidRPr="00426B43">
        <w:rPr>
          <w:rFonts w:hint="cs"/>
          <w:sz w:val="28"/>
          <w:szCs w:val="28"/>
          <w:rtl/>
        </w:rPr>
        <w:t xml:space="preserve"> קיבל תשומת לב </w:t>
      </w:r>
      <w:r w:rsidR="00AC4C0D" w:rsidRPr="00426B43">
        <w:rPr>
          <w:rFonts w:hint="cs"/>
          <w:sz w:val="28"/>
          <w:szCs w:val="28"/>
          <w:rtl/>
        </w:rPr>
        <w:t xml:space="preserve">רבה </w:t>
      </w:r>
      <w:r w:rsidRPr="00426B43">
        <w:rPr>
          <w:rFonts w:hint="cs"/>
          <w:sz w:val="28"/>
          <w:szCs w:val="28"/>
          <w:rtl/>
        </w:rPr>
        <w:t>ומספר לא קטן של חברות גדולות (</w:t>
      </w:r>
      <w:proofErr w:type="spellStart"/>
      <w:r w:rsidRPr="00426B43">
        <w:rPr>
          <w:rFonts w:hint="cs"/>
          <w:sz w:val="28"/>
          <w:szCs w:val="28"/>
          <w:rtl/>
        </w:rPr>
        <w:t>גוגל,אובר,טסלה</w:t>
      </w:r>
      <w:proofErr w:type="spellEnd"/>
      <w:r w:rsidRPr="00426B43">
        <w:rPr>
          <w:rFonts w:hint="cs"/>
          <w:sz w:val="28"/>
          <w:szCs w:val="28"/>
          <w:rtl/>
        </w:rPr>
        <w:t xml:space="preserve"> </w:t>
      </w:r>
      <w:proofErr w:type="spellStart"/>
      <w:r w:rsidRPr="00426B43">
        <w:rPr>
          <w:rFonts w:hint="cs"/>
          <w:sz w:val="28"/>
          <w:szCs w:val="28"/>
          <w:rtl/>
        </w:rPr>
        <w:t>וכ</w:t>
      </w:r>
      <w:r w:rsidR="002D2BB4" w:rsidRPr="00426B43">
        <w:rPr>
          <w:rFonts w:hint="cs"/>
          <w:sz w:val="28"/>
          <w:szCs w:val="28"/>
          <w:rtl/>
        </w:rPr>
        <w:t>ו</w:t>
      </w:r>
      <w:proofErr w:type="spellEnd"/>
      <w:r w:rsidRPr="00426B43">
        <w:rPr>
          <w:rFonts w:hint="cs"/>
          <w:sz w:val="28"/>
          <w:szCs w:val="28"/>
          <w:rtl/>
        </w:rPr>
        <w:t>) החליטו להשקיע משאבים וזמן בפיתוח תחום זה</w:t>
      </w:r>
      <w:r w:rsidR="00742B87" w:rsidRPr="00426B43">
        <w:rPr>
          <w:sz w:val="28"/>
          <w:szCs w:val="28"/>
        </w:rPr>
        <w:t>[</w:t>
      </w:r>
      <w:del w:id="94" w:author="Stav Cohen" w:date="2020-10-16T13:28:00Z">
        <w:r w:rsidR="00742B87" w:rsidRPr="00426B43" w:rsidDel="00B30A07">
          <w:rPr>
            <w:sz w:val="28"/>
            <w:szCs w:val="28"/>
          </w:rPr>
          <w:delText>3</w:delText>
        </w:r>
      </w:del>
      <w:ins w:id="95" w:author="Stav Cohen" w:date="2020-10-16T13:28:00Z">
        <w:r w:rsidR="00B30A07">
          <w:rPr>
            <w:sz w:val="28"/>
            <w:szCs w:val="28"/>
          </w:rPr>
          <w:t>5</w:t>
        </w:r>
      </w:ins>
      <w:r w:rsidR="00742B87" w:rsidRPr="00426B43">
        <w:rPr>
          <w:sz w:val="28"/>
          <w:szCs w:val="28"/>
        </w:rPr>
        <w:t>]</w:t>
      </w:r>
      <w:r w:rsidRPr="00426B43">
        <w:rPr>
          <w:rFonts w:hint="cs"/>
          <w:sz w:val="28"/>
          <w:szCs w:val="28"/>
          <w:rtl/>
        </w:rPr>
        <w:t>.</w:t>
      </w:r>
    </w:p>
    <w:p w14:paraId="12031284" w14:textId="77777777" w:rsidR="006D3CE6" w:rsidRPr="00426B43" w:rsidRDefault="006D3CE6" w:rsidP="00F30BC6">
      <w:pPr>
        <w:pStyle w:val="ListParagraph"/>
        <w:bidi/>
        <w:jc w:val="both"/>
        <w:rPr>
          <w:sz w:val="28"/>
          <w:szCs w:val="28"/>
          <w:rtl/>
        </w:rPr>
      </w:pPr>
      <w:r w:rsidRPr="00426B43">
        <w:rPr>
          <w:rFonts w:hint="cs"/>
          <w:sz w:val="28"/>
          <w:szCs w:val="28"/>
          <w:rtl/>
        </w:rPr>
        <w:t xml:space="preserve">האתגר בפיתוח רכבים </w:t>
      </w:r>
      <w:r w:rsidR="00426B43" w:rsidRPr="00426B43">
        <w:rPr>
          <w:rFonts w:hint="cs"/>
          <w:sz w:val="28"/>
          <w:szCs w:val="28"/>
          <w:rtl/>
        </w:rPr>
        <w:t>אוטונומיי</w:t>
      </w:r>
      <w:r w:rsidR="00426B43" w:rsidRPr="00426B43">
        <w:rPr>
          <w:rFonts w:hint="eastAsia"/>
          <w:sz w:val="28"/>
          <w:szCs w:val="28"/>
          <w:rtl/>
        </w:rPr>
        <w:t>ם</w:t>
      </w:r>
      <w:r w:rsidRPr="00426B43">
        <w:rPr>
          <w:rFonts w:hint="cs"/>
          <w:sz w:val="28"/>
          <w:szCs w:val="28"/>
          <w:rtl/>
        </w:rPr>
        <w:t xml:space="preserve"> הוא לא רק עניין של פיתוח טכנולוגיה אלא אתגר בעל פן בטיחותי ואנושי נרחב.</w:t>
      </w:r>
    </w:p>
    <w:p w14:paraId="1AE9FAF1" w14:textId="77777777" w:rsidR="00971E02" w:rsidRPr="00426B43" w:rsidRDefault="006D3CE6" w:rsidP="00F30BC6">
      <w:pPr>
        <w:pStyle w:val="ListParagraph"/>
        <w:bidi/>
        <w:jc w:val="both"/>
        <w:rPr>
          <w:sz w:val="28"/>
          <w:szCs w:val="28"/>
          <w:rtl/>
        </w:rPr>
      </w:pPr>
      <w:r w:rsidRPr="00426B43">
        <w:rPr>
          <w:rFonts w:hint="cs"/>
          <w:sz w:val="28"/>
          <w:szCs w:val="28"/>
          <w:rtl/>
        </w:rPr>
        <w:t>כיום תחום המכוניות אוטונומיות הוא אחד התחומים החמים הנעזר בטכנולוגית הבינה מלאכותית ונמצא בשלבי פיתוח</w:t>
      </w:r>
      <w:r w:rsidR="00971E02" w:rsidRPr="00426B43">
        <w:rPr>
          <w:rFonts w:hint="cs"/>
          <w:sz w:val="28"/>
          <w:szCs w:val="28"/>
          <w:rtl/>
        </w:rPr>
        <w:t xml:space="preserve"> מתמיד.</w:t>
      </w:r>
    </w:p>
    <w:p w14:paraId="57C0BE18" w14:textId="77777777" w:rsidR="00F62D02" w:rsidRPr="00426B43" w:rsidRDefault="00F62D02">
      <w:pPr>
        <w:pStyle w:val="ListParagraph"/>
        <w:bidi/>
        <w:jc w:val="both"/>
        <w:rPr>
          <w:sz w:val="28"/>
          <w:szCs w:val="28"/>
          <w:rtl/>
        </w:rPr>
        <w:pPrChange w:id="96" w:author="Stav Cohen" w:date="2020-09-24T18:26:00Z">
          <w:pPr>
            <w:pStyle w:val="ListParagraph"/>
            <w:bidi/>
            <w:jc w:val="both"/>
          </w:pPr>
        </w:pPrChange>
      </w:pPr>
    </w:p>
    <w:p w14:paraId="22251D8D" w14:textId="77777777" w:rsidR="00971E02" w:rsidRPr="00426B43" w:rsidRDefault="00971E02" w:rsidP="00F30BC6">
      <w:pPr>
        <w:pStyle w:val="ListParagraph"/>
        <w:bidi/>
        <w:jc w:val="both"/>
        <w:rPr>
          <w:sz w:val="28"/>
          <w:szCs w:val="28"/>
          <w:rtl/>
        </w:rPr>
      </w:pPr>
      <w:r w:rsidRPr="00426B43">
        <w:rPr>
          <w:rFonts w:hint="cs"/>
          <w:sz w:val="28"/>
          <w:szCs w:val="28"/>
          <w:rtl/>
        </w:rPr>
        <w:t xml:space="preserve">תחום המכוניות </w:t>
      </w:r>
      <w:r w:rsidR="00426B43" w:rsidRPr="00426B43">
        <w:rPr>
          <w:rFonts w:hint="cs"/>
          <w:sz w:val="28"/>
          <w:szCs w:val="28"/>
          <w:rtl/>
        </w:rPr>
        <w:t>האוטונומיו</w:t>
      </w:r>
      <w:r w:rsidR="00426B43" w:rsidRPr="00426B43">
        <w:rPr>
          <w:rFonts w:hint="eastAsia"/>
          <w:sz w:val="28"/>
          <w:szCs w:val="28"/>
          <w:rtl/>
        </w:rPr>
        <w:t>ת</w:t>
      </w:r>
      <w:r w:rsidRPr="00426B43">
        <w:rPr>
          <w:rFonts w:hint="cs"/>
          <w:sz w:val="28"/>
          <w:szCs w:val="28"/>
          <w:rtl/>
        </w:rPr>
        <w:t xml:space="preserve"> התקדם במהלך השנים האחרונות מזיהוי תמרורי תנועה ועד הטכנולוגיה של מכוניות המסוגלות לנסוע בכוחות עצמן.</w:t>
      </w:r>
    </w:p>
    <w:p w14:paraId="04EB6A5D" w14:textId="77777777" w:rsidR="00011CBA" w:rsidRPr="00011CBA" w:rsidRDefault="00011CBA" w:rsidP="00F30BC6">
      <w:pPr>
        <w:pStyle w:val="ListParagraph"/>
        <w:bidi/>
        <w:jc w:val="both"/>
        <w:rPr>
          <w:sz w:val="28"/>
          <w:szCs w:val="28"/>
          <w:rtl/>
        </w:rPr>
      </w:pPr>
      <w:r w:rsidRPr="00426B43">
        <w:rPr>
          <w:rFonts w:hint="cs"/>
          <w:sz w:val="28"/>
          <w:szCs w:val="28"/>
          <w:rtl/>
        </w:rPr>
        <w:t xml:space="preserve"> בעוד מכוניות אוטונומיות באות לפתור לנו בעיות רבות בחברה הן מביאות איתן אתגרים טכנולוגים, אתים, </w:t>
      </w:r>
      <w:r w:rsidR="00426B43" w:rsidRPr="00426B43">
        <w:rPr>
          <w:rFonts w:hint="cs"/>
          <w:sz w:val="28"/>
          <w:szCs w:val="28"/>
          <w:rtl/>
        </w:rPr>
        <w:t>בטיחותיי</w:t>
      </w:r>
      <w:r w:rsidR="00426B43" w:rsidRPr="00426B43">
        <w:rPr>
          <w:rFonts w:hint="eastAsia"/>
          <w:sz w:val="28"/>
          <w:szCs w:val="28"/>
          <w:rtl/>
        </w:rPr>
        <w:t>ם</w:t>
      </w:r>
      <w:r w:rsidRPr="00426B43">
        <w:rPr>
          <w:rFonts w:hint="cs"/>
          <w:sz w:val="28"/>
          <w:szCs w:val="28"/>
          <w:rtl/>
        </w:rPr>
        <w:t xml:space="preserve"> ועוד.</w:t>
      </w:r>
    </w:p>
    <w:p w14:paraId="565C37D8" w14:textId="77777777" w:rsidR="00011CBA" w:rsidRPr="00CD6654" w:rsidRDefault="00011CBA" w:rsidP="00426B43">
      <w:pPr>
        <w:pStyle w:val="ListParagraph"/>
        <w:bidi/>
        <w:jc w:val="center"/>
        <w:rPr>
          <w:sz w:val="28"/>
          <w:szCs w:val="28"/>
          <w:rtl/>
        </w:rPr>
      </w:pPr>
      <w:r>
        <w:rPr>
          <w:noProof/>
          <w:sz w:val="28"/>
          <w:szCs w:val="28"/>
        </w:rPr>
        <w:drawing>
          <wp:inline distT="0" distB="0" distL="0" distR="0" wp14:anchorId="51226687" wp14:editId="04FF549F">
            <wp:extent cx="2963770" cy="1827833"/>
            <wp:effectExtent l="0" t="0" r="8255" b="1270"/>
            <wp:docPr id="1" name="Picture 1" descr="D:\Download\15649260471552_b.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Download\15649260471552_b.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3286" cy="1963214"/>
                    </a:xfrm>
                    <a:prstGeom prst="rect">
                      <a:avLst/>
                    </a:prstGeom>
                    <a:noFill/>
                    <a:ln>
                      <a:noFill/>
                    </a:ln>
                  </pic:spPr>
                </pic:pic>
              </a:graphicData>
            </a:graphic>
          </wp:inline>
        </w:drawing>
      </w:r>
    </w:p>
    <w:p w14:paraId="2AD72CF1" w14:textId="77777777" w:rsidR="00F7208E" w:rsidRDefault="00F7208E" w:rsidP="00F30BC6">
      <w:pPr>
        <w:pStyle w:val="ListParagraph"/>
        <w:bidi/>
        <w:jc w:val="both"/>
        <w:rPr>
          <w:b/>
          <w:bCs/>
          <w:sz w:val="32"/>
          <w:szCs w:val="32"/>
          <w:u w:val="single"/>
          <w:rtl/>
        </w:rPr>
      </w:pPr>
    </w:p>
    <w:p w14:paraId="1BE3DA5E" w14:textId="4C29E5DB" w:rsidR="00F7208E" w:rsidRDefault="00F7208E" w:rsidP="00F30BC6">
      <w:pPr>
        <w:pStyle w:val="ListParagraph"/>
        <w:bidi/>
        <w:jc w:val="both"/>
        <w:rPr>
          <w:ins w:id="97" w:author="Stav Cohen" w:date="2020-09-24T18:35:00Z"/>
          <w:b/>
          <w:bCs/>
          <w:sz w:val="32"/>
          <w:szCs w:val="32"/>
          <w:u w:val="single"/>
          <w:rtl/>
        </w:rPr>
      </w:pPr>
    </w:p>
    <w:p w14:paraId="7E63F246" w14:textId="77777777" w:rsidR="00AE6881" w:rsidRDefault="00AE6881">
      <w:pPr>
        <w:pStyle w:val="ListParagraph"/>
        <w:bidi/>
        <w:jc w:val="both"/>
        <w:rPr>
          <w:b/>
          <w:bCs/>
          <w:sz w:val="32"/>
          <w:szCs w:val="32"/>
          <w:u w:val="single"/>
          <w:rtl/>
        </w:rPr>
        <w:pPrChange w:id="98" w:author="Stav Cohen" w:date="2020-09-24T18:35:00Z">
          <w:pPr>
            <w:pStyle w:val="ListParagraph"/>
            <w:bidi/>
            <w:jc w:val="both"/>
          </w:pPr>
        </w:pPrChange>
      </w:pPr>
    </w:p>
    <w:p w14:paraId="0F3D0033" w14:textId="77777777" w:rsidR="00F7208E" w:rsidRDefault="00F7208E" w:rsidP="00F30BC6">
      <w:pPr>
        <w:pStyle w:val="ListParagraph"/>
        <w:bidi/>
        <w:jc w:val="both"/>
        <w:rPr>
          <w:b/>
          <w:bCs/>
          <w:sz w:val="32"/>
          <w:szCs w:val="32"/>
          <w:u w:val="single"/>
          <w:rtl/>
        </w:rPr>
      </w:pPr>
    </w:p>
    <w:p w14:paraId="323D52E9" w14:textId="77777777" w:rsidR="006D3CE6" w:rsidRDefault="00BB0E48" w:rsidP="00426B43">
      <w:pPr>
        <w:pStyle w:val="ListParagraph"/>
        <w:bidi/>
        <w:jc w:val="center"/>
        <w:rPr>
          <w:b/>
          <w:bCs/>
          <w:sz w:val="32"/>
          <w:szCs w:val="32"/>
          <w:u w:val="single"/>
          <w:rtl/>
        </w:rPr>
      </w:pPr>
      <w:r w:rsidRPr="00BB0E48">
        <w:rPr>
          <w:rFonts w:hint="cs"/>
          <w:b/>
          <w:bCs/>
          <w:sz w:val="32"/>
          <w:szCs w:val="32"/>
          <w:u w:val="single"/>
          <w:rtl/>
        </w:rPr>
        <w:t>האתגרים המרכזיים ברכבים אוטונומיים</w:t>
      </w:r>
    </w:p>
    <w:p w14:paraId="75A278D4" w14:textId="77777777" w:rsidR="00BB0E48" w:rsidRDefault="00BB0E48" w:rsidP="00F30BC6">
      <w:pPr>
        <w:pStyle w:val="ListParagraph"/>
        <w:bidi/>
        <w:jc w:val="both"/>
        <w:rPr>
          <w:b/>
          <w:bCs/>
          <w:sz w:val="32"/>
          <w:szCs w:val="32"/>
          <w:u w:val="single"/>
          <w:rtl/>
        </w:rPr>
      </w:pPr>
    </w:p>
    <w:p w14:paraId="75024217" w14:textId="1AFED78B" w:rsidR="00BB0E48" w:rsidRPr="00426B43" w:rsidRDefault="00BB0E48" w:rsidP="00F30BC6">
      <w:pPr>
        <w:pStyle w:val="ListParagraph"/>
        <w:numPr>
          <w:ilvl w:val="0"/>
          <w:numId w:val="3"/>
        </w:numPr>
        <w:bidi/>
        <w:jc w:val="both"/>
        <w:rPr>
          <w:sz w:val="28"/>
          <w:szCs w:val="28"/>
        </w:rPr>
      </w:pPr>
      <w:r w:rsidRPr="00426B43">
        <w:rPr>
          <w:rFonts w:hint="cs"/>
          <w:sz w:val="28"/>
          <w:szCs w:val="28"/>
          <w:u w:val="single"/>
          <w:rtl/>
        </w:rPr>
        <w:t>ב</w:t>
      </w:r>
      <w:r w:rsidR="004C559A" w:rsidRPr="00426B43">
        <w:rPr>
          <w:rFonts w:hint="cs"/>
          <w:sz w:val="28"/>
          <w:szCs w:val="28"/>
          <w:u w:val="single"/>
          <w:rtl/>
        </w:rPr>
        <w:t>י</w:t>
      </w:r>
      <w:r w:rsidRPr="00426B43">
        <w:rPr>
          <w:rFonts w:hint="cs"/>
          <w:sz w:val="28"/>
          <w:szCs w:val="28"/>
          <w:u w:val="single"/>
          <w:rtl/>
        </w:rPr>
        <w:t>טחון:</w:t>
      </w:r>
      <w:r w:rsidRPr="00426B43">
        <w:rPr>
          <w:rFonts w:hint="cs"/>
          <w:sz w:val="28"/>
          <w:szCs w:val="28"/>
          <w:rtl/>
        </w:rPr>
        <w:t xml:space="preserve"> אחד האתגרים המרכזיים ביותר בפיתוח הרכבים האוטונומיים הינו רמת הבטחון ליושבים ברכב </w:t>
      </w:r>
      <w:proofErr w:type="spellStart"/>
      <w:r w:rsidRPr="00426B43">
        <w:rPr>
          <w:rFonts w:hint="cs"/>
          <w:sz w:val="28"/>
          <w:szCs w:val="28"/>
          <w:rtl/>
        </w:rPr>
        <w:t>ולסביב</w:t>
      </w:r>
      <w:proofErr w:type="spellEnd"/>
      <w:r w:rsidR="00392AC4">
        <w:rPr>
          <w:rFonts w:hint="cs"/>
          <w:sz w:val="28"/>
          <w:szCs w:val="28"/>
          <w:rtl/>
        </w:rPr>
        <w:t xml:space="preserve"> [</w:t>
      </w:r>
      <w:del w:id="99" w:author="Stav Cohen" w:date="2020-10-16T13:29:00Z">
        <w:r w:rsidR="00392AC4" w:rsidDel="00B30A07">
          <w:rPr>
            <w:rFonts w:hint="cs"/>
            <w:sz w:val="28"/>
            <w:szCs w:val="28"/>
            <w:rtl/>
          </w:rPr>
          <w:delText>9</w:delText>
        </w:r>
      </w:del>
      <w:ins w:id="100" w:author="Stav Cohen" w:date="2020-10-16T13:29:00Z">
        <w:r w:rsidR="00B30A07">
          <w:rPr>
            <w:sz w:val="28"/>
            <w:szCs w:val="28"/>
          </w:rPr>
          <w:t>11</w:t>
        </w:r>
      </w:ins>
      <w:r w:rsidR="00392AC4">
        <w:rPr>
          <w:rFonts w:hint="cs"/>
          <w:sz w:val="28"/>
          <w:szCs w:val="28"/>
          <w:rtl/>
        </w:rPr>
        <w:t>]</w:t>
      </w:r>
      <w:r w:rsidR="00742B87" w:rsidRPr="00426B43">
        <w:rPr>
          <w:sz w:val="28"/>
          <w:szCs w:val="28"/>
        </w:rPr>
        <w:t>.</w:t>
      </w:r>
    </w:p>
    <w:p w14:paraId="72AE6DE7" w14:textId="5D143338" w:rsidR="004C559A" w:rsidRPr="00426B43" w:rsidRDefault="00BB0E48" w:rsidP="00F30BC6">
      <w:pPr>
        <w:pStyle w:val="ListParagraph"/>
        <w:bidi/>
        <w:jc w:val="both"/>
        <w:rPr>
          <w:sz w:val="28"/>
          <w:szCs w:val="28"/>
          <w:rtl/>
        </w:rPr>
      </w:pPr>
      <w:r w:rsidRPr="00426B43">
        <w:rPr>
          <w:rFonts w:hint="cs"/>
          <w:sz w:val="28"/>
          <w:szCs w:val="28"/>
          <w:rtl/>
        </w:rPr>
        <w:t xml:space="preserve">לפי מחקר של </w:t>
      </w:r>
      <w:r w:rsidRPr="00426B43">
        <w:t xml:space="preserve">World Health Organization </w:t>
      </w:r>
      <w:r w:rsidR="00742B87" w:rsidRPr="00426B43">
        <w:t>[</w:t>
      </w:r>
      <w:del w:id="101" w:author="Stav Cohen" w:date="2020-10-16T13:29:00Z">
        <w:r w:rsidR="00975202" w:rsidDel="00B30A07">
          <w:delText>9</w:delText>
        </w:r>
      </w:del>
      <w:ins w:id="102" w:author="Stav Cohen" w:date="2020-10-16T13:29:00Z">
        <w:r w:rsidR="00B30A07">
          <w:t>11</w:t>
        </w:r>
      </w:ins>
      <w:r w:rsidR="00742B87" w:rsidRPr="00426B43">
        <w:t>]</w:t>
      </w:r>
      <w:r w:rsidRPr="00426B43">
        <w:rPr>
          <w:rFonts w:hint="cs"/>
          <w:rtl/>
        </w:rPr>
        <w:t xml:space="preserve"> </w:t>
      </w:r>
      <w:r w:rsidRPr="00426B43">
        <w:rPr>
          <w:rFonts w:hint="cs"/>
          <w:sz w:val="28"/>
          <w:szCs w:val="28"/>
          <w:rtl/>
        </w:rPr>
        <w:t>הסיבה המרכזית למוות בקרב בני 15-29 הינה תאונות דרכים. בעוד שמערכות הביטחון ברכבים נהיות יותר ויותר חכמות</w:t>
      </w:r>
      <w:r w:rsidR="00AC4C0D" w:rsidRPr="00426B43">
        <w:rPr>
          <w:rFonts w:hint="cs"/>
          <w:sz w:val="28"/>
          <w:szCs w:val="28"/>
          <w:rtl/>
        </w:rPr>
        <w:t>,</w:t>
      </w:r>
      <w:r w:rsidRPr="00426B43">
        <w:rPr>
          <w:rFonts w:hint="cs"/>
          <w:sz w:val="28"/>
          <w:szCs w:val="28"/>
          <w:rtl/>
        </w:rPr>
        <w:t xml:space="preserve"> </w:t>
      </w:r>
      <w:r w:rsidR="004C559A" w:rsidRPr="00426B43">
        <w:rPr>
          <w:rFonts w:hint="cs"/>
          <w:sz w:val="28"/>
          <w:szCs w:val="28"/>
          <w:rtl/>
        </w:rPr>
        <w:t xml:space="preserve">הרכבים </w:t>
      </w:r>
      <w:r w:rsidR="00426B43" w:rsidRPr="00426B43">
        <w:rPr>
          <w:rFonts w:hint="cs"/>
          <w:sz w:val="28"/>
          <w:szCs w:val="28"/>
          <w:rtl/>
        </w:rPr>
        <w:t>האוטונומיי</w:t>
      </w:r>
      <w:r w:rsidR="00426B43" w:rsidRPr="00426B43">
        <w:rPr>
          <w:rFonts w:hint="eastAsia"/>
          <w:sz w:val="28"/>
          <w:szCs w:val="28"/>
          <w:rtl/>
        </w:rPr>
        <w:t>ם</w:t>
      </w:r>
      <w:r w:rsidR="004C559A" w:rsidRPr="00426B43">
        <w:rPr>
          <w:rFonts w:hint="cs"/>
          <w:sz w:val="28"/>
          <w:szCs w:val="28"/>
          <w:rtl/>
        </w:rPr>
        <w:t xml:space="preserve"> עדיין צריכים לדאוג לשלום הולכי הרגל שאינם מוגנים באמצעות כריות אוויר ואמצעים משוכללים אשר נמצאים בתוך הרכב.</w:t>
      </w:r>
    </w:p>
    <w:p w14:paraId="28BB395F" w14:textId="77777777" w:rsidR="00BB0E48" w:rsidRPr="00426B43" w:rsidRDefault="004C559A" w:rsidP="00F30BC6">
      <w:pPr>
        <w:pStyle w:val="ListParagraph"/>
        <w:bidi/>
        <w:jc w:val="both"/>
        <w:rPr>
          <w:sz w:val="28"/>
          <w:szCs w:val="28"/>
          <w:rtl/>
        </w:rPr>
      </w:pPr>
      <w:r w:rsidRPr="00426B43">
        <w:rPr>
          <w:rFonts w:hint="cs"/>
          <w:sz w:val="28"/>
          <w:szCs w:val="28"/>
          <w:rtl/>
        </w:rPr>
        <w:t>מכונית אוטונומית תצטרך לספק מידת ביטחון ושליטה על הרכב בדומה לרמת הביטחון בנהיגה של בני אדם ואפילו לעקוף ולהתעלות על רמת ביטחון זו.</w:t>
      </w:r>
    </w:p>
    <w:p w14:paraId="3194AE21" w14:textId="77777777" w:rsidR="00BB0E48" w:rsidRPr="00426B43" w:rsidRDefault="00BB0E48" w:rsidP="00F30BC6">
      <w:pPr>
        <w:pStyle w:val="ListParagraph"/>
        <w:numPr>
          <w:ilvl w:val="0"/>
          <w:numId w:val="3"/>
        </w:numPr>
        <w:bidi/>
        <w:jc w:val="both"/>
        <w:rPr>
          <w:sz w:val="28"/>
          <w:szCs w:val="28"/>
        </w:rPr>
      </w:pPr>
      <w:r w:rsidRPr="00426B43">
        <w:rPr>
          <w:rFonts w:hint="cs"/>
          <w:sz w:val="28"/>
          <w:szCs w:val="28"/>
          <w:u w:val="single"/>
          <w:rtl/>
        </w:rPr>
        <w:t>נוחות</w:t>
      </w:r>
      <w:r w:rsidR="004C559A" w:rsidRPr="00426B43">
        <w:rPr>
          <w:rFonts w:hint="cs"/>
          <w:sz w:val="28"/>
          <w:szCs w:val="28"/>
          <w:rtl/>
        </w:rPr>
        <w:t xml:space="preserve">: </w:t>
      </w:r>
      <w:r w:rsidR="00D22312" w:rsidRPr="00426B43">
        <w:rPr>
          <w:rFonts w:hint="cs"/>
          <w:sz w:val="28"/>
          <w:szCs w:val="28"/>
          <w:rtl/>
        </w:rPr>
        <w:t>בני אדם אוהבים נוחות</w:t>
      </w:r>
      <w:r w:rsidR="00F52399" w:rsidRPr="00426B43">
        <w:rPr>
          <w:rFonts w:hint="cs"/>
          <w:sz w:val="28"/>
          <w:szCs w:val="28"/>
          <w:rtl/>
        </w:rPr>
        <w:t>, האם תעדיפו נהג פרטי או לנהוג בעצמך ?</w:t>
      </w:r>
    </w:p>
    <w:p w14:paraId="2FE8FFCE" w14:textId="77777777" w:rsidR="00F52399" w:rsidRPr="00426B43" w:rsidRDefault="00F52399" w:rsidP="00F30BC6">
      <w:pPr>
        <w:pStyle w:val="ListParagraph"/>
        <w:bidi/>
        <w:jc w:val="both"/>
        <w:rPr>
          <w:sz w:val="28"/>
          <w:szCs w:val="28"/>
        </w:rPr>
      </w:pPr>
      <w:r w:rsidRPr="00426B43">
        <w:rPr>
          <w:rFonts w:hint="cs"/>
          <w:sz w:val="28"/>
          <w:szCs w:val="28"/>
          <w:rtl/>
        </w:rPr>
        <w:t>כיום אנשים יעדיפו לנוח, לדפדף בטלפון, לראות סרט, במקום לחפש חניה באזור עמוס. אתגר יהיה לאפשר לבן האדם לבצע פעולות נוספות בצורה נוחה במקום להתרכז במשימת הנהיגה וכמובן למנוע את הצורך בביצוע פעולות במקביל לנהיגה.</w:t>
      </w:r>
    </w:p>
    <w:p w14:paraId="18AA572F" w14:textId="77777777" w:rsidR="00F52399" w:rsidRPr="00426B43" w:rsidRDefault="00BB0E48" w:rsidP="00F30BC6">
      <w:pPr>
        <w:pStyle w:val="ListParagraph"/>
        <w:numPr>
          <w:ilvl w:val="0"/>
          <w:numId w:val="3"/>
        </w:numPr>
        <w:bidi/>
        <w:jc w:val="both"/>
        <w:rPr>
          <w:sz w:val="28"/>
          <w:szCs w:val="28"/>
          <w:u w:val="single"/>
        </w:rPr>
      </w:pPr>
      <w:r w:rsidRPr="00426B43">
        <w:rPr>
          <w:rFonts w:hint="cs"/>
          <w:sz w:val="28"/>
          <w:szCs w:val="28"/>
          <w:u w:val="single"/>
          <w:rtl/>
        </w:rPr>
        <w:t>אימוץ ואמונה</w:t>
      </w:r>
      <w:r w:rsidR="00F52399" w:rsidRPr="00426B43">
        <w:rPr>
          <w:rFonts w:hint="cs"/>
          <w:sz w:val="28"/>
          <w:szCs w:val="28"/>
          <w:u w:val="single"/>
          <w:rtl/>
        </w:rPr>
        <w:t>:</w:t>
      </w:r>
      <w:r w:rsidR="00F52399" w:rsidRPr="00426B43">
        <w:rPr>
          <w:rFonts w:hint="cs"/>
          <w:sz w:val="28"/>
          <w:szCs w:val="28"/>
          <w:rtl/>
        </w:rPr>
        <w:t xml:space="preserve"> במידה וקיבלתם מכונית אוטונומית חדשה האם תאפשרו לה לנהוג במקומכם ?</w:t>
      </w:r>
    </w:p>
    <w:p w14:paraId="59DF5547" w14:textId="77777777" w:rsidR="00854B10" w:rsidRPr="00426B43" w:rsidRDefault="00854B10" w:rsidP="00F30BC6">
      <w:pPr>
        <w:pStyle w:val="ListParagraph"/>
        <w:bidi/>
        <w:jc w:val="both"/>
        <w:rPr>
          <w:sz w:val="28"/>
          <w:szCs w:val="28"/>
        </w:rPr>
      </w:pPr>
      <w:r w:rsidRPr="00426B43">
        <w:rPr>
          <w:rFonts w:hint="cs"/>
          <w:sz w:val="28"/>
          <w:szCs w:val="28"/>
          <w:rtl/>
        </w:rPr>
        <w:t>כיצד מכונית אוטונומית תתקבל בסביבה? אנשים יפחדו ממנה?</w:t>
      </w:r>
    </w:p>
    <w:p w14:paraId="67D76F44" w14:textId="77777777" w:rsidR="00F52399" w:rsidRPr="00426B43" w:rsidRDefault="00F52399" w:rsidP="00F30BC6">
      <w:pPr>
        <w:pStyle w:val="ListParagraph"/>
        <w:bidi/>
        <w:jc w:val="both"/>
        <w:rPr>
          <w:sz w:val="28"/>
          <w:szCs w:val="28"/>
        </w:rPr>
      </w:pPr>
      <w:r w:rsidRPr="00426B43">
        <w:rPr>
          <w:rFonts w:hint="cs"/>
          <w:sz w:val="28"/>
          <w:szCs w:val="28"/>
          <w:rtl/>
        </w:rPr>
        <w:t>אחד האתגרים יהיה לגרום לבני האדם לסמוך על מכונית אוטונומית ולתת בה אמונה יקרת ערך שהיא שליטה מלאה על חייהם.</w:t>
      </w:r>
    </w:p>
    <w:p w14:paraId="4ED461D0" w14:textId="77777777" w:rsidR="00BB0E48" w:rsidRPr="00426B43" w:rsidRDefault="00F52399" w:rsidP="00F30BC6">
      <w:pPr>
        <w:pStyle w:val="ListParagraph"/>
        <w:numPr>
          <w:ilvl w:val="0"/>
          <w:numId w:val="3"/>
        </w:numPr>
        <w:bidi/>
        <w:jc w:val="both"/>
        <w:rPr>
          <w:sz w:val="28"/>
          <w:szCs w:val="28"/>
          <w:u w:val="single"/>
        </w:rPr>
      </w:pPr>
      <w:r w:rsidRPr="00426B43">
        <w:rPr>
          <w:rFonts w:hint="cs"/>
          <w:sz w:val="28"/>
          <w:szCs w:val="28"/>
          <w:u w:val="single"/>
          <w:rtl/>
        </w:rPr>
        <w:t>בעיות מוסר</w:t>
      </w:r>
      <w:r w:rsidR="00CD6654" w:rsidRPr="00426B43">
        <w:rPr>
          <w:rFonts w:hint="cs"/>
          <w:sz w:val="28"/>
          <w:szCs w:val="28"/>
          <w:u w:val="single"/>
          <w:rtl/>
        </w:rPr>
        <w:t>:</w:t>
      </w:r>
      <w:r w:rsidR="00CD6654" w:rsidRPr="00426B43">
        <w:rPr>
          <w:rFonts w:hint="cs"/>
          <w:sz w:val="28"/>
          <w:szCs w:val="28"/>
          <w:rtl/>
        </w:rPr>
        <w:t xml:space="preserve"> אחת הבעיות המרכזיות שעולות הינה הבעיה בשם:</w:t>
      </w:r>
    </w:p>
    <w:p w14:paraId="44B947CC" w14:textId="6D38184C" w:rsidR="00CD6654" w:rsidRPr="00426B43" w:rsidRDefault="00CD6654" w:rsidP="00F30BC6">
      <w:pPr>
        <w:pStyle w:val="ListParagraph"/>
        <w:bidi/>
        <w:jc w:val="both"/>
        <w:rPr>
          <w:sz w:val="28"/>
          <w:szCs w:val="28"/>
          <w:rtl/>
        </w:rPr>
      </w:pPr>
      <w:r w:rsidRPr="00426B43">
        <w:rPr>
          <w:rFonts w:hint="cs"/>
          <w:sz w:val="28"/>
          <w:szCs w:val="28"/>
          <w:rtl/>
        </w:rPr>
        <w:t>"</w:t>
      </w:r>
      <w:r w:rsidRPr="00426B43">
        <w:rPr>
          <w:sz w:val="28"/>
          <w:szCs w:val="28"/>
        </w:rPr>
        <w:t>who dies and who lives?</w:t>
      </w:r>
      <w:r w:rsidRPr="00426B43">
        <w:rPr>
          <w:rFonts w:hint="cs"/>
          <w:sz w:val="28"/>
          <w:szCs w:val="28"/>
          <w:rtl/>
        </w:rPr>
        <w:t>"</w:t>
      </w:r>
      <w:r w:rsidRPr="00426B43">
        <w:rPr>
          <w:sz w:val="28"/>
          <w:szCs w:val="28"/>
        </w:rPr>
        <w:t xml:space="preserve"> </w:t>
      </w:r>
      <w:r w:rsidRPr="00426B43">
        <w:rPr>
          <w:rFonts w:hint="cs"/>
          <w:sz w:val="28"/>
          <w:szCs w:val="28"/>
          <w:rtl/>
        </w:rPr>
        <w:t xml:space="preserve">ניסוי המוכר הנערך </w:t>
      </w:r>
      <w:hyperlink r:id="rId15" w:history="1">
        <w:r w:rsidRPr="00426B43">
          <w:rPr>
            <w:rStyle w:val="Hyperlink"/>
            <w:rFonts w:hint="cs"/>
            <w:sz w:val="28"/>
            <w:szCs w:val="28"/>
            <w:rtl/>
          </w:rPr>
          <w:t>ב</w:t>
        </w:r>
        <w:r w:rsidRPr="00426B43">
          <w:rPr>
            <w:rStyle w:val="Hyperlink"/>
            <w:rFonts w:hint="cs"/>
            <w:sz w:val="28"/>
            <w:szCs w:val="28"/>
          </w:rPr>
          <w:t>MIT</w:t>
        </w:r>
        <w:r w:rsidRPr="00426B43">
          <w:rPr>
            <w:rStyle w:val="Hyperlink"/>
            <w:rFonts w:hint="cs"/>
            <w:sz w:val="28"/>
            <w:szCs w:val="28"/>
            <w:rtl/>
          </w:rPr>
          <w:t xml:space="preserve"> בנושא רכבים </w:t>
        </w:r>
        <w:proofErr w:type="spellStart"/>
        <w:r w:rsidRPr="00426B43">
          <w:rPr>
            <w:rStyle w:val="Hyperlink"/>
            <w:rFonts w:hint="cs"/>
            <w:sz w:val="28"/>
            <w:szCs w:val="28"/>
            <w:rtl/>
          </w:rPr>
          <w:t>אוטונומים</w:t>
        </w:r>
        <w:proofErr w:type="spellEnd"/>
      </w:hyperlink>
      <w:r w:rsidR="00FD7A2C" w:rsidRPr="00426B43">
        <w:rPr>
          <w:rStyle w:val="Hyperlink"/>
          <w:sz w:val="28"/>
          <w:szCs w:val="28"/>
        </w:rPr>
        <w:t>[</w:t>
      </w:r>
      <w:del w:id="103" w:author="Stav Cohen" w:date="2020-10-16T13:29:00Z">
        <w:r w:rsidR="00FD7A2C" w:rsidRPr="00426B43" w:rsidDel="00B30A07">
          <w:rPr>
            <w:rStyle w:val="Hyperlink"/>
            <w:sz w:val="28"/>
            <w:szCs w:val="28"/>
          </w:rPr>
          <w:delText>5</w:delText>
        </w:r>
      </w:del>
      <w:ins w:id="104" w:author="Stav Cohen" w:date="2020-10-16T13:29:00Z">
        <w:r w:rsidR="00B30A07">
          <w:rPr>
            <w:rStyle w:val="Hyperlink"/>
            <w:sz w:val="28"/>
            <w:szCs w:val="28"/>
          </w:rPr>
          <w:t>7</w:t>
        </w:r>
      </w:ins>
      <w:r w:rsidR="00FD7A2C" w:rsidRPr="00426B43">
        <w:rPr>
          <w:rStyle w:val="Hyperlink"/>
          <w:sz w:val="28"/>
          <w:szCs w:val="28"/>
        </w:rPr>
        <w:t>]</w:t>
      </w:r>
      <w:r w:rsidRPr="00426B43">
        <w:rPr>
          <w:rFonts w:hint="cs"/>
          <w:sz w:val="28"/>
          <w:szCs w:val="28"/>
          <w:rtl/>
        </w:rPr>
        <w:t>:</w:t>
      </w:r>
    </w:p>
    <w:p w14:paraId="130431C8" w14:textId="77777777" w:rsidR="00CD6654" w:rsidRPr="00426B43" w:rsidRDefault="00CD6654" w:rsidP="00F30BC6">
      <w:pPr>
        <w:pStyle w:val="ListParagraph"/>
        <w:bidi/>
        <w:jc w:val="both"/>
        <w:rPr>
          <w:sz w:val="28"/>
          <w:szCs w:val="28"/>
          <w:rtl/>
        </w:rPr>
      </w:pPr>
      <w:r w:rsidRPr="00426B43">
        <w:rPr>
          <w:rFonts w:hint="cs"/>
          <w:sz w:val="28"/>
          <w:szCs w:val="28"/>
          <w:rtl/>
        </w:rPr>
        <w:t xml:space="preserve">אחד התרחישים מציג בעיה אשר מכונית נוסעת בכביש וצריכה לבחור בין שני מסלולים באחד המכונית תדרוס אדם אחד מול דריסה של 5 בני אדם, באיזה נתיב המכונית תבחר? </w:t>
      </w:r>
    </w:p>
    <w:p w14:paraId="22F682E0" w14:textId="77777777" w:rsidR="00CD6654" w:rsidRDefault="00CD6654" w:rsidP="00F30BC6">
      <w:pPr>
        <w:pStyle w:val="ListParagraph"/>
        <w:bidi/>
        <w:jc w:val="both"/>
        <w:rPr>
          <w:sz w:val="28"/>
          <w:szCs w:val="28"/>
          <w:rtl/>
        </w:rPr>
      </w:pPr>
      <w:r w:rsidRPr="00426B43">
        <w:rPr>
          <w:rFonts w:hint="cs"/>
          <w:sz w:val="28"/>
          <w:szCs w:val="28"/>
          <w:rtl/>
        </w:rPr>
        <w:t>הבעיה מתגברת כאשר מציגים אותו תרחיש עם בחירה בין אדם מול חיה, גבר מול אישה, מבוגר מול תינוק.</w:t>
      </w:r>
      <w:r w:rsidR="00426B43">
        <w:rPr>
          <w:rFonts w:hint="cs"/>
          <w:sz w:val="28"/>
          <w:szCs w:val="28"/>
          <w:rtl/>
        </w:rPr>
        <w:t xml:space="preserve"> ניתן לראות תיאור של דילמה זאת בתמונה מספר 1.</w:t>
      </w:r>
    </w:p>
    <w:p w14:paraId="66078E36" w14:textId="77777777" w:rsidR="00F52399" w:rsidRDefault="00CD6654" w:rsidP="00426B43">
      <w:pPr>
        <w:pStyle w:val="ListParagraph"/>
        <w:bidi/>
        <w:jc w:val="center"/>
        <w:rPr>
          <w:sz w:val="28"/>
          <w:szCs w:val="28"/>
          <w:rtl/>
        </w:rPr>
      </w:pPr>
      <w:r>
        <w:rPr>
          <w:noProof/>
          <w:sz w:val="28"/>
          <w:szCs w:val="28"/>
        </w:rPr>
        <w:lastRenderedPageBreak/>
        <w:drawing>
          <wp:inline distT="0" distB="0" distL="0" distR="0" wp14:anchorId="1489121C" wp14:editId="69887C4F">
            <wp:extent cx="2309750" cy="2094855"/>
            <wp:effectExtent l="0" t="0" r="0" b="1270"/>
            <wp:docPr id="3" name="Picture 3" descr="D:\Download\scenario1_0.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Download\scenario1_0.pn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3187" cy="2161460"/>
                    </a:xfrm>
                    <a:prstGeom prst="rect">
                      <a:avLst/>
                    </a:prstGeom>
                    <a:noFill/>
                    <a:ln>
                      <a:noFill/>
                    </a:ln>
                  </pic:spPr>
                </pic:pic>
              </a:graphicData>
            </a:graphic>
          </wp:inline>
        </w:drawing>
      </w:r>
    </w:p>
    <w:p w14:paraId="4AE7885B" w14:textId="0532215B" w:rsidR="00426B43" w:rsidRDefault="00426B43" w:rsidP="00426B43">
      <w:pPr>
        <w:pStyle w:val="ListParagraph"/>
        <w:bidi/>
        <w:jc w:val="center"/>
        <w:rPr>
          <w:rtl/>
        </w:rPr>
      </w:pPr>
      <w:r w:rsidRPr="00021658">
        <w:rPr>
          <w:rFonts w:hint="cs"/>
          <w:rtl/>
        </w:rPr>
        <w:t xml:space="preserve">תמונה מספר 1:   </w:t>
      </w:r>
      <w:r>
        <w:rPr>
          <w:rFonts w:hint="cs"/>
          <w:rtl/>
        </w:rPr>
        <w:t>המציגה את בעיית המוסר</w:t>
      </w:r>
      <w:r w:rsidRPr="00021658">
        <w:t>[</w:t>
      </w:r>
      <w:del w:id="105" w:author="Stav Cohen" w:date="2020-10-16T13:30:00Z">
        <w:r w:rsidRPr="00021658" w:rsidDel="00B30A07">
          <w:delText>1</w:delText>
        </w:r>
      </w:del>
      <w:ins w:id="106" w:author="Stav Cohen" w:date="2020-10-16T13:30:00Z">
        <w:r w:rsidR="00B30A07">
          <w:t>7</w:t>
        </w:r>
      </w:ins>
      <w:r w:rsidRPr="00021658">
        <w:t>]</w:t>
      </w:r>
      <w:r w:rsidRPr="00021658">
        <w:rPr>
          <w:rFonts w:hint="cs"/>
          <w:rtl/>
        </w:rPr>
        <w:t>.</w:t>
      </w:r>
    </w:p>
    <w:p w14:paraId="2F66E3A0" w14:textId="77777777" w:rsidR="00F52399" w:rsidRPr="00F7208E" w:rsidRDefault="00BB0E48" w:rsidP="00F30BC6">
      <w:pPr>
        <w:pStyle w:val="ListParagraph"/>
        <w:numPr>
          <w:ilvl w:val="0"/>
          <w:numId w:val="3"/>
        </w:numPr>
        <w:bidi/>
        <w:jc w:val="both"/>
        <w:rPr>
          <w:sz w:val="28"/>
          <w:szCs w:val="28"/>
          <w:u w:val="single"/>
        </w:rPr>
      </w:pPr>
      <w:r w:rsidRPr="00F7208E">
        <w:rPr>
          <w:rFonts w:hint="cs"/>
          <w:sz w:val="28"/>
          <w:szCs w:val="28"/>
          <w:u w:val="single"/>
          <w:rtl/>
        </w:rPr>
        <w:t>רגולציה</w:t>
      </w:r>
      <w:r w:rsidR="00F7208E">
        <w:rPr>
          <w:rFonts w:hint="cs"/>
          <w:sz w:val="28"/>
          <w:szCs w:val="28"/>
          <w:u w:val="single"/>
          <w:rtl/>
        </w:rPr>
        <w:t>:</w:t>
      </w:r>
      <w:r w:rsidR="00F7208E">
        <w:rPr>
          <w:rFonts w:hint="cs"/>
          <w:sz w:val="28"/>
          <w:szCs w:val="28"/>
          <w:rtl/>
        </w:rPr>
        <w:t xml:space="preserve"> אתגר מדיני יהיה לקבוע היכן עומד הרכב אוטונומי כחוק, האם אדם הנמצא ברכב אוטונומי לחלוטין שדרס ילד יעמוד לדין? האם החברה שיצרה את הרכב תעמוד לדין? זה בהחלט אתגר מעניין אשר </w:t>
      </w:r>
      <w:proofErr w:type="spellStart"/>
      <w:r w:rsidR="00F7208E">
        <w:rPr>
          <w:rFonts w:hint="cs"/>
          <w:sz w:val="28"/>
          <w:szCs w:val="28"/>
          <w:rtl/>
        </w:rPr>
        <w:t>ימתוח</w:t>
      </w:r>
      <w:proofErr w:type="spellEnd"/>
      <w:r w:rsidR="00F7208E">
        <w:rPr>
          <w:rFonts w:hint="cs"/>
          <w:sz w:val="28"/>
          <w:szCs w:val="28"/>
          <w:rtl/>
        </w:rPr>
        <w:t xml:space="preserve"> את גבולות הרגולציה בכל מדינה.</w:t>
      </w:r>
    </w:p>
    <w:p w14:paraId="19373F6E" w14:textId="77777777" w:rsidR="00BB0E48" w:rsidRPr="00975202" w:rsidRDefault="00BB0E48" w:rsidP="00F30BC6">
      <w:pPr>
        <w:pStyle w:val="ListParagraph"/>
        <w:numPr>
          <w:ilvl w:val="0"/>
          <w:numId w:val="3"/>
        </w:numPr>
        <w:bidi/>
        <w:jc w:val="both"/>
        <w:rPr>
          <w:sz w:val="28"/>
          <w:szCs w:val="28"/>
          <w:u w:val="single"/>
        </w:rPr>
      </w:pPr>
      <w:r w:rsidRPr="00F7208E">
        <w:rPr>
          <w:rFonts w:hint="cs"/>
          <w:sz w:val="28"/>
          <w:szCs w:val="28"/>
          <w:u w:val="single"/>
          <w:rtl/>
        </w:rPr>
        <w:t>יעילות</w:t>
      </w:r>
      <w:r w:rsidR="00F7208E">
        <w:rPr>
          <w:rFonts w:hint="cs"/>
          <w:sz w:val="28"/>
          <w:szCs w:val="28"/>
          <w:u w:val="single"/>
          <w:rtl/>
        </w:rPr>
        <w:t xml:space="preserve">: </w:t>
      </w:r>
      <w:r w:rsidR="00F7208E">
        <w:rPr>
          <w:rFonts w:hint="cs"/>
          <w:sz w:val="28"/>
          <w:szCs w:val="28"/>
          <w:rtl/>
        </w:rPr>
        <w:t xml:space="preserve"> בעיית הפקקים הולכת וגוברת בכל רחבי העולם, תשתיות הכבישים לא </w:t>
      </w:r>
      <w:r w:rsidR="00F7208E" w:rsidRPr="00975202">
        <w:rPr>
          <w:rFonts w:hint="cs"/>
          <w:sz w:val="28"/>
          <w:szCs w:val="28"/>
          <w:rtl/>
        </w:rPr>
        <w:t xml:space="preserve">מצליחות לעמוד בקצב הגדילה של </w:t>
      </w:r>
      <w:r w:rsidR="00975202" w:rsidRPr="00975202">
        <w:rPr>
          <w:rFonts w:hint="cs"/>
          <w:sz w:val="28"/>
          <w:szCs w:val="28"/>
          <w:rtl/>
        </w:rPr>
        <w:t>האוכלוסיי</w:t>
      </w:r>
      <w:r w:rsidR="00975202" w:rsidRPr="00975202">
        <w:rPr>
          <w:rFonts w:hint="eastAsia"/>
          <w:sz w:val="28"/>
          <w:szCs w:val="28"/>
          <w:rtl/>
        </w:rPr>
        <w:t>ה</w:t>
      </w:r>
      <w:r w:rsidR="00F7208E" w:rsidRPr="00975202">
        <w:rPr>
          <w:rFonts w:hint="cs"/>
          <w:sz w:val="28"/>
          <w:szCs w:val="28"/>
          <w:rtl/>
        </w:rPr>
        <w:t xml:space="preserve"> ובמקביל גידול בשימוש ברכבים.</w:t>
      </w:r>
    </w:p>
    <w:p w14:paraId="77890B51" w14:textId="77777777" w:rsidR="00F7208E" w:rsidRPr="00975202" w:rsidRDefault="00F7208E" w:rsidP="00F30BC6">
      <w:pPr>
        <w:pStyle w:val="ListParagraph"/>
        <w:bidi/>
        <w:jc w:val="both"/>
        <w:rPr>
          <w:sz w:val="28"/>
          <w:szCs w:val="28"/>
          <w:rtl/>
        </w:rPr>
      </w:pPr>
      <w:r w:rsidRPr="00975202">
        <w:rPr>
          <w:rFonts w:hint="cs"/>
          <w:sz w:val="28"/>
          <w:szCs w:val="28"/>
          <w:rtl/>
        </w:rPr>
        <w:t xml:space="preserve">האם מכוניות אוטונומיות יוכלו לעזור בפתרון </w:t>
      </w:r>
      <w:r w:rsidR="00854B10" w:rsidRPr="00975202">
        <w:rPr>
          <w:rFonts w:hint="cs"/>
          <w:sz w:val="28"/>
          <w:szCs w:val="28"/>
          <w:rtl/>
        </w:rPr>
        <w:t>הבעיה</w:t>
      </w:r>
      <w:r w:rsidRPr="00975202">
        <w:rPr>
          <w:rFonts w:hint="cs"/>
          <w:sz w:val="28"/>
          <w:szCs w:val="28"/>
          <w:rtl/>
        </w:rPr>
        <w:t>?</w:t>
      </w:r>
    </w:p>
    <w:p w14:paraId="5F8410A5" w14:textId="77777777" w:rsidR="00F7208E" w:rsidRPr="00975202" w:rsidRDefault="00854B10" w:rsidP="00F30BC6">
      <w:pPr>
        <w:pStyle w:val="ListParagraph"/>
        <w:bidi/>
        <w:jc w:val="both"/>
        <w:rPr>
          <w:sz w:val="28"/>
          <w:szCs w:val="28"/>
          <w:rtl/>
        </w:rPr>
      </w:pPr>
      <w:r w:rsidRPr="00975202">
        <w:rPr>
          <w:rFonts w:hint="cs"/>
          <w:sz w:val="28"/>
          <w:szCs w:val="28"/>
          <w:rtl/>
        </w:rPr>
        <w:t xml:space="preserve">מכוניות אוטונומיות יוכלו לייעל את תהליך מציאת החנייה אם יוכלו לתקשר בין עצמן, נוכל לייצר רמזורים חכמים שידעו לווסת צמתים לפי כמות הרכבים המתקרבת, נוכל למנוע את בעיית ה </w:t>
      </w:r>
      <w:hyperlink r:id="rId17" w:history="1">
        <w:r w:rsidRPr="00975202">
          <w:rPr>
            <w:rStyle w:val="Hyperlink"/>
            <w:sz w:val="28"/>
            <w:szCs w:val="28"/>
          </w:rPr>
          <w:t>Phantom Traffic Jam</w:t>
        </w:r>
      </w:hyperlink>
      <w:r w:rsidRPr="00975202">
        <w:rPr>
          <w:rFonts w:hint="cs"/>
          <w:sz w:val="28"/>
          <w:szCs w:val="28"/>
          <w:rtl/>
        </w:rPr>
        <w:t>?</w:t>
      </w:r>
    </w:p>
    <w:p w14:paraId="687F6B45" w14:textId="77777777" w:rsidR="00854B10" w:rsidRPr="00975202" w:rsidRDefault="00854B10" w:rsidP="00F30BC6">
      <w:pPr>
        <w:pStyle w:val="ListParagraph"/>
        <w:bidi/>
        <w:jc w:val="both"/>
        <w:rPr>
          <w:sz w:val="28"/>
          <w:szCs w:val="28"/>
          <w:rtl/>
        </w:rPr>
      </w:pPr>
      <w:r w:rsidRPr="00975202">
        <w:rPr>
          <w:rFonts w:hint="cs"/>
          <w:sz w:val="28"/>
          <w:szCs w:val="28"/>
          <w:rtl/>
        </w:rPr>
        <w:t>אתגרים רבים עומדים בתחום היעילות של הר</w:t>
      </w:r>
      <w:r w:rsidR="00AC4C0D" w:rsidRPr="00975202">
        <w:rPr>
          <w:rFonts w:hint="cs"/>
          <w:sz w:val="28"/>
          <w:szCs w:val="28"/>
          <w:rtl/>
        </w:rPr>
        <w:t>כ</w:t>
      </w:r>
      <w:r w:rsidRPr="00975202">
        <w:rPr>
          <w:rFonts w:hint="cs"/>
          <w:sz w:val="28"/>
          <w:szCs w:val="28"/>
          <w:rtl/>
        </w:rPr>
        <w:t xml:space="preserve">בים </w:t>
      </w:r>
      <w:r w:rsidR="00975202" w:rsidRPr="00975202">
        <w:rPr>
          <w:rFonts w:hint="cs"/>
          <w:sz w:val="28"/>
          <w:szCs w:val="28"/>
          <w:rtl/>
        </w:rPr>
        <w:t>האוטונומיי</w:t>
      </w:r>
      <w:r w:rsidR="00975202" w:rsidRPr="00975202">
        <w:rPr>
          <w:rFonts w:hint="eastAsia"/>
          <w:sz w:val="28"/>
          <w:szCs w:val="28"/>
          <w:rtl/>
        </w:rPr>
        <w:t>ם</w:t>
      </w:r>
      <w:r w:rsidRPr="00975202">
        <w:rPr>
          <w:rFonts w:hint="cs"/>
          <w:sz w:val="28"/>
          <w:szCs w:val="28"/>
          <w:rtl/>
        </w:rPr>
        <w:t>.</w:t>
      </w:r>
    </w:p>
    <w:p w14:paraId="7B433464" w14:textId="77777777" w:rsidR="00027FC8" w:rsidRPr="00975202" w:rsidRDefault="00BB0E48" w:rsidP="00F30BC6">
      <w:pPr>
        <w:pStyle w:val="ListParagraph"/>
        <w:numPr>
          <w:ilvl w:val="0"/>
          <w:numId w:val="3"/>
        </w:numPr>
        <w:bidi/>
        <w:jc w:val="both"/>
        <w:rPr>
          <w:sz w:val="28"/>
          <w:szCs w:val="28"/>
          <w:u w:val="single"/>
        </w:rPr>
      </w:pPr>
      <w:r w:rsidRPr="00975202">
        <w:rPr>
          <w:rFonts w:hint="cs"/>
          <w:sz w:val="28"/>
          <w:szCs w:val="28"/>
          <w:u w:val="single"/>
          <w:rtl/>
        </w:rPr>
        <w:t>טכנולוגיה</w:t>
      </w:r>
      <w:r w:rsidR="00027FC8" w:rsidRPr="00975202">
        <w:rPr>
          <w:rFonts w:hint="cs"/>
          <w:sz w:val="28"/>
          <w:szCs w:val="28"/>
          <w:u w:val="single"/>
          <w:rtl/>
        </w:rPr>
        <w:t xml:space="preserve">: </w:t>
      </w:r>
      <w:r w:rsidR="00027FC8" w:rsidRPr="00975202">
        <w:rPr>
          <w:rFonts w:hint="cs"/>
          <w:sz w:val="28"/>
          <w:szCs w:val="28"/>
          <w:rtl/>
        </w:rPr>
        <w:t xml:space="preserve"> איזה מערכות-סנסורים צריכ</w:t>
      </w:r>
      <w:r w:rsidR="00AC4C0D" w:rsidRPr="00975202">
        <w:rPr>
          <w:rFonts w:hint="cs"/>
          <w:sz w:val="28"/>
          <w:szCs w:val="28"/>
          <w:rtl/>
        </w:rPr>
        <w:t xml:space="preserve">ות </w:t>
      </w:r>
      <w:r w:rsidR="00027FC8" w:rsidRPr="00975202">
        <w:rPr>
          <w:rFonts w:hint="cs"/>
          <w:sz w:val="28"/>
          <w:szCs w:val="28"/>
          <w:rtl/>
        </w:rPr>
        <w:t xml:space="preserve">להיכלל ברכב אוטונומי, איך מאבטחים רכב </w:t>
      </w:r>
      <w:r w:rsidR="00975202" w:rsidRPr="00975202">
        <w:rPr>
          <w:rFonts w:hint="cs"/>
          <w:sz w:val="28"/>
          <w:szCs w:val="28"/>
          <w:rtl/>
        </w:rPr>
        <w:t>אוטונומ</w:t>
      </w:r>
      <w:r w:rsidR="00975202" w:rsidRPr="00975202">
        <w:rPr>
          <w:rFonts w:hint="eastAsia"/>
          <w:sz w:val="28"/>
          <w:szCs w:val="28"/>
          <w:rtl/>
        </w:rPr>
        <w:t>י</w:t>
      </w:r>
      <w:r w:rsidR="00027FC8" w:rsidRPr="00975202">
        <w:rPr>
          <w:rFonts w:hint="cs"/>
          <w:sz w:val="28"/>
          <w:szCs w:val="28"/>
          <w:rtl/>
        </w:rPr>
        <w:t xml:space="preserve"> שיהיה </w:t>
      </w:r>
      <w:r w:rsidR="00975202" w:rsidRPr="00975202">
        <w:rPr>
          <w:rFonts w:hint="cs"/>
          <w:sz w:val="28"/>
          <w:szCs w:val="28"/>
          <w:rtl/>
        </w:rPr>
        <w:t>מאובטח</w:t>
      </w:r>
      <w:r w:rsidR="00027FC8" w:rsidRPr="00975202">
        <w:rPr>
          <w:rFonts w:hint="cs"/>
          <w:sz w:val="28"/>
          <w:szCs w:val="28"/>
          <w:rtl/>
        </w:rPr>
        <w:t xml:space="preserve"> מבחינת סייבר, תמחור רכבים לקהל הרחב.</w:t>
      </w:r>
    </w:p>
    <w:p w14:paraId="5C3DE9F8" w14:textId="77777777" w:rsidR="00027FC8" w:rsidRPr="00975202" w:rsidRDefault="00027FC8" w:rsidP="00F30BC6">
      <w:pPr>
        <w:pStyle w:val="ListParagraph"/>
        <w:bidi/>
        <w:jc w:val="both"/>
        <w:rPr>
          <w:sz w:val="28"/>
          <w:szCs w:val="28"/>
          <w:rtl/>
        </w:rPr>
      </w:pPr>
    </w:p>
    <w:p w14:paraId="4E45C2DB" w14:textId="77777777" w:rsidR="00027FC8" w:rsidRPr="00975202" w:rsidRDefault="00027FC8" w:rsidP="00F30BC6">
      <w:pPr>
        <w:pStyle w:val="ListParagraph"/>
        <w:bidi/>
        <w:jc w:val="both"/>
        <w:rPr>
          <w:sz w:val="28"/>
          <w:szCs w:val="28"/>
          <w:u w:val="single"/>
        </w:rPr>
      </w:pPr>
      <w:r w:rsidRPr="00975202">
        <w:rPr>
          <w:rFonts w:hint="cs"/>
          <w:sz w:val="28"/>
          <w:szCs w:val="28"/>
          <w:rtl/>
        </w:rPr>
        <w:t xml:space="preserve">לבסוף </w:t>
      </w:r>
      <w:r w:rsidR="00D157F2" w:rsidRPr="00975202">
        <w:rPr>
          <w:rFonts w:hint="cs"/>
          <w:sz w:val="28"/>
          <w:szCs w:val="28"/>
          <w:rtl/>
        </w:rPr>
        <w:t>נשארת השאלה כיצד</w:t>
      </w:r>
      <w:r w:rsidRPr="00975202">
        <w:rPr>
          <w:rFonts w:hint="cs"/>
          <w:sz w:val="28"/>
          <w:szCs w:val="28"/>
          <w:rtl/>
        </w:rPr>
        <w:t xml:space="preserve"> נצליח לתכנן מכונית אוטונ</w:t>
      </w:r>
      <w:r w:rsidR="00AC4C0D" w:rsidRPr="00975202">
        <w:rPr>
          <w:rFonts w:hint="cs"/>
          <w:sz w:val="28"/>
          <w:szCs w:val="28"/>
          <w:rtl/>
        </w:rPr>
        <w:t>ו</w:t>
      </w:r>
      <w:r w:rsidRPr="00975202">
        <w:rPr>
          <w:rFonts w:hint="cs"/>
          <w:sz w:val="28"/>
          <w:szCs w:val="28"/>
          <w:rtl/>
        </w:rPr>
        <w:t xml:space="preserve">מית אשר תוכל לעמוד במשימה המורכבת של נהיגה טובה, רגועה, </w:t>
      </w:r>
      <w:r w:rsidR="00D157F2" w:rsidRPr="00975202">
        <w:rPr>
          <w:rFonts w:hint="cs"/>
          <w:sz w:val="28"/>
          <w:szCs w:val="28"/>
          <w:rtl/>
        </w:rPr>
        <w:t>איכותית,</w:t>
      </w:r>
      <w:r w:rsidR="00AC4C0D" w:rsidRPr="00975202">
        <w:rPr>
          <w:rFonts w:hint="cs"/>
          <w:sz w:val="28"/>
          <w:szCs w:val="28"/>
          <w:rtl/>
        </w:rPr>
        <w:t xml:space="preserve"> </w:t>
      </w:r>
      <w:r w:rsidR="00D157F2" w:rsidRPr="00975202">
        <w:rPr>
          <w:rFonts w:hint="cs"/>
          <w:sz w:val="28"/>
          <w:szCs w:val="28"/>
          <w:rtl/>
        </w:rPr>
        <w:t xml:space="preserve">בטוחה והיכן בינה מלאכותית </w:t>
      </w:r>
      <w:r w:rsidR="00AC4C0D" w:rsidRPr="00975202">
        <w:rPr>
          <w:rFonts w:hint="cs"/>
          <w:sz w:val="28"/>
          <w:szCs w:val="28"/>
          <w:rtl/>
        </w:rPr>
        <w:t>תי</w:t>
      </w:r>
      <w:r w:rsidR="00D157F2" w:rsidRPr="00975202">
        <w:rPr>
          <w:rFonts w:hint="cs"/>
          <w:sz w:val="28"/>
          <w:szCs w:val="28"/>
          <w:rtl/>
        </w:rPr>
        <w:t>כנס כאן לעזרתנו</w:t>
      </w:r>
      <w:r w:rsidRPr="00975202">
        <w:rPr>
          <w:rFonts w:hint="cs"/>
          <w:sz w:val="28"/>
          <w:szCs w:val="28"/>
          <w:rtl/>
        </w:rPr>
        <w:t>.</w:t>
      </w:r>
    </w:p>
    <w:p w14:paraId="65513DBF" w14:textId="77777777" w:rsidR="00D157F2" w:rsidRPr="00975202" w:rsidRDefault="00D157F2" w:rsidP="00F30BC6">
      <w:pPr>
        <w:pStyle w:val="ListParagraph"/>
        <w:bidi/>
        <w:jc w:val="both"/>
        <w:rPr>
          <w:sz w:val="28"/>
          <w:szCs w:val="28"/>
          <w:rtl/>
        </w:rPr>
      </w:pPr>
    </w:p>
    <w:p w14:paraId="78BAC1B1" w14:textId="77777777" w:rsidR="00F275D6" w:rsidRPr="00975202" w:rsidRDefault="00D157F2" w:rsidP="00F30BC6">
      <w:pPr>
        <w:pStyle w:val="ListParagraph"/>
        <w:bidi/>
        <w:jc w:val="both"/>
        <w:rPr>
          <w:sz w:val="28"/>
          <w:szCs w:val="28"/>
          <w:rtl/>
        </w:rPr>
      </w:pPr>
      <w:r w:rsidRPr="00975202">
        <w:rPr>
          <w:rFonts w:hint="cs"/>
          <w:sz w:val="28"/>
          <w:szCs w:val="28"/>
          <w:rtl/>
        </w:rPr>
        <w:t xml:space="preserve">בסמינר זה </w:t>
      </w:r>
      <w:r w:rsidR="001356C3" w:rsidRPr="00975202">
        <w:rPr>
          <w:rFonts w:hint="cs"/>
          <w:sz w:val="28"/>
          <w:szCs w:val="28"/>
          <w:rtl/>
        </w:rPr>
        <w:t xml:space="preserve">אתמקד במערכת ראייה ממוחשבת ברכבים </w:t>
      </w:r>
      <w:r w:rsidR="00975202" w:rsidRPr="00975202">
        <w:rPr>
          <w:rFonts w:hint="cs"/>
          <w:sz w:val="28"/>
          <w:szCs w:val="28"/>
          <w:rtl/>
        </w:rPr>
        <w:t>אוטונומיי</w:t>
      </w:r>
      <w:r w:rsidR="00975202" w:rsidRPr="00975202">
        <w:rPr>
          <w:rFonts w:hint="eastAsia"/>
          <w:sz w:val="28"/>
          <w:szCs w:val="28"/>
          <w:rtl/>
        </w:rPr>
        <w:t>ם</w:t>
      </w:r>
      <w:r w:rsidR="001356C3" w:rsidRPr="00975202">
        <w:rPr>
          <w:rFonts w:hint="cs"/>
          <w:sz w:val="28"/>
          <w:szCs w:val="28"/>
          <w:rtl/>
        </w:rPr>
        <w:t xml:space="preserve">, אציג כיצד טכנולוגית הבינה מלאכותית </w:t>
      </w:r>
      <w:r w:rsidR="00F275D6" w:rsidRPr="00975202">
        <w:rPr>
          <w:rFonts w:hint="cs"/>
          <w:sz w:val="28"/>
          <w:szCs w:val="28"/>
          <w:rtl/>
        </w:rPr>
        <w:t xml:space="preserve">עובדת בתחום הראייה ממוחשבת וכיצד היא </w:t>
      </w:r>
      <w:r w:rsidR="001356C3" w:rsidRPr="00975202">
        <w:rPr>
          <w:rFonts w:hint="cs"/>
          <w:sz w:val="28"/>
          <w:szCs w:val="28"/>
          <w:rtl/>
        </w:rPr>
        <w:t xml:space="preserve">עוזרת לנו לפתור משימות </w:t>
      </w:r>
      <w:r w:rsidR="00F275D6" w:rsidRPr="00975202">
        <w:rPr>
          <w:rFonts w:hint="cs"/>
          <w:sz w:val="28"/>
          <w:szCs w:val="28"/>
          <w:rtl/>
        </w:rPr>
        <w:t xml:space="preserve">מורכבות </w:t>
      </w:r>
      <w:r w:rsidR="001356C3" w:rsidRPr="00975202">
        <w:rPr>
          <w:rFonts w:hint="cs"/>
          <w:sz w:val="28"/>
          <w:szCs w:val="28"/>
          <w:rtl/>
        </w:rPr>
        <w:t>בראייה ממוחשבת</w:t>
      </w:r>
      <w:r w:rsidR="00F275D6" w:rsidRPr="00975202">
        <w:rPr>
          <w:rFonts w:hint="cs"/>
          <w:sz w:val="28"/>
          <w:szCs w:val="28"/>
          <w:rtl/>
        </w:rPr>
        <w:t>.</w:t>
      </w:r>
      <w:r w:rsidR="001356C3" w:rsidRPr="00975202">
        <w:rPr>
          <w:rFonts w:hint="cs"/>
          <w:sz w:val="28"/>
          <w:szCs w:val="28"/>
          <w:rtl/>
        </w:rPr>
        <w:t xml:space="preserve"> </w:t>
      </w:r>
    </w:p>
    <w:p w14:paraId="2FA5A66D" w14:textId="77777777" w:rsidR="001356C3" w:rsidRDefault="00F275D6" w:rsidP="00F30BC6">
      <w:pPr>
        <w:pStyle w:val="ListParagraph"/>
        <w:bidi/>
        <w:jc w:val="both"/>
        <w:rPr>
          <w:sz w:val="28"/>
          <w:szCs w:val="28"/>
          <w:rtl/>
        </w:rPr>
      </w:pPr>
      <w:r w:rsidRPr="00975202">
        <w:rPr>
          <w:rFonts w:hint="cs"/>
          <w:sz w:val="28"/>
          <w:szCs w:val="28"/>
          <w:rtl/>
        </w:rPr>
        <w:t xml:space="preserve"> לבסוף </w:t>
      </w:r>
      <w:r w:rsidR="001356C3" w:rsidRPr="00975202">
        <w:rPr>
          <w:rFonts w:hint="cs"/>
          <w:sz w:val="28"/>
          <w:szCs w:val="28"/>
          <w:rtl/>
        </w:rPr>
        <w:t>אתמקד במימוש מערכת לזיהוי תמרורי דרך הנמצאת בכל רכב אוטונומי כיום.</w:t>
      </w:r>
    </w:p>
    <w:p w14:paraId="00EE78A5" w14:textId="77777777" w:rsidR="001356C3" w:rsidRDefault="001356C3" w:rsidP="00F30BC6">
      <w:pPr>
        <w:pStyle w:val="ListParagraph"/>
        <w:bidi/>
        <w:jc w:val="both"/>
        <w:rPr>
          <w:sz w:val="28"/>
          <w:szCs w:val="28"/>
          <w:rtl/>
        </w:rPr>
      </w:pPr>
    </w:p>
    <w:p w14:paraId="57970BA3" w14:textId="77777777" w:rsidR="008E67EE" w:rsidRDefault="008E67EE" w:rsidP="00F30BC6">
      <w:pPr>
        <w:pStyle w:val="ListParagraph"/>
        <w:bidi/>
        <w:jc w:val="both"/>
        <w:rPr>
          <w:sz w:val="28"/>
          <w:szCs w:val="28"/>
        </w:rPr>
      </w:pPr>
    </w:p>
    <w:p w14:paraId="58A640CF" w14:textId="77777777" w:rsidR="00975202" w:rsidRDefault="00975202" w:rsidP="00975202">
      <w:pPr>
        <w:pStyle w:val="ListParagraph"/>
        <w:bidi/>
        <w:jc w:val="both"/>
        <w:rPr>
          <w:sz w:val="28"/>
          <w:szCs w:val="28"/>
        </w:rPr>
      </w:pPr>
    </w:p>
    <w:p w14:paraId="7D112D45" w14:textId="77777777" w:rsidR="00975202" w:rsidRDefault="00975202" w:rsidP="00975202">
      <w:pPr>
        <w:pStyle w:val="ListParagraph"/>
        <w:bidi/>
        <w:jc w:val="both"/>
        <w:rPr>
          <w:sz w:val="28"/>
          <w:szCs w:val="28"/>
        </w:rPr>
      </w:pPr>
    </w:p>
    <w:p w14:paraId="1702BBBC" w14:textId="77777777" w:rsidR="00975202" w:rsidRDefault="00975202" w:rsidP="00975202">
      <w:pPr>
        <w:pStyle w:val="ListParagraph"/>
        <w:bidi/>
        <w:jc w:val="both"/>
        <w:rPr>
          <w:sz w:val="28"/>
          <w:szCs w:val="28"/>
        </w:rPr>
      </w:pPr>
    </w:p>
    <w:p w14:paraId="5EE8E4F3" w14:textId="77777777" w:rsidR="00975202" w:rsidRDefault="00975202" w:rsidP="00975202">
      <w:pPr>
        <w:pStyle w:val="ListParagraph"/>
        <w:bidi/>
        <w:jc w:val="both"/>
        <w:rPr>
          <w:sz w:val="28"/>
          <w:szCs w:val="28"/>
        </w:rPr>
      </w:pPr>
    </w:p>
    <w:p w14:paraId="27A42D53" w14:textId="77777777" w:rsidR="00975202" w:rsidRDefault="00975202" w:rsidP="00975202">
      <w:pPr>
        <w:pStyle w:val="ListParagraph"/>
        <w:bidi/>
        <w:jc w:val="both"/>
        <w:rPr>
          <w:sz w:val="28"/>
          <w:szCs w:val="28"/>
        </w:rPr>
      </w:pPr>
    </w:p>
    <w:p w14:paraId="606B83F8" w14:textId="77777777" w:rsidR="00975202" w:rsidRDefault="00975202" w:rsidP="00975202">
      <w:pPr>
        <w:pStyle w:val="ListParagraph"/>
        <w:bidi/>
        <w:jc w:val="both"/>
        <w:rPr>
          <w:sz w:val="28"/>
          <w:szCs w:val="28"/>
        </w:rPr>
      </w:pPr>
    </w:p>
    <w:p w14:paraId="17B2B17D" w14:textId="77777777" w:rsidR="00975202" w:rsidRDefault="00975202" w:rsidP="00975202">
      <w:pPr>
        <w:pStyle w:val="ListParagraph"/>
        <w:bidi/>
        <w:jc w:val="both"/>
        <w:rPr>
          <w:sz w:val="28"/>
          <w:szCs w:val="28"/>
        </w:rPr>
      </w:pPr>
    </w:p>
    <w:p w14:paraId="3D4FCD92" w14:textId="77777777" w:rsidR="00975202" w:rsidRDefault="00975202" w:rsidP="00975202">
      <w:pPr>
        <w:pStyle w:val="ListParagraph"/>
        <w:bidi/>
        <w:jc w:val="both"/>
        <w:rPr>
          <w:sz w:val="28"/>
          <w:szCs w:val="28"/>
        </w:rPr>
      </w:pPr>
    </w:p>
    <w:p w14:paraId="398E269E" w14:textId="77777777" w:rsidR="00975202" w:rsidRDefault="00975202" w:rsidP="00975202">
      <w:pPr>
        <w:pStyle w:val="ListParagraph"/>
        <w:bidi/>
        <w:jc w:val="both"/>
        <w:rPr>
          <w:sz w:val="28"/>
          <w:szCs w:val="28"/>
        </w:rPr>
      </w:pPr>
    </w:p>
    <w:p w14:paraId="1D6C474E" w14:textId="77777777" w:rsidR="00975202" w:rsidRDefault="00975202" w:rsidP="00975202">
      <w:pPr>
        <w:pStyle w:val="ListParagraph"/>
        <w:bidi/>
        <w:jc w:val="both"/>
        <w:rPr>
          <w:sz w:val="28"/>
          <w:szCs w:val="28"/>
          <w:rtl/>
        </w:rPr>
      </w:pPr>
    </w:p>
    <w:p w14:paraId="5DF82EE3" w14:textId="77777777" w:rsidR="008E67EE" w:rsidRPr="00A07FC9" w:rsidRDefault="008E67EE" w:rsidP="00F30BC6">
      <w:pPr>
        <w:bidi/>
        <w:jc w:val="both"/>
        <w:rPr>
          <w:sz w:val="28"/>
          <w:szCs w:val="28"/>
          <w:rtl/>
        </w:rPr>
      </w:pPr>
    </w:p>
    <w:p w14:paraId="152B931C" w14:textId="77777777" w:rsidR="008E67EE" w:rsidRPr="00A71C73" w:rsidRDefault="008E67EE" w:rsidP="009F76B9">
      <w:pPr>
        <w:pStyle w:val="ListParagraph"/>
        <w:bidi/>
        <w:jc w:val="center"/>
        <w:rPr>
          <w:b/>
          <w:bCs/>
          <w:sz w:val="32"/>
          <w:szCs w:val="32"/>
          <w:u w:val="single"/>
        </w:rPr>
      </w:pPr>
      <w:r w:rsidRPr="00A71C73">
        <w:rPr>
          <w:rFonts w:hint="cs"/>
          <w:b/>
          <w:bCs/>
          <w:sz w:val="32"/>
          <w:szCs w:val="32"/>
          <w:u w:val="single"/>
          <w:rtl/>
        </w:rPr>
        <w:t>הנוירון- מביולוגיה באנו לטכנולוגיה נגיע</w:t>
      </w:r>
    </w:p>
    <w:p w14:paraId="43B74814" w14:textId="77777777" w:rsidR="00027FC8" w:rsidRDefault="00027FC8" w:rsidP="00F30BC6">
      <w:pPr>
        <w:pStyle w:val="ListParagraph"/>
        <w:bidi/>
        <w:jc w:val="both"/>
        <w:rPr>
          <w:sz w:val="28"/>
          <w:szCs w:val="28"/>
        </w:rPr>
      </w:pPr>
    </w:p>
    <w:p w14:paraId="6954F5DD" w14:textId="77777777" w:rsidR="00A71C73" w:rsidRDefault="00A71C73" w:rsidP="00F30BC6">
      <w:pPr>
        <w:pStyle w:val="ListParagraph"/>
        <w:bidi/>
        <w:jc w:val="both"/>
        <w:rPr>
          <w:sz w:val="28"/>
          <w:szCs w:val="28"/>
          <w:rtl/>
        </w:rPr>
      </w:pPr>
      <w:r>
        <w:rPr>
          <w:rFonts w:hint="cs"/>
          <w:sz w:val="28"/>
          <w:szCs w:val="28"/>
          <w:rtl/>
        </w:rPr>
        <w:t>המוח האנושי הוא האיבר החשוב ביותר בגוף האדם</w:t>
      </w:r>
      <w:r w:rsidR="00FF1289">
        <w:rPr>
          <w:rFonts w:hint="cs"/>
          <w:sz w:val="28"/>
          <w:szCs w:val="28"/>
          <w:rtl/>
        </w:rPr>
        <w:t xml:space="preserve"> </w:t>
      </w:r>
      <w:r w:rsidR="00E63731">
        <w:rPr>
          <w:rFonts w:hint="cs"/>
          <w:sz w:val="28"/>
          <w:szCs w:val="28"/>
          <w:rtl/>
        </w:rPr>
        <w:t>ו</w:t>
      </w:r>
      <w:r w:rsidR="00FF1289">
        <w:rPr>
          <w:rFonts w:hint="cs"/>
          <w:sz w:val="28"/>
          <w:szCs w:val="28"/>
          <w:rtl/>
        </w:rPr>
        <w:t>מטרתו לקבל מידע ממערכות החושים של האדם</w:t>
      </w:r>
      <w:r w:rsidR="00E63731">
        <w:rPr>
          <w:rFonts w:hint="cs"/>
          <w:sz w:val="28"/>
          <w:szCs w:val="28"/>
          <w:rtl/>
        </w:rPr>
        <w:t>,</w:t>
      </w:r>
      <w:r w:rsidR="00FF1289">
        <w:rPr>
          <w:rFonts w:hint="cs"/>
          <w:sz w:val="28"/>
          <w:szCs w:val="28"/>
          <w:rtl/>
        </w:rPr>
        <w:t xml:space="preserve"> לעבד אותו ולאחר מכן להשתמש במידע זה על מנת לקבל החלטות.</w:t>
      </w:r>
      <w:r>
        <w:rPr>
          <w:rFonts w:hint="cs"/>
          <w:sz w:val="28"/>
          <w:szCs w:val="28"/>
          <w:rtl/>
        </w:rPr>
        <w:t xml:space="preserve"> </w:t>
      </w:r>
    </w:p>
    <w:p w14:paraId="7B690DE0" w14:textId="77777777" w:rsidR="00E63731" w:rsidRDefault="00E63731" w:rsidP="00F30BC6">
      <w:pPr>
        <w:pStyle w:val="ListParagraph"/>
        <w:bidi/>
        <w:jc w:val="both"/>
        <w:rPr>
          <w:sz w:val="28"/>
          <w:szCs w:val="28"/>
          <w:rtl/>
        </w:rPr>
      </w:pPr>
    </w:p>
    <w:p w14:paraId="08464E7A" w14:textId="337A243D" w:rsidR="00A71C73" w:rsidRDefault="00FF1289" w:rsidP="00F30BC6">
      <w:pPr>
        <w:pStyle w:val="ListParagraph"/>
        <w:bidi/>
        <w:jc w:val="both"/>
        <w:rPr>
          <w:rtl/>
        </w:rPr>
      </w:pPr>
      <w:r w:rsidRPr="009F76B9">
        <w:rPr>
          <w:rFonts w:hint="cs"/>
          <w:sz w:val="28"/>
          <w:szCs w:val="28"/>
          <w:rtl/>
        </w:rPr>
        <w:t xml:space="preserve">המוח שולט בכל הפעולות שהאדם - האורגניזם עושה ולכן זו אינה הפתעה שהמדע החליט לנסות להתחקות אחרי מערכת </w:t>
      </w:r>
      <w:r w:rsidR="00BC42A6" w:rsidRPr="009F76B9">
        <w:rPr>
          <w:rFonts w:hint="cs"/>
          <w:sz w:val="28"/>
          <w:szCs w:val="28"/>
          <w:rtl/>
        </w:rPr>
        <w:t>מ</w:t>
      </w:r>
      <w:r w:rsidRPr="009F76B9">
        <w:rPr>
          <w:rFonts w:hint="cs"/>
          <w:sz w:val="28"/>
          <w:szCs w:val="28"/>
          <w:rtl/>
        </w:rPr>
        <w:t>רכזית</w:t>
      </w:r>
      <w:r w:rsidR="00BC42A6" w:rsidRPr="009F76B9">
        <w:rPr>
          <w:rFonts w:hint="cs"/>
          <w:sz w:val="28"/>
          <w:szCs w:val="28"/>
          <w:rtl/>
        </w:rPr>
        <w:t xml:space="preserve"> זו</w:t>
      </w:r>
      <w:r w:rsidRPr="009F76B9">
        <w:rPr>
          <w:rFonts w:hint="cs"/>
          <w:sz w:val="28"/>
          <w:szCs w:val="28"/>
          <w:rtl/>
        </w:rPr>
        <w:t>.</w:t>
      </w:r>
      <w:r w:rsidR="00BC42A6" w:rsidRPr="009F76B9">
        <w:rPr>
          <w:rFonts w:hint="cs"/>
          <w:sz w:val="28"/>
          <w:szCs w:val="28"/>
          <w:rtl/>
        </w:rPr>
        <w:t xml:space="preserve"> </w:t>
      </w:r>
      <w:r w:rsidR="0069597E" w:rsidRPr="009F76B9">
        <w:rPr>
          <w:rFonts w:hint="cs"/>
          <w:sz w:val="28"/>
          <w:szCs w:val="28"/>
          <w:rtl/>
        </w:rPr>
        <w:t>המוח שלנו שוקל כ1.5 קילו בלבד</w:t>
      </w:r>
      <w:r w:rsidR="00A71C73" w:rsidRPr="009F76B9">
        <w:rPr>
          <w:rFonts w:hint="cs"/>
          <w:sz w:val="28"/>
          <w:szCs w:val="28"/>
          <w:rtl/>
        </w:rPr>
        <w:t xml:space="preserve"> </w:t>
      </w:r>
      <w:r w:rsidR="0069597E" w:rsidRPr="009F76B9">
        <w:rPr>
          <w:rFonts w:hint="cs"/>
          <w:sz w:val="28"/>
          <w:szCs w:val="28"/>
          <w:rtl/>
        </w:rPr>
        <w:t xml:space="preserve">ובתוכו </w:t>
      </w:r>
      <w:r w:rsidR="00A71C73" w:rsidRPr="009F76B9">
        <w:rPr>
          <w:rFonts w:hint="cs"/>
          <w:sz w:val="28"/>
          <w:szCs w:val="28"/>
          <w:rtl/>
        </w:rPr>
        <w:t xml:space="preserve">נמצאים </w:t>
      </w:r>
      <w:r w:rsidR="002208BB" w:rsidRPr="009F76B9">
        <w:rPr>
          <w:rFonts w:hint="cs"/>
          <w:sz w:val="28"/>
          <w:szCs w:val="28"/>
          <w:rtl/>
        </w:rPr>
        <w:t>כ</w:t>
      </w:r>
      <w:r w:rsidR="00A71C73" w:rsidRPr="009F76B9">
        <w:rPr>
          <w:rFonts w:hint="cs"/>
          <w:sz w:val="28"/>
          <w:szCs w:val="28"/>
          <w:rtl/>
        </w:rPr>
        <w:t xml:space="preserve">86 ביליון </w:t>
      </w:r>
      <w:ins w:id="107" w:author="Stav Cohen" w:date="2020-10-26T19:47:00Z">
        <w:r w:rsidR="007701A0" w:rsidRPr="007701A0">
          <w:rPr>
            <w:rFonts w:cs="Arial" w:hint="cs"/>
            <w:sz w:val="28"/>
            <w:szCs w:val="28"/>
            <w:rtl/>
          </w:rPr>
          <w:t>נוירונים</w:t>
        </w:r>
        <w:r w:rsidR="007701A0" w:rsidRPr="007701A0">
          <w:rPr>
            <w:rFonts w:cs="Arial"/>
            <w:sz w:val="28"/>
            <w:szCs w:val="28"/>
            <w:rtl/>
          </w:rPr>
          <w:t xml:space="preserve"> </w:t>
        </w:r>
      </w:ins>
      <w:r w:rsidR="00E95BBA">
        <w:fldChar w:fldCharType="begin"/>
      </w:r>
      <w:r w:rsidR="00E95BBA">
        <w:instrText xml:space="preserve"> HYPERLINK "https://search-ebscohost-com.elib.openu.ac.il/login.aspx?direct=true&amp;db=nlebk&amp;AN=1607842&amp;site=eds-live&amp;ebv=EB&amp;ppid=pp_7" </w:instrText>
      </w:r>
      <w:r w:rsidR="00E95BBA">
        <w:fldChar w:fldCharType="separate"/>
      </w:r>
      <w:r w:rsidR="00A71C73" w:rsidRPr="009F76B9">
        <w:rPr>
          <w:rStyle w:val="Hyperlink"/>
          <w:sz w:val="28"/>
          <w:szCs w:val="28"/>
        </w:rPr>
        <w:t>[1]</w:t>
      </w:r>
      <w:del w:id="108" w:author="Stav Cohen" w:date="2020-10-26T19:47:00Z">
        <w:r w:rsidR="00A71C73" w:rsidRPr="009F76B9" w:rsidDel="007701A0">
          <w:rPr>
            <w:rStyle w:val="Hyperlink"/>
            <w:rFonts w:hint="cs"/>
            <w:sz w:val="28"/>
            <w:szCs w:val="28"/>
            <w:rtl/>
          </w:rPr>
          <w:delText xml:space="preserve"> </w:delText>
        </w:r>
        <w:r w:rsidR="00A71C73" w:rsidRPr="009F76B9" w:rsidDel="007701A0">
          <w:rPr>
            <w:rFonts w:hint="cs"/>
            <w:sz w:val="28"/>
            <w:szCs w:val="28"/>
            <w:rtl/>
          </w:rPr>
          <w:delText>נוירונים</w:delText>
        </w:r>
      </w:del>
      <w:r w:rsidR="0069597E" w:rsidRPr="009F76B9">
        <w:rPr>
          <w:rFonts w:hint="cs"/>
          <w:sz w:val="28"/>
          <w:szCs w:val="28"/>
          <w:rtl/>
        </w:rPr>
        <w:t>.</w:t>
      </w:r>
      <w:r w:rsidR="002208BB" w:rsidRPr="009F76B9">
        <w:rPr>
          <w:rFonts w:hint="cs"/>
          <w:sz w:val="28"/>
          <w:szCs w:val="28"/>
          <w:rtl/>
        </w:rPr>
        <w:t xml:space="preserve">  </w:t>
      </w:r>
      <w:r w:rsidR="00E95BBA">
        <w:rPr>
          <w:sz w:val="28"/>
          <w:szCs w:val="28"/>
        </w:rPr>
        <w:fldChar w:fldCharType="end"/>
      </w:r>
    </w:p>
    <w:p w14:paraId="0C3D5ACA" w14:textId="77777777" w:rsidR="002208BB" w:rsidRPr="002208BB" w:rsidRDefault="002208BB" w:rsidP="00F30BC6">
      <w:pPr>
        <w:pStyle w:val="ListParagraph"/>
        <w:bidi/>
        <w:jc w:val="both"/>
        <w:rPr>
          <w:rtl/>
        </w:rPr>
      </w:pPr>
    </w:p>
    <w:p w14:paraId="28D0C144" w14:textId="77777777" w:rsidR="0069597E" w:rsidRDefault="0069597E" w:rsidP="00F30BC6">
      <w:pPr>
        <w:pStyle w:val="ListParagraph"/>
        <w:bidi/>
        <w:jc w:val="both"/>
        <w:rPr>
          <w:sz w:val="28"/>
          <w:szCs w:val="28"/>
        </w:rPr>
      </w:pPr>
      <w:r>
        <w:rPr>
          <w:rFonts w:hint="cs"/>
          <w:sz w:val="28"/>
          <w:szCs w:val="28"/>
          <w:rtl/>
        </w:rPr>
        <w:t xml:space="preserve">נוירון הוא הגדרה לתא המקבל ושולח </w:t>
      </w:r>
      <w:proofErr w:type="spellStart"/>
      <w:r>
        <w:rPr>
          <w:rFonts w:hint="cs"/>
          <w:sz w:val="28"/>
          <w:szCs w:val="28"/>
          <w:rtl/>
        </w:rPr>
        <w:t>פולסים</w:t>
      </w:r>
      <w:proofErr w:type="spellEnd"/>
      <w:r>
        <w:rPr>
          <w:rFonts w:hint="cs"/>
          <w:sz w:val="28"/>
          <w:szCs w:val="28"/>
          <w:rtl/>
        </w:rPr>
        <w:t xml:space="preserve"> </w:t>
      </w:r>
      <w:r w:rsidR="009F76B9">
        <w:rPr>
          <w:rFonts w:hint="cs"/>
          <w:sz w:val="28"/>
          <w:szCs w:val="28"/>
          <w:rtl/>
        </w:rPr>
        <w:t>עצביים</w:t>
      </w:r>
      <w:r>
        <w:rPr>
          <w:rFonts w:hint="cs"/>
          <w:sz w:val="28"/>
          <w:szCs w:val="28"/>
          <w:rtl/>
        </w:rPr>
        <w:t xml:space="preserve"> ואותות </w:t>
      </w:r>
      <w:proofErr w:type="spellStart"/>
      <w:r>
        <w:rPr>
          <w:rFonts w:hint="cs"/>
          <w:sz w:val="28"/>
          <w:szCs w:val="28"/>
          <w:rtl/>
        </w:rPr>
        <w:t>אלקטרוכימיקלים</w:t>
      </w:r>
      <w:proofErr w:type="spellEnd"/>
      <w:r w:rsidR="001E7205">
        <w:rPr>
          <w:rFonts w:hint="cs"/>
          <w:sz w:val="28"/>
          <w:szCs w:val="28"/>
          <w:rtl/>
        </w:rPr>
        <w:t>.</w:t>
      </w:r>
      <w:r>
        <w:rPr>
          <w:rFonts w:hint="cs"/>
          <w:sz w:val="28"/>
          <w:szCs w:val="28"/>
          <w:rtl/>
        </w:rPr>
        <w:t xml:space="preserve"> מוחנו בנוי מרשתות נרחבות של נוירונים מחוברים אשר בעזרתם הוא מעבד אינפורמציה רבה וללא הפסקה.</w:t>
      </w:r>
    </w:p>
    <w:p w14:paraId="6B9304EC" w14:textId="77777777" w:rsidR="00824A7A" w:rsidRDefault="00824A7A" w:rsidP="00F30BC6">
      <w:pPr>
        <w:pStyle w:val="ListParagraph"/>
        <w:bidi/>
        <w:jc w:val="both"/>
        <w:rPr>
          <w:sz w:val="28"/>
          <w:szCs w:val="28"/>
          <w:rtl/>
        </w:rPr>
      </w:pPr>
    </w:p>
    <w:p w14:paraId="0230CCEC" w14:textId="77777777" w:rsidR="0069597E" w:rsidRDefault="0069597E" w:rsidP="00F30BC6">
      <w:pPr>
        <w:pStyle w:val="ListParagraph"/>
        <w:bidi/>
        <w:jc w:val="both"/>
        <w:rPr>
          <w:sz w:val="28"/>
          <w:szCs w:val="28"/>
          <w:rtl/>
        </w:rPr>
      </w:pPr>
      <w:r>
        <w:rPr>
          <w:rFonts w:hint="cs"/>
          <w:sz w:val="28"/>
          <w:szCs w:val="28"/>
          <w:rtl/>
        </w:rPr>
        <w:t>בשל מ</w:t>
      </w:r>
      <w:r w:rsidR="001E7205">
        <w:rPr>
          <w:rFonts w:hint="cs"/>
          <w:sz w:val="28"/>
          <w:szCs w:val="28"/>
          <w:rtl/>
        </w:rPr>
        <w:t>ור</w:t>
      </w:r>
      <w:r>
        <w:rPr>
          <w:rFonts w:hint="cs"/>
          <w:sz w:val="28"/>
          <w:szCs w:val="28"/>
          <w:rtl/>
        </w:rPr>
        <w:t>כבותו הגדולה של המוח</w:t>
      </w:r>
      <w:r w:rsidR="001E7205">
        <w:rPr>
          <w:rFonts w:hint="cs"/>
          <w:sz w:val="28"/>
          <w:szCs w:val="28"/>
          <w:rtl/>
        </w:rPr>
        <w:t xml:space="preserve">, </w:t>
      </w:r>
      <w:r>
        <w:rPr>
          <w:rFonts w:hint="cs"/>
          <w:sz w:val="28"/>
          <w:szCs w:val="28"/>
          <w:rtl/>
        </w:rPr>
        <w:t>עדיין איננו בטוחים כיצד הוא בדיוק עובד ונושא זה עדיין מהווה נושא מחקר משמעותי</w:t>
      </w:r>
      <w:r w:rsidR="00824A7A">
        <w:rPr>
          <w:sz w:val="28"/>
          <w:szCs w:val="28"/>
        </w:rPr>
        <w:t xml:space="preserve"> </w:t>
      </w:r>
      <w:r w:rsidR="00824A7A">
        <w:rPr>
          <w:rFonts w:hint="cs"/>
          <w:sz w:val="28"/>
          <w:szCs w:val="28"/>
          <w:rtl/>
        </w:rPr>
        <w:t>בכל מרחב הגלובוס</w:t>
      </w:r>
      <w:r>
        <w:rPr>
          <w:rFonts w:hint="cs"/>
          <w:sz w:val="28"/>
          <w:szCs w:val="28"/>
          <w:rtl/>
        </w:rPr>
        <w:t>, אך תודות להתקדמות הטכנולוגיה כיום אנו יכולים להצליח לחקות חלק מהפעולות שהמוח עושה ובינ</w:t>
      </w:r>
      <w:r w:rsidR="001E7205">
        <w:rPr>
          <w:rFonts w:hint="cs"/>
          <w:sz w:val="28"/>
          <w:szCs w:val="28"/>
          <w:rtl/>
        </w:rPr>
        <w:t>י</w:t>
      </w:r>
      <w:r>
        <w:rPr>
          <w:rFonts w:hint="cs"/>
          <w:sz w:val="28"/>
          <w:szCs w:val="28"/>
          <w:rtl/>
        </w:rPr>
        <w:t>ה</w:t>
      </w:r>
      <w:r w:rsidR="001E7205">
        <w:rPr>
          <w:rFonts w:hint="cs"/>
          <w:sz w:val="28"/>
          <w:szCs w:val="28"/>
          <w:rtl/>
        </w:rPr>
        <w:t>ן</w:t>
      </w:r>
      <w:r>
        <w:rPr>
          <w:rFonts w:hint="cs"/>
          <w:sz w:val="28"/>
          <w:szCs w:val="28"/>
          <w:rtl/>
        </w:rPr>
        <w:t xml:space="preserve"> פעולת רשת הנוירונים.</w:t>
      </w:r>
    </w:p>
    <w:p w14:paraId="25321E87" w14:textId="77777777" w:rsidR="001E7205" w:rsidRDefault="001E7205" w:rsidP="00F30BC6">
      <w:pPr>
        <w:pStyle w:val="ListParagraph"/>
        <w:bidi/>
        <w:jc w:val="both"/>
        <w:rPr>
          <w:sz w:val="28"/>
          <w:szCs w:val="28"/>
          <w:rtl/>
        </w:rPr>
      </w:pPr>
    </w:p>
    <w:p w14:paraId="0EC9DBA4" w14:textId="77777777" w:rsidR="00FF1289" w:rsidRDefault="0069597E" w:rsidP="00F30BC6">
      <w:pPr>
        <w:pStyle w:val="ListParagraph"/>
        <w:bidi/>
        <w:jc w:val="both"/>
        <w:rPr>
          <w:sz w:val="28"/>
          <w:szCs w:val="28"/>
        </w:rPr>
      </w:pPr>
      <w:r>
        <w:rPr>
          <w:rFonts w:hint="cs"/>
          <w:sz w:val="28"/>
          <w:szCs w:val="28"/>
          <w:rtl/>
        </w:rPr>
        <w:t xml:space="preserve">תחום המחקר של </w:t>
      </w:r>
      <w:r>
        <w:rPr>
          <w:sz w:val="28"/>
          <w:szCs w:val="28"/>
        </w:rPr>
        <w:t>Artificial Neural Networks</w:t>
      </w:r>
      <w:r>
        <w:rPr>
          <w:rFonts w:hint="cs"/>
          <w:sz w:val="28"/>
          <w:szCs w:val="28"/>
          <w:rtl/>
        </w:rPr>
        <w:t xml:space="preserve"> החל בשאיפה להתחקות אחר פעולותיו של המוח ולנסות לפתור בעיות בצורה שבה מוחנו פותר אותן</w:t>
      </w:r>
      <w:r w:rsidR="00FF1289">
        <w:rPr>
          <w:rFonts w:hint="cs"/>
          <w:sz w:val="28"/>
          <w:szCs w:val="28"/>
          <w:rtl/>
        </w:rPr>
        <w:t>.</w:t>
      </w:r>
      <w:r w:rsidR="001E7205">
        <w:rPr>
          <w:rFonts w:hint="cs"/>
          <w:sz w:val="28"/>
          <w:szCs w:val="28"/>
          <w:rtl/>
        </w:rPr>
        <w:t xml:space="preserve"> </w:t>
      </w:r>
      <w:r w:rsidR="00FF1289">
        <w:rPr>
          <w:rFonts w:hint="cs"/>
          <w:sz w:val="28"/>
          <w:szCs w:val="28"/>
          <w:rtl/>
        </w:rPr>
        <w:t>רשתות הנוירונים המלאכותיות השתפרו משמעותית במהלך שנות המחקר אך עדיין חיקוי מלא של פעולות המוח האנושי נראה כשאיפה ארוכת טווח.</w:t>
      </w:r>
    </w:p>
    <w:p w14:paraId="70FBEEB4" w14:textId="77777777" w:rsidR="00824A7A" w:rsidRDefault="00824A7A" w:rsidP="00F30BC6">
      <w:pPr>
        <w:pStyle w:val="ListParagraph"/>
        <w:bidi/>
        <w:jc w:val="both"/>
        <w:rPr>
          <w:sz w:val="28"/>
          <w:szCs w:val="28"/>
        </w:rPr>
      </w:pPr>
    </w:p>
    <w:p w14:paraId="0C015E37" w14:textId="77777777" w:rsidR="00824A7A" w:rsidRDefault="00824A7A" w:rsidP="00F30BC6">
      <w:pPr>
        <w:pStyle w:val="ListParagraph"/>
        <w:bidi/>
        <w:jc w:val="both"/>
        <w:rPr>
          <w:sz w:val="28"/>
          <w:szCs w:val="28"/>
        </w:rPr>
      </w:pPr>
    </w:p>
    <w:p w14:paraId="2B8809F8" w14:textId="77777777" w:rsidR="00824A7A" w:rsidRDefault="00824A7A" w:rsidP="00F30BC6">
      <w:pPr>
        <w:pStyle w:val="ListParagraph"/>
        <w:bidi/>
        <w:jc w:val="both"/>
        <w:rPr>
          <w:sz w:val="28"/>
          <w:szCs w:val="28"/>
        </w:rPr>
      </w:pPr>
    </w:p>
    <w:p w14:paraId="1CF34C75" w14:textId="77777777" w:rsidR="00824A7A" w:rsidRDefault="00824A7A" w:rsidP="00F30BC6">
      <w:pPr>
        <w:pStyle w:val="ListParagraph"/>
        <w:bidi/>
        <w:jc w:val="both"/>
        <w:rPr>
          <w:sz w:val="28"/>
          <w:szCs w:val="28"/>
        </w:rPr>
      </w:pPr>
    </w:p>
    <w:p w14:paraId="3CC8E46B" w14:textId="77777777" w:rsidR="00824A7A" w:rsidRDefault="00824A7A" w:rsidP="00F30BC6">
      <w:pPr>
        <w:pStyle w:val="ListParagraph"/>
        <w:bidi/>
        <w:jc w:val="both"/>
        <w:rPr>
          <w:sz w:val="28"/>
          <w:szCs w:val="28"/>
        </w:rPr>
      </w:pPr>
    </w:p>
    <w:p w14:paraId="01EFB464" w14:textId="77777777" w:rsidR="00824A7A" w:rsidRDefault="00824A7A" w:rsidP="00F30BC6">
      <w:pPr>
        <w:pStyle w:val="ListParagraph"/>
        <w:bidi/>
        <w:jc w:val="both"/>
        <w:rPr>
          <w:sz w:val="28"/>
          <w:szCs w:val="28"/>
        </w:rPr>
      </w:pPr>
    </w:p>
    <w:p w14:paraId="63E819CC" w14:textId="77777777" w:rsidR="0069597E" w:rsidRDefault="0069597E" w:rsidP="00F30BC6">
      <w:pPr>
        <w:bidi/>
        <w:jc w:val="both"/>
        <w:rPr>
          <w:sz w:val="28"/>
          <w:szCs w:val="28"/>
          <w:rtl/>
        </w:rPr>
      </w:pPr>
    </w:p>
    <w:p w14:paraId="5A328D2A" w14:textId="77777777" w:rsidR="007C3E2E" w:rsidRDefault="007C3E2E" w:rsidP="00F30BC6">
      <w:pPr>
        <w:bidi/>
        <w:jc w:val="both"/>
        <w:rPr>
          <w:sz w:val="28"/>
          <w:szCs w:val="28"/>
          <w:rtl/>
        </w:rPr>
      </w:pPr>
    </w:p>
    <w:p w14:paraId="605E5DDF" w14:textId="77777777" w:rsidR="007C3E2E" w:rsidRDefault="007C3E2E" w:rsidP="00F30BC6">
      <w:pPr>
        <w:bidi/>
        <w:jc w:val="both"/>
        <w:rPr>
          <w:sz w:val="28"/>
          <w:szCs w:val="28"/>
          <w:rtl/>
        </w:rPr>
      </w:pPr>
    </w:p>
    <w:p w14:paraId="1F441725" w14:textId="77777777" w:rsidR="007C3E2E" w:rsidRDefault="007C3E2E" w:rsidP="00F30BC6">
      <w:pPr>
        <w:bidi/>
        <w:jc w:val="both"/>
        <w:rPr>
          <w:sz w:val="28"/>
          <w:szCs w:val="28"/>
          <w:rtl/>
        </w:rPr>
      </w:pPr>
    </w:p>
    <w:p w14:paraId="1238A5D5" w14:textId="77777777" w:rsidR="007C3E2E" w:rsidRPr="007C3E2E" w:rsidRDefault="007C3E2E" w:rsidP="00F30BC6">
      <w:pPr>
        <w:bidi/>
        <w:jc w:val="both"/>
        <w:rPr>
          <w:sz w:val="28"/>
          <w:szCs w:val="28"/>
          <w:rtl/>
        </w:rPr>
      </w:pPr>
    </w:p>
    <w:p w14:paraId="223EA97B" w14:textId="77777777" w:rsidR="00504260" w:rsidRDefault="00504260" w:rsidP="009F76B9">
      <w:pPr>
        <w:pStyle w:val="ListParagraph"/>
        <w:bidi/>
        <w:jc w:val="center"/>
        <w:rPr>
          <w:b/>
          <w:bCs/>
          <w:sz w:val="32"/>
          <w:szCs w:val="32"/>
          <w:u w:val="single"/>
          <w:rtl/>
        </w:rPr>
      </w:pPr>
      <w:r>
        <w:rPr>
          <w:rFonts w:hint="cs"/>
          <w:b/>
          <w:bCs/>
          <w:sz w:val="32"/>
          <w:szCs w:val="32"/>
          <w:u w:val="single"/>
          <w:rtl/>
        </w:rPr>
        <w:t>ההשראה ליצירת רשתות נוירונים</w:t>
      </w:r>
    </w:p>
    <w:p w14:paraId="58F8AA00" w14:textId="77777777" w:rsidR="00504260" w:rsidRDefault="00504260" w:rsidP="00F30BC6">
      <w:pPr>
        <w:pStyle w:val="ListParagraph"/>
        <w:bidi/>
        <w:jc w:val="both"/>
        <w:rPr>
          <w:b/>
          <w:bCs/>
          <w:sz w:val="32"/>
          <w:szCs w:val="32"/>
          <w:u w:val="single"/>
          <w:rtl/>
        </w:rPr>
      </w:pPr>
    </w:p>
    <w:p w14:paraId="569EA56E" w14:textId="77777777" w:rsidR="00824A7A" w:rsidRDefault="00504260" w:rsidP="00F30BC6">
      <w:pPr>
        <w:pStyle w:val="ListParagraph"/>
        <w:bidi/>
        <w:jc w:val="both"/>
        <w:rPr>
          <w:sz w:val="28"/>
          <w:szCs w:val="28"/>
          <w:rtl/>
        </w:rPr>
      </w:pPr>
      <w:r>
        <w:rPr>
          <w:rFonts w:hint="cs"/>
          <w:sz w:val="28"/>
          <w:szCs w:val="28"/>
          <w:rtl/>
        </w:rPr>
        <w:t xml:space="preserve">ניתן להסתכל על גוף האדם כמכונה בעלת יחידת עיבוד </w:t>
      </w:r>
      <w:r w:rsidR="00B41B3F">
        <w:rPr>
          <w:sz w:val="28"/>
          <w:szCs w:val="28"/>
          <w:rtl/>
        </w:rPr>
        <w:t>–</w:t>
      </w:r>
      <w:r>
        <w:rPr>
          <w:rFonts w:hint="cs"/>
          <w:sz w:val="28"/>
          <w:szCs w:val="28"/>
          <w:rtl/>
        </w:rPr>
        <w:t xml:space="preserve"> המוח</w:t>
      </w:r>
      <w:r w:rsidR="00B41B3F">
        <w:rPr>
          <w:rFonts w:hint="cs"/>
          <w:sz w:val="28"/>
          <w:szCs w:val="28"/>
          <w:rtl/>
        </w:rPr>
        <w:t>,</w:t>
      </w:r>
      <w:r>
        <w:rPr>
          <w:rFonts w:hint="cs"/>
          <w:sz w:val="28"/>
          <w:szCs w:val="28"/>
          <w:rtl/>
        </w:rPr>
        <w:t xml:space="preserve"> ובעלת קולטני סביבה רבים </w:t>
      </w:r>
      <w:r>
        <w:rPr>
          <w:sz w:val="28"/>
          <w:szCs w:val="28"/>
          <w:rtl/>
        </w:rPr>
        <w:t>–</w:t>
      </w:r>
      <w:r>
        <w:rPr>
          <w:rFonts w:hint="cs"/>
          <w:sz w:val="28"/>
          <w:szCs w:val="28"/>
          <w:rtl/>
        </w:rPr>
        <w:t xml:space="preserve"> חושי האדם. מוחנו מעבד כמויות עצומות של אינפורמציה המתקבל</w:t>
      </w:r>
      <w:r w:rsidR="00B41B3F">
        <w:rPr>
          <w:rFonts w:hint="cs"/>
          <w:sz w:val="28"/>
          <w:szCs w:val="28"/>
          <w:rtl/>
        </w:rPr>
        <w:t>ת</w:t>
      </w:r>
      <w:r>
        <w:rPr>
          <w:rFonts w:hint="cs"/>
          <w:sz w:val="28"/>
          <w:szCs w:val="28"/>
          <w:rtl/>
        </w:rPr>
        <w:t xml:space="preserve"> באמצעות חושי האדם (לדוגמא חוש הראייה מאפשר לנו לדעת כיצד נראית סביבתנו)</w:t>
      </w:r>
      <w:r w:rsidR="00B41B3F">
        <w:rPr>
          <w:rFonts w:hint="cs"/>
          <w:sz w:val="28"/>
          <w:szCs w:val="28"/>
          <w:rtl/>
        </w:rPr>
        <w:t>.</w:t>
      </w:r>
      <w:r>
        <w:rPr>
          <w:rFonts w:hint="cs"/>
          <w:sz w:val="28"/>
          <w:szCs w:val="28"/>
          <w:rtl/>
        </w:rPr>
        <w:t xml:space="preserve"> תהליך עיבוד המידע מבוצע על ידי הנוירונים אשר מעבירים בינ</w:t>
      </w:r>
      <w:r w:rsidR="00B41B3F">
        <w:rPr>
          <w:rFonts w:hint="cs"/>
          <w:sz w:val="28"/>
          <w:szCs w:val="28"/>
          <w:rtl/>
        </w:rPr>
        <w:t>י</w:t>
      </w:r>
      <w:r>
        <w:rPr>
          <w:rFonts w:hint="cs"/>
          <w:sz w:val="28"/>
          <w:szCs w:val="28"/>
          <w:rtl/>
        </w:rPr>
        <w:t xml:space="preserve">הם </w:t>
      </w:r>
      <w:r w:rsidRPr="00EA7054">
        <w:rPr>
          <w:rFonts w:hint="cs"/>
          <w:sz w:val="28"/>
          <w:szCs w:val="28"/>
          <w:rtl/>
        </w:rPr>
        <w:t>אות</w:t>
      </w:r>
      <w:r w:rsidR="00EA7054">
        <w:rPr>
          <w:rFonts w:hint="cs"/>
          <w:sz w:val="28"/>
          <w:szCs w:val="28"/>
          <w:rtl/>
        </w:rPr>
        <w:t>ו</w:t>
      </w:r>
      <w:r w:rsidR="00EA7054" w:rsidRPr="00EA7054">
        <w:rPr>
          <w:rFonts w:hint="cs"/>
          <w:sz w:val="28"/>
          <w:szCs w:val="28"/>
          <w:rtl/>
        </w:rPr>
        <w:t>ת</w:t>
      </w:r>
      <w:r>
        <w:rPr>
          <w:rFonts w:hint="cs"/>
          <w:sz w:val="28"/>
          <w:szCs w:val="28"/>
          <w:rtl/>
        </w:rPr>
        <w:t xml:space="preserve"> אלקטרונים המנוהלים לפי לוגיקה של </w:t>
      </w:r>
      <w:r>
        <w:rPr>
          <w:sz w:val="28"/>
          <w:szCs w:val="28"/>
        </w:rPr>
        <w:t>Flip-flop</w:t>
      </w:r>
      <w:r>
        <w:rPr>
          <w:rFonts w:hint="cs"/>
          <w:sz w:val="28"/>
          <w:szCs w:val="28"/>
          <w:rtl/>
        </w:rPr>
        <w:t xml:space="preserve"> כמו פתיחה וסגירה של חיבורי הנוירונים לשם העברת מידע</w:t>
      </w:r>
      <w:r w:rsidR="009F76B9">
        <w:rPr>
          <w:sz w:val="28"/>
          <w:szCs w:val="28"/>
        </w:rPr>
        <w:t>[1]</w:t>
      </w:r>
      <w:r>
        <w:rPr>
          <w:rFonts w:hint="cs"/>
          <w:sz w:val="28"/>
          <w:szCs w:val="28"/>
          <w:rtl/>
        </w:rPr>
        <w:t xml:space="preserve">. </w:t>
      </w:r>
    </w:p>
    <w:p w14:paraId="1F3D483A" w14:textId="77777777" w:rsidR="00824A7A" w:rsidRDefault="00EA7054" w:rsidP="00F30BC6">
      <w:pPr>
        <w:pStyle w:val="ListParagraph"/>
        <w:bidi/>
        <w:jc w:val="both"/>
        <w:rPr>
          <w:sz w:val="28"/>
          <w:szCs w:val="28"/>
          <w:rtl/>
        </w:rPr>
      </w:pPr>
      <w:r w:rsidRPr="00504260">
        <w:rPr>
          <w:rFonts w:cs="Arial"/>
          <w:noProof/>
          <w:sz w:val="28"/>
          <w:szCs w:val="28"/>
          <w:rtl/>
        </w:rPr>
        <w:drawing>
          <wp:anchor distT="0" distB="0" distL="114300" distR="114300" simplePos="0" relativeHeight="251658240" behindDoc="0" locked="0" layoutInCell="1" allowOverlap="1" wp14:anchorId="3415CF1F" wp14:editId="43B7ABBB">
            <wp:simplePos x="0" y="0"/>
            <wp:positionH relativeFrom="column">
              <wp:posOffset>240968</wp:posOffset>
            </wp:positionH>
            <wp:positionV relativeFrom="paragraph">
              <wp:posOffset>196225</wp:posOffset>
            </wp:positionV>
            <wp:extent cx="4831715" cy="2862580"/>
            <wp:effectExtent l="0" t="0" r="6985" b="0"/>
            <wp:wrapSquare wrapText="bothSides"/>
            <wp:docPr id="4" name="Picture 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8"/>
                    </pic:cNvPr>
                    <pic:cNvPicPr/>
                  </pic:nvPicPr>
                  <pic:blipFill>
                    <a:blip r:embed="rId19">
                      <a:extLst>
                        <a:ext uri="{28A0092B-C50C-407E-A947-70E740481C1C}">
                          <a14:useLocalDpi xmlns:a14="http://schemas.microsoft.com/office/drawing/2010/main" val="0"/>
                        </a:ext>
                      </a:extLst>
                    </a:blip>
                    <a:stretch>
                      <a:fillRect/>
                    </a:stretch>
                  </pic:blipFill>
                  <pic:spPr>
                    <a:xfrm>
                      <a:off x="0" y="0"/>
                      <a:ext cx="4831715" cy="2862580"/>
                    </a:xfrm>
                    <a:prstGeom prst="rect">
                      <a:avLst/>
                    </a:prstGeom>
                  </pic:spPr>
                </pic:pic>
              </a:graphicData>
            </a:graphic>
            <wp14:sizeRelH relativeFrom="margin">
              <wp14:pctWidth>0</wp14:pctWidth>
            </wp14:sizeRelH>
            <wp14:sizeRelV relativeFrom="margin">
              <wp14:pctHeight>0</wp14:pctHeight>
            </wp14:sizeRelV>
          </wp:anchor>
        </w:drawing>
      </w:r>
    </w:p>
    <w:p w14:paraId="0D0895B1" w14:textId="77777777" w:rsidR="00B41B3F" w:rsidRDefault="00B41B3F" w:rsidP="00F30BC6">
      <w:pPr>
        <w:pStyle w:val="ListParagraph"/>
        <w:bidi/>
        <w:jc w:val="both"/>
        <w:rPr>
          <w:sz w:val="28"/>
          <w:szCs w:val="28"/>
          <w:rtl/>
        </w:rPr>
      </w:pPr>
    </w:p>
    <w:p w14:paraId="1D6358C2" w14:textId="77777777" w:rsidR="00B41B3F" w:rsidRPr="00B41B3F" w:rsidRDefault="00B41B3F" w:rsidP="00F30BC6">
      <w:pPr>
        <w:bidi/>
        <w:jc w:val="both"/>
        <w:rPr>
          <w:rtl/>
        </w:rPr>
      </w:pPr>
    </w:p>
    <w:p w14:paraId="0750B976" w14:textId="77777777" w:rsidR="00B41B3F" w:rsidRPr="00B41B3F" w:rsidRDefault="00B41B3F" w:rsidP="00F30BC6">
      <w:pPr>
        <w:bidi/>
        <w:jc w:val="both"/>
        <w:rPr>
          <w:rtl/>
        </w:rPr>
      </w:pPr>
    </w:p>
    <w:p w14:paraId="3EE79313" w14:textId="77777777" w:rsidR="00B41B3F" w:rsidRPr="00B41B3F" w:rsidRDefault="00B41B3F" w:rsidP="00F30BC6">
      <w:pPr>
        <w:bidi/>
        <w:jc w:val="both"/>
        <w:rPr>
          <w:rtl/>
        </w:rPr>
      </w:pPr>
    </w:p>
    <w:p w14:paraId="55020403" w14:textId="77777777" w:rsidR="00B41B3F" w:rsidRPr="00B41B3F" w:rsidRDefault="00B41B3F" w:rsidP="00F30BC6">
      <w:pPr>
        <w:bidi/>
        <w:jc w:val="both"/>
        <w:rPr>
          <w:rtl/>
        </w:rPr>
      </w:pPr>
    </w:p>
    <w:p w14:paraId="4960C533" w14:textId="77777777" w:rsidR="00B41B3F" w:rsidRPr="00B41B3F" w:rsidRDefault="00B41B3F" w:rsidP="00F30BC6">
      <w:pPr>
        <w:bidi/>
        <w:jc w:val="both"/>
        <w:rPr>
          <w:rtl/>
        </w:rPr>
      </w:pPr>
    </w:p>
    <w:p w14:paraId="207A14C3" w14:textId="77777777" w:rsidR="00B41B3F" w:rsidRPr="00B41B3F" w:rsidRDefault="00B41B3F" w:rsidP="00F30BC6">
      <w:pPr>
        <w:bidi/>
        <w:jc w:val="both"/>
        <w:rPr>
          <w:rtl/>
        </w:rPr>
      </w:pPr>
    </w:p>
    <w:p w14:paraId="067B5183" w14:textId="77777777" w:rsidR="00B41B3F" w:rsidRPr="00B41B3F" w:rsidRDefault="00B41B3F" w:rsidP="00F30BC6">
      <w:pPr>
        <w:bidi/>
        <w:jc w:val="both"/>
        <w:rPr>
          <w:rtl/>
        </w:rPr>
      </w:pPr>
    </w:p>
    <w:p w14:paraId="43F2CBCE" w14:textId="77777777" w:rsidR="00B41B3F" w:rsidRPr="00B41B3F" w:rsidRDefault="00B41B3F" w:rsidP="00F30BC6">
      <w:pPr>
        <w:bidi/>
        <w:jc w:val="both"/>
        <w:rPr>
          <w:rtl/>
        </w:rPr>
      </w:pPr>
    </w:p>
    <w:p w14:paraId="54818709" w14:textId="77777777" w:rsidR="00B41B3F" w:rsidRDefault="00B41B3F" w:rsidP="00F30BC6">
      <w:pPr>
        <w:pStyle w:val="ListParagraph"/>
        <w:bidi/>
        <w:jc w:val="both"/>
        <w:rPr>
          <w:sz w:val="28"/>
          <w:szCs w:val="28"/>
          <w:rtl/>
        </w:rPr>
      </w:pPr>
    </w:p>
    <w:p w14:paraId="08263F03" w14:textId="77777777" w:rsidR="00B41B3F" w:rsidRDefault="00B41B3F" w:rsidP="00F30BC6">
      <w:pPr>
        <w:pStyle w:val="ListParagraph"/>
        <w:bidi/>
        <w:jc w:val="both"/>
        <w:rPr>
          <w:sz w:val="28"/>
          <w:szCs w:val="28"/>
          <w:rtl/>
        </w:rPr>
      </w:pPr>
    </w:p>
    <w:p w14:paraId="3E4C084B" w14:textId="77777777" w:rsidR="00B41B3F" w:rsidRPr="00B41B3F" w:rsidRDefault="00B41B3F" w:rsidP="00F30BC6">
      <w:pPr>
        <w:pStyle w:val="ListParagraph"/>
        <w:bidi/>
        <w:jc w:val="both"/>
        <w:rPr>
          <w:rtl/>
        </w:rPr>
      </w:pPr>
    </w:p>
    <w:p w14:paraId="05E6F38D" w14:textId="77777777" w:rsidR="00504260" w:rsidRDefault="00B41B3F" w:rsidP="009F76B9">
      <w:pPr>
        <w:pStyle w:val="ListParagraph"/>
        <w:bidi/>
        <w:jc w:val="center"/>
        <w:rPr>
          <w:rtl/>
        </w:rPr>
      </w:pPr>
      <w:r w:rsidRPr="00021658">
        <w:rPr>
          <w:rFonts w:hint="cs"/>
          <w:rtl/>
        </w:rPr>
        <w:t xml:space="preserve">תמונה מספר </w:t>
      </w:r>
      <w:r w:rsidR="009F76B9">
        <w:t>2</w:t>
      </w:r>
      <w:r w:rsidRPr="00021658">
        <w:rPr>
          <w:rFonts w:hint="cs"/>
          <w:rtl/>
        </w:rPr>
        <w:t>:   מבנה הנוירון</w:t>
      </w:r>
      <w:r w:rsidR="00021658" w:rsidRPr="00021658">
        <w:t>[1]</w:t>
      </w:r>
      <w:r w:rsidRPr="00021658">
        <w:rPr>
          <w:rFonts w:hint="cs"/>
          <w:rtl/>
        </w:rPr>
        <w:t>.</w:t>
      </w:r>
    </w:p>
    <w:p w14:paraId="081A1495" w14:textId="77777777" w:rsidR="00B41B3F" w:rsidRPr="00B41B3F" w:rsidRDefault="00B41B3F" w:rsidP="00F30BC6">
      <w:pPr>
        <w:pStyle w:val="ListParagraph"/>
        <w:bidi/>
        <w:jc w:val="both"/>
        <w:rPr>
          <w:rtl/>
        </w:rPr>
      </w:pPr>
    </w:p>
    <w:p w14:paraId="6B945FFC" w14:textId="77777777" w:rsidR="0069597E" w:rsidRDefault="00504260" w:rsidP="00F30BC6">
      <w:pPr>
        <w:pStyle w:val="ListParagraph"/>
        <w:bidi/>
        <w:jc w:val="both"/>
        <w:rPr>
          <w:sz w:val="28"/>
          <w:szCs w:val="28"/>
          <w:rtl/>
        </w:rPr>
      </w:pPr>
      <w:r>
        <w:rPr>
          <w:rFonts w:hint="cs"/>
          <w:sz w:val="28"/>
          <w:szCs w:val="28"/>
          <w:rtl/>
        </w:rPr>
        <w:t>תמונה</w:t>
      </w:r>
      <w:r w:rsidR="00B41B3F">
        <w:rPr>
          <w:rFonts w:hint="cs"/>
          <w:sz w:val="28"/>
          <w:szCs w:val="28"/>
          <w:rtl/>
        </w:rPr>
        <w:t xml:space="preserve"> מספר </w:t>
      </w:r>
      <w:r w:rsidR="009F76B9">
        <w:rPr>
          <w:sz w:val="28"/>
          <w:szCs w:val="28"/>
        </w:rPr>
        <w:t>2</w:t>
      </w:r>
      <w:r>
        <w:rPr>
          <w:rFonts w:hint="cs"/>
          <w:sz w:val="28"/>
          <w:szCs w:val="28"/>
          <w:rtl/>
        </w:rPr>
        <w:t xml:space="preserve"> מתארת את מבנה </w:t>
      </w:r>
      <w:r w:rsidR="00B41B3F">
        <w:rPr>
          <w:rFonts w:hint="cs"/>
          <w:sz w:val="28"/>
          <w:szCs w:val="28"/>
          <w:rtl/>
        </w:rPr>
        <w:t>הנו</w:t>
      </w:r>
      <w:r>
        <w:rPr>
          <w:rFonts w:hint="cs"/>
          <w:sz w:val="28"/>
          <w:szCs w:val="28"/>
          <w:rtl/>
        </w:rPr>
        <w:t>ירון</w:t>
      </w:r>
      <w:r w:rsidR="00B41B3F">
        <w:rPr>
          <w:rFonts w:hint="cs"/>
          <w:sz w:val="28"/>
          <w:szCs w:val="28"/>
          <w:rtl/>
        </w:rPr>
        <w:t xml:space="preserve">. </w:t>
      </w:r>
      <w:r>
        <w:rPr>
          <w:rFonts w:hint="cs"/>
          <w:sz w:val="28"/>
          <w:szCs w:val="28"/>
          <w:rtl/>
        </w:rPr>
        <w:t xml:space="preserve"> החלקים המרכזים בנוירון הם:</w:t>
      </w:r>
    </w:p>
    <w:p w14:paraId="363327CE" w14:textId="77777777" w:rsidR="00504260" w:rsidRDefault="00504260" w:rsidP="00F30BC6">
      <w:pPr>
        <w:pStyle w:val="ListParagraph"/>
        <w:bidi/>
        <w:jc w:val="both"/>
        <w:rPr>
          <w:sz w:val="28"/>
          <w:szCs w:val="28"/>
          <w:rtl/>
        </w:rPr>
      </w:pPr>
    </w:p>
    <w:p w14:paraId="638ADAFB" w14:textId="77777777" w:rsidR="00504260" w:rsidRDefault="00504260" w:rsidP="00F30BC6">
      <w:pPr>
        <w:pStyle w:val="ListParagraph"/>
        <w:bidi/>
        <w:jc w:val="both"/>
        <w:rPr>
          <w:sz w:val="28"/>
          <w:szCs w:val="28"/>
          <w:rtl/>
        </w:rPr>
      </w:pPr>
      <w:r>
        <w:rPr>
          <w:sz w:val="28"/>
          <w:szCs w:val="28"/>
        </w:rPr>
        <w:t>Dendrite</w:t>
      </w:r>
      <w:r>
        <w:rPr>
          <w:rFonts w:hint="cs"/>
          <w:sz w:val="28"/>
          <w:szCs w:val="28"/>
          <w:rtl/>
        </w:rPr>
        <w:t>- נקודת הכניסה של כל נוירון אשר דרכה הוא מ</w:t>
      </w:r>
      <w:r w:rsidR="00824A7A">
        <w:rPr>
          <w:rFonts w:hint="cs"/>
          <w:sz w:val="28"/>
          <w:szCs w:val="28"/>
          <w:rtl/>
        </w:rPr>
        <w:t>קבל</w:t>
      </w:r>
      <w:r>
        <w:rPr>
          <w:rFonts w:hint="cs"/>
          <w:sz w:val="28"/>
          <w:szCs w:val="28"/>
          <w:rtl/>
        </w:rPr>
        <w:t xml:space="preserve"> קלט משאר הנוירונים ברשת</w:t>
      </w:r>
      <w:r w:rsidR="00B41B3F">
        <w:rPr>
          <w:rFonts w:hint="cs"/>
          <w:sz w:val="28"/>
          <w:szCs w:val="28"/>
          <w:rtl/>
        </w:rPr>
        <w:t>,</w:t>
      </w:r>
      <w:r>
        <w:rPr>
          <w:rFonts w:hint="cs"/>
          <w:sz w:val="28"/>
          <w:szCs w:val="28"/>
          <w:rtl/>
        </w:rPr>
        <w:t xml:space="preserve"> </w:t>
      </w:r>
      <w:r w:rsidR="00824A7A">
        <w:rPr>
          <w:rFonts w:hint="cs"/>
          <w:sz w:val="28"/>
          <w:szCs w:val="28"/>
          <w:rtl/>
        </w:rPr>
        <w:t>אשר ממיר את המידע לאות חשמלי ומעביר אותו לגוף התא</w:t>
      </w:r>
      <w:r>
        <w:rPr>
          <w:rFonts w:hint="cs"/>
          <w:sz w:val="28"/>
          <w:szCs w:val="28"/>
          <w:rtl/>
        </w:rPr>
        <w:t>.</w:t>
      </w:r>
    </w:p>
    <w:p w14:paraId="60FFC485" w14:textId="77777777" w:rsidR="00504260" w:rsidRDefault="00824A7A" w:rsidP="00F30BC6">
      <w:pPr>
        <w:pStyle w:val="ListParagraph"/>
        <w:bidi/>
        <w:jc w:val="both"/>
        <w:rPr>
          <w:sz w:val="28"/>
          <w:szCs w:val="28"/>
          <w:rtl/>
        </w:rPr>
      </w:pPr>
      <w:r>
        <w:rPr>
          <w:sz w:val="28"/>
          <w:szCs w:val="28"/>
        </w:rPr>
        <w:t>Cell Body</w:t>
      </w:r>
      <w:r>
        <w:rPr>
          <w:rFonts w:hint="cs"/>
          <w:sz w:val="28"/>
          <w:szCs w:val="28"/>
          <w:rtl/>
        </w:rPr>
        <w:t>- גוף התא מקבל את המידע החשמלי מה</w:t>
      </w:r>
      <w:r w:rsidR="00B41B3F">
        <w:rPr>
          <w:rFonts w:hint="cs"/>
          <w:sz w:val="28"/>
          <w:szCs w:val="28"/>
          <w:rtl/>
        </w:rPr>
        <w:t>-</w:t>
      </w:r>
      <w:r>
        <w:rPr>
          <w:sz w:val="28"/>
          <w:szCs w:val="28"/>
        </w:rPr>
        <w:t>Dendrite</w:t>
      </w:r>
      <w:r>
        <w:rPr>
          <w:rFonts w:hint="cs"/>
          <w:sz w:val="28"/>
          <w:szCs w:val="28"/>
          <w:rtl/>
        </w:rPr>
        <w:t xml:space="preserve"> וקובע איזה פעולה לבצע.</w:t>
      </w:r>
    </w:p>
    <w:p w14:paraId="4F230D63" w14:textId="77777777" w:rsidR="00504260" w:rsidRPr="00021658" w:rsidRDefault="00824A7A" w:rsidP="00F30BC6">
      <w:pPr>
        <w:pStyle w:val="ListParagraph"/>
        <w:bidi/>
        <w:jc w:val="both"/>
        <w:rPr>
          <w:sz w:val="28"/>
          <w:szCs w:val="28"/>
          <w:rtl/>
        </w:rPr>
      </w:pPr>
      <w:r>
        <w:rPr>
          <w:sz w:val="28"/>
          <w:szCs w:val="28"/>
        </w:rPr>
        <w:t xml:space="preserve">Axon </w:t>
      </w:r>
      <w:r w:rsidRPr="00EA7054">
        <w:rPr>
          <w:sz w:val="28"/>
          <w:szCs w:val="28"/>
        </w:rPr>
        <w:t>terminal</w:t>
      </w:r>
      <w:r>
        <w:rPr>
          <w:rFonts w:hint="cs"/>
          <w:sz w:val="28"/>
          <w:szCs w:val="28"/>
          <w:rtl/>
        </w:rPr>
        <w:t xml:space="preserve"> </w:t>
      </w:r>
      <w:r>
        <w:rPr>
          <w:sz w:val="28"/>
          <w:szCs w:val="28"/>
          <w:rtl/>
        </w:rPr>
        <w:t>–</w:t>
      </w:r>
      <w:r>
        <w:rPr>
          <w:rFonts w:hint="cs"/>
          <w:sz w:val="28"/>
          <w:szCs w:val="28"/>
          <w:rtl/>
        </w:rPr>
        <w:t xml:space="preserve"> מתפקד בתור המוליך של המידע מגוף התא עד העברת המידע לנוירונים הבאים בצורת אות חשמלי.</w:t>
      </w:r>
    </w:p>
    <w:p w14:paraId="0EC57E76" w14:textId="77777777" w:rsidR="00B41B3F" w:rsidRDefault="00824A7A" w:rsidP="00F30BC6">
      <w:pPr>
        <w:pStyle w:val="ListParagraph"/>
        <w:bidi/>
        <w:jc w:val="both"/>
        <w:rPr>
          <w:sz w:val="28"/>
          <w:szCs w:val="28"/>
          <w:rtl/>
        </w:rPr>
      </w:pPr>
      <w:r>
        <w:rPr>
          <w:rFonts w:hint="cs"/>
          <w:sz w:val="28"/>
          <w:szCs w:val="28"/>
          <w:rtl/>
        </w:rPr>
        <w:t xml:space="preserve">חשוב לציין כי נוירונים יכולים להעביר מידע בצורה של אות בינארי בלבד משמע יש </w:t>
      </w:r>
      <w:proofErr w:type="spellStart"/>
      <w:r>
        <w:rPr>
          <w:rFonts w:hint="cs"/>
          <w:sz w:val="28"/>
          <w:szCs w:val="28"/>
          <w:rtl/>
        </w:rPr>
        <w:t>בינהם</w:t>
      </w:r>
      <w:proofErr w:type="spellEnd"/>
      <w:r>
        <w:rPr>
          <w:rFonts w:hint="cs"/>
          <w:sz w:val="28"/>
          <w:szCs w:val="28"/>
          <w:rtl/>
        </w:rPr>
        <w:t xml:space="preserve"> בחירה לשדר מידע (1) או לא לשדר דבר (0</w:t>
      </w:r>
      <w:r>
        <w:rPr>
          <w:sz w:val="28"/>
          <w:szCs w:val="28"/>
        </w:rPr>
        <w:t>(</w:t>
      </w:r>
      <w:r>
        <w:rPr>
          <w:rFonts w:hint="cs"/>
          <w:sz w:val="28"/>
          <w:szCs w:val="28"/>
          <w:rtl/>
        </w:rPr>
        <w:t>.</w:t>
      </w:r>
    </w:p>
    <w:p w14:paraId="49913322" w14:textId="77777777" w:rsidR="007C3E2E" w:rsidRPr="003E78E1" w:rsidRDefault="007C3E2E" w:rsidP="00F30BC6">
      <w:pPr>
        <w:pStyle w:val="ListParagraph"/>
        <w:bidi/>
        <w:jc w:val="both"/>
        <w:rPr>
          <w:sz w:val="28"/>
          <w:szCs w:val="28"/>
        </w:rPr>
      </w:pPr>
    </w:p>
    <w:p w14:paraId="62637704" w14:textId="77777777" w:rsidR="00B62207" w:rsidRDefault="00CD5195" w:rsidP="00E264AC">
      <w:pPr>
        <w:pStyle w:val="ListParagraph"/>
        <w:bidi/>
        <w:jc w:val="center"/>
        <w:rPr>
          <w:b/>
          <w:bCs/>
          <w:sz w:val="36"/>
          <w:szCs w:val="36"/>
          <w:u w:val="single"/>
        </w:rPr>
      </w:pPr>
      <w:r w:rsidRPr="009F76B9">
        <w:rPr>
          <w:rFonts w:hint="cs"/>
          <w:b/>
          <w:bCs/>
          <w:sz w:val="36"/>
          <w:szCs w:val="36"/>
          <w:u w:val="single"/>
          <w:rtl/>
        </w:rPr>
        <w:t xml:space="preserve">הנוירון המלאכותי הבסיסי </w:t>
      </w:r>
      <w:r w:rsidR="00E264AC">
        <w:rPr>
          <w:b/>
          <w:bCs/>
          <w:sz w:val="36"/>
          <w:szCs w:val="36"/>
          <w:u w:val="single"/>
          <w:rtl/>
        </w:rPr>
        <w:t>–</w:t>
      </w:r>
      <w:r w:rsidRPr="009F76B9">
        <w:rPr>
          <w:rFonts w:hint="cs"/>
          <w:b/>
          <w:bCs/>
          <w:sz w:val="36"/>
          <w:szCs w:val="36"/>
          <w:u w:val="single"/>
          <w:rtl/>
        </w:rPr>
        <w:t xml:space="preserve"> </w:t>
      </w:r>
      <w:r w:rsidRPr="009F76B9">
        <w:rPr>
          <w:b/>
          <w:bCs/>
          <w:sz w:val="36"/>
          <w:szCs w:val="36"/>
          <w:u w:val="single"/>
        </w:rPr>
        <w:t>perceptron</w:t>
      </w:r>
    </w:p>
    <w:p w14:paraId="1CD9C23A" w14:textId="77777777" w:rsidR="00E264AC" w:rsidRPr="00E264AC" w:rsidRDefault="00E264AC" w:rsidP="00E264AC">
      <w:pPr>
        <w:pStyle w:val="ListParagraph"/>
        <w:bidi/>
        <w:jc w:val="center"/>
        <w:rPr>
          <w:b/>
          <w:bCs/>
          <w:sz w:val="36"/>
          <w:szCs w:val="36"/>
          <w:u w:val="single"/>
          <w:rtl/>
        </w:rPr>
      </w:pPr>
    </w:p>
    <w:p w14:paraId="68FCE284" w14:textId="716259E3" w:rsidR="00CD5195" w:rsidRPr="0090316C" w:rsidRDefault="00B62207" w:rsidP="000D28C8">
      <w:pPr>
        <w:pStyle w:val="ListParagraph"/>
        <w:bidi/>
        <w:jc w:val="both"/>
        <w:rPr>
          <w:sz w:val="28"/>
          <w:szCs w:val="28"/>
          <w:rtl/>
        </w:rPr>
      </w:pPr>
      <w:r>
        <w:rPr>
          <w:sz w:val="28"/>
          <w:szCs w:val="28"/>
        </w:rPr>
        <w:t>Perceptron</w:t>
      </w:r>
      <w:r>
        <w:rPr>
          <w:rFonts w:hint="cs"/>
          <w:sz w:val="28"/>
          <w:szCs w:val="28"/>
          <w:rtl/>
        </w:rPr>
        <w:t xml:space="preserve"> </w:t>
      </w:r>
      <w:r>
        <w:rPr>
          <w:sz w:val="28"/>
          <w:szCs w:val="28"/>
          <w:rtl/>
        </w:rPr>
        <w:t>–</w:t>
      </w:r>
      <w:r>
        <w:rPr>
          <w:rFonts w:hint="cs"/>
          <w:sz w:val="28"/>
          <w:szCs w:val="28"/>
          <w:rtl/>
        </w:rPr>
        <w:t xml:space="preserve"> הינו נוירון מלאכותי אשר פותח בש</w:t>
      </w:r>
      <w:r w:rsidRPr="00EA7054">
        <w:rPr>
          <w:rFonts w:hint="cs"/>
          <w:sz w:val="28"/>
          <w:szCs w:val="28"/>
          <w:rtl/>
        </w:rPr>
        <w:t>נ</w:t>
      </w:r>
      <w:r w:rsidR="0090316C" w:rsidRPr="00EA7054">
        <w:rPr>
          <w:rFonts w:hint="cs"/>
          <w:sz w:val="28"/>
          <w:szCs w:val="28"/>
          <w:rtl/>
        </w:rPr>
        <w:t>ים</w:t>
      </w:r>
      <w:r>
        <w:rPr>
          <w:rFonts w:hint="cs"/>
          <w:sz w:val="28"/>
          <w:szCs w:val="28"/>
          <w:rtl/>
        </w:rPr>
        <w:t xml:space="preserve"> 1950-1960 על ידי המדען </w:t>
      </w:r>
      <w:hyperlink r:id="rId20" w:history="1">
        <w:r w:rsidRPr="0090316C">
          <w:rPr>
            <w:rStyle w:val="Hyperlink"/>
            <w:sz w:val="28"/>
            <w:szCs w:val="28"/>
            <w:u w:val="none"/>
          </w:rPr>
          <w:t>Frank Rosenblatt</w:t>
        </w:r>
      </w:hyperlink>
      <w:r w:rsidRPr="0090316C">
        <w:rPr>
          <w:rFonts w:hint="cs"/>
          <w:sz w:val="28"/>
          <w:szCs w:val="28"/>
          <w:rtl/>
        </w:rPr>
        <w:t xml:space="preserve"> במטרה להתחקות </w:t>
      </w:r>
      <w:del w:id="109" w:author="maya" w:date="2020-09-13T14:05:00Z">
        <w:r w:rsidRPr="0090316C" w:rsidDel="000D28C8">
          <w:rPr>
            <w:rFonts w:hint="cs"/>
            <w:sz w:val="28"/>
            <w:szCs w:val="28"/>
            <w:rtl/>
          </w:rPr>
          <w:delText xml:space="preserve">על </w:delText>
        </w:r>
      </w:del>
      <w:ins w:id="110" w:author="maya" w:date="2020-09-13T14:05:00Z">
        <w:r w:rsidR="000D28C8">
          <w:rPr>
            <w:rFonts w:hint="cs"/>
            <w:sz w:val="28"/>
            <w:szCs w:val="28"/>
            <w:rtl/>
          </w:rPr>
          <w:t xml:space="preserve">אחר </w:t>
        </w:r>
      </w:ins>
      <w:r w:rsidRPr="0090316C">
        <w:rPr>
          <w:rFonts w:hint="cs"/>
          <w:sz w:val="28"/>
          <w:szCs w:val="28"/>
          <w:rtl/>
        </w:rPr>
        <w:t>פעולת הנוירונים במוח האנושי</w:t>
      </w:r>
      <w:r w:rsidRPr="0090316C">
        <w:rPr>
          <w:sz w:val="28"/>
          <w:szCs w:val="28"/>
        </w:rPr>
        <w:t>[</w:t>
      </w:r>
      <w:del w:id="111" w:author="Stav Cohen" w:date="2020-10-16T13:30:00Z">
        <w:r w:rsidR="00784C80" w:rsidDel="00B30A07">
          <w:fldChar w:fldCharType="begin"/>
        </w:r>
        <w:r w:rsidR="00784C80" w:rsidDel="00B30A07">
          <w:delInstrText xml:space="preserve"> HYPERLINK "http://neuralnetworksanddeeplearning.com/chap1.html" </w:delInstrText>
        </w:r>
        <w:r w:rsidR="00784C80" w:rsidDel="00B30A07">
          <w:fldChar w:fldCharType="separate"/>
        </w:r>
        <w:r w:rsidR="009F76B9" w:rsidDel="00B30A07">
          <w:rPr>
            <w:rStyle w:val="Hyperlink"/>
            <w:sz w:val="28"/>
            <w:szCs w:val="28"/>
            <w:u w:val="none"/>
          </w:rPr>
          <w:delText>6</w:delText>
        </w:r>
        <w:r w:rsidR="00784C80" w:rsidDel="00B30A07">
          <w:rPr>
            <w:rStyle w:val="Hyperlink"/>
            <w:sz w:val="28"/>
            <w:szCs w:val="28"/>
            <w:u w:val="none"/>
          </w:rPr>
          <w:fldChar w:fldCharType="end"/>
        </w:r>
      </w:del>
      <w:ins w:id="112" w:author="Stav Cohen" w:date="2020-10-16T13:30:00Z">
        <w:r w:rsidR="00B30A07">
          <w:fldChar w:fldCharType="begin"/>
        </w:r>
        <w:r w:rsidR="00B30A07">
          <w:instrText xml:space="preserve"> HYPERLINK "http://neuralnetworksanddeeplearning.com/chap1.html" </w:instrText>
        </w:r>
        <w:r w:rsidR="00B30A07">
          <w:fldChar w:fldCharType="separate"/>
        </w:r>
        <w:r w:rsidR="00B30A07">
          <w:rPr>
            <w:rStyle w:val="Hyperlink"/>
            <w:sz w:val="28"/>
            <w:szCs w:val="28"/>
            <w:u w:val="none"/>
          </w:rPr>
          <w:t>8</w:t>
        </w:r>
        <w:r w:rsidR="00B30A07">
          <w:rPr>
            <w:rStyle w:val="Hyperlink"/>
            <w:sz w:val="28"/>
            <w:szCs w:val="28"/>
            <w:u w:val="none"/>
          </w:rPr>
          <w:fldChar w:fldCharType="end"/>
        </w:r>
      </w:ins>
      <w:r w:rsidRPr="0090316C">
        <w:rPr>
          <w:sz w:val="28"/>
          <w:szCs w:val="28"/>
        </w:rPr>
        <w:t>]</w:t>
      </w:r>
      <w:r w:rsidRPr="0090316C">
        <w:rPr>
          <w:rFonts w:hint="cs"/>
          <w:sz w:val="28"/>
          <w:szCs w:val="28"/>
          <w:rtl/>
        </w:rPr>
        <w:t>.</w:t>
      </w:r>
    </w:p>
    <w:p w14:paraId="488ACBAD" w14:textId="77777777" w:rsidR="00B62207" w:rsidRDefault="00B62207" w:rsidP="000D28C8">
      <w:pPr>
        <w:pStyle w:val="ListParagraph"/>
        <w:bidi/>
        <w:jc w:val="both"/>
        <w:rPr>
          <w:sz w:val="28"/>
          <w:szCs w:val="28"/>
          <w:rtl/>
        </w:rPr>
      </w:pPr>
      <w:r>
        <w:rPr>
          <w:rFonts w:hint="cs"/>
          <w:sz w:val="28"/>
          <w:szCs w:val="28"/>
          <w:rtl/>
        </w:rPr>
        <w:t>נו</w:t>
      </w:r>
      <w:r w:rsidR="007262AF">
        <w:rPr>
          <w:rFonts w:hint="cs"/>
          <w:sz w:val="28"/>
          <w:szCs w:val="28"/>
          <w:rtl/>
        </w:rPr>
        <w:t xml:space="preserve">ירון זה הוא </w:t>
      </w:r>
      <w:ins w:id="113" w:author="maya" w:date="2020-09-13T14:05:00Z">
        <w:r w:rsidR="000D28C8">
          <w:rPr>
            <w:rFonts w:hint="cs"/>
            <w:sz w:val="28"/>
            <w:szCs w:val="28"/>
            <w:rtl/>
          </w:rPr>
          <w:t>ה</w:t>
        </w:r>
      </w:ins>
      <w:r w:rsidR="007262AF">
        <w:rPr>
          <w:rFonts w:hint="cs"/>
          <w:sz w:val="28"/>
          <w:szCs w:val="28"/>
          <w:rtl/>
        </w:rPr>
        <w:t>בסיס</w:t>
      </w:r>
      <w:r w:rsidR="0090316C">
        <w:rPr>
          <w:rFonts w:hint="cs"/>
          <w:sz w:val="28"/>
          <w:szCs w:val="28"/>
          <w:rtl/>
        </w:rPr>
        <w:t>י</w:t>
      </w:r>
      <w:r w:rsidR="007262AF">
        <w:rPr>
          <w:rFonts w:hint="cs"/>
          <w:sz w:val="28"/>
          <w:szCs w:val="28"/>
          <w:rtl/>
        </w:rPr>
        <w:t xml:space="preserve"> ביותר</w:t>
      </w:r>
      <w:del w:id="114" w:author="maya" w:date="2020-09-13T14:05:00Z">
        <w:r w:rsidR="007262AF" w:rsidDel="000D28C8">
          <w:rPr>
            <w:rFonts w:hint="cs"/>
            <w:sz w:val="28"/>
            <w:szCs w:val="28"/>
            <w:rtl/>
          </w:rPr>
          <w:delText xml:space="preserve"> ואינו נמצא בשימוש רב כיום</w:delText>
        </w:r>
        <w:r w:rsidR="0090316C" w:rsidDel="000D28C8">
          <w:rPr>
            <w:rFonts w:hint="cs"/>
            <w:sz w:val="28"/>
            <w:szCs w:val="28"/>
            <w:rtl/>
          </w:rPr>
          <w:delText>,</w:delText>
        </w:r>
        <w:r w:rsidR="007262AF" w:rsidDel="000D28C8">
          <w:rPr>
            <w:rFonts w:hint="cs"/>
            <w:sz w:val="28"/>
            <w:szCs w:val="28"/>
            <w:rtl/>
          </w:rPr>
          <w:delText xml:space="preserve"> אך הוא נקודת התחלה טובה </w:delText>
        </w:r>
        <w:r w:rsidR="0090316C" w:rsidDel="000D28C8">
          <w:rPr>
            <w:rFonts w:hint="cs"/>
            <w:sz w:val="28"/>
            <w:szCs w:val="28"/>
            <w:rtl/>
          </w:rPr>
          <w:delText>ל</w:delText>
        </w:r>
        <w:r w:rsidR="007262AF" w:rsidDel="000D28C8">
          <w:rPr>
            <w:rFonts w:hint="cs"/>
            <w:sz w:val="28"/>
            <w:szCs w:val="28"/>
            <w:rtl/>
          </w:rPr>
          <w:delText>הכרות עם נוירונים מסובכים יותר</w:delText>
        </w:r>
      </w:del>
      <w:r w:rsidR="007262AF">
        <w:rPr>
          <w:rFonts w:hint="cs"/>
          <w:sz w:val="28"/>
          <w:szCs w:val="28"/>
          <w:rtl/>
        </w:rPr>
        <w:t>.</w:t>
      </w:r>
    </w:p>
    <w:p w14:paraId="0FB49101" w14:textId="77777777" w:rsidR="007262AF" w:rsidRDefault="00AF61E0" w:rsidP="009F76B9">
      <w:pPr>
        <w:pStyle w:val="ListParagraph"/>
        <w:bidi/>
        <w:jc w:val="center"/>
        <w:rPr>
          <w:sz w:val="28"/>
          <w:szCs w:val="28"/>
          <w:rtl/>
        </w:rPr>
      </w:pPr>
      <w:r w:rsidRPr="00AF61E0">
        <w:rPr>
          <w:rFonts w:cs="Arial"/>
          <w:noProof/>
          <w:sz w:val="28"/>
          <w:szCs w:val="28"/>
          <w:rtl/>
        </w:rPr>
        <w:drawing>
          <wp:inline distT="0" distB="0" distL="0" distR="0" wp14:anchorId="78440C1B" wp14:editId="65916C94">
            <wp:extent cx="2020735" cy="136747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1500" cy="1476273"/>
                    </a:xfrm>
                    <a:prstGeom prst="rect">
                      <a:avLst/>
                    </a:prstGeom>
                  </pic:spPr>
                </pic:pic>
              </a:graphicData>
            </a:graphic>
          </wp:inline>
        </w:drawing>
      </w:r>
    </w:p>
    <w:p w14:paraId="1D2B8F15" w14:textId="77777777" w:rsidR="0090316C" w:rsidRPr="003E78E1" w:rsidRDefault="0090316C" w:rsidP="009F76B9">
      <w:pPr>
        <w:pStyle w:val="ListParagraph"/>
        <w:bidi/>
        <w:jc w:val="center"/>
        <w:rPr>
          <w:sz w:val="20"/>
          <w:szCs w:val="20"/>
          <w:rtl/>
        </w:rPr>
      </w:pPr>
      <w:r w:rsidRPr="003E78E1">
        <w:rPr>
          <w:rFonts w:hint="cs"/>
          <w:sz w:val="20"/>
          <w:szCs w:val="20"/>
          <w:rtl/>
        </w:rPr>
        <w:t xml:space="preserve">תמונה מספר </w:t>
      </w:r>
      <w:r w:rsidR="009F76B9">
        <w:rPr>
          <w:sz w:val="20"/>
          <w:szCs w:val="20"/>
        </w:rPr>
        <w:t>3</w:t>
      </w:r>
      <w:r w:rsidRPr="003E78E1">
        <w:rPr>
          <w:rFonts w:hint="cs"/>
          <w:sz w:val="20"/>
          <w:szCs w:val="20"/>
          <w:rtl/>
        </w:rPr>
        <w:t xml:space="preserve">:     </w:t>
      </w:r>
      <w:r w:rsidR="00781940" w:rsidRPr="003E78E1">
        <w:rPr>
          <w:rFonts w:hint="cs"/>
          <w:sz w:val="20"/>
          <w:szCs w:val="20"/>
          <w:rtl/>
        </w:rPr>
        <w:t>המתאר</w:t>
      </w:r>
      <w:r w:rsidR="003E78E1" w:rsidRPr="003E78E1">
        <w:rPr>
          <w:rFonts w:hint="cs"/>
          <w:sz w:val="20"/>
          <w:szCs w:val="20"/>
          <w:rtl/>
        </w:rPr>
        <w:t xml:space="preserve">ת מבנה נוירון מלאכותי </w:t>
      </w:r>
      <w:r w:rsidR="003E78E1" w:rsidRPr="003E78E1">
        <w:rPr>
          <w:sz w:val="20"/>
          <w:szCs w:val="20"/>
        </w:rPr>
        <w:t>[</w:t>
      </w:r>
      <w:r w:rsidR="00AF61E0">
        <w:rPr>
          <w:sz w:val="20"/>
          <w:szCs w:val="20"/>
        </w:rPr>
        <w:t>1</w:t>
      </w:r>
      <w:r w:rsidR="003E78E1" w:rsidRPr="003E78E1">
        <w:rPr>
          <w:sz w:val="20"/>
          <w:szCs w:val="20"/>
        </w:rPr>
        <w:t>]</w:t>
      </w:r>
    </w:p>
    <w:p w14:paraId="2B1CE98E" w14:textId="77777777" w:rsidR="006928A0" w:rsidRDefault="007262AF" w:rsidP="00F30BC6">
      <w:pPr>
        <w:pStyle w:val="ListParagraph"/>
        <w:bidi/>
        <w:jc w:val="both"/>
        <w:rPr>
          <w:sz w:val="28"/>
          <w:szCs w:val="28"/>
          <w:rtl/>
        </w:rPr>
      </w:pPr>
      <w:r w:rsidRPr="003E78E1">
        <w:rPr>
          <w:rFonts w:hint="cs"/>
          <w:sz w:val="28"/>
          <w:szCs w:val="28"/>
          <w:rtl/>
        </w:rPr>
        <w:t xml:space="preserve">נוירון זה </w:t>
      </w:r>
      <w:r w:rsidR="0090316C" w:rsidRPr="003E78E1">
        <w:rPr>
          <w:rFonts w:hint="cs"/>
          <w:sz w:val="28"/>
          <w:szCs w:val="28"/>
          <w:rtl/>
        </w:rPr>
        <w:t xml:space="preserve">כמתואר בתמונה מספר </w:t>
      </w:r>
      <w:r w:rsidR="009F76B9">
        <w:rPr>
          <w:sz w:val="28"/>
          <w:szCs w:val="28"/>
        </w:rPr>
        <w:t>3</w:t>
      </w:r>
      <w:r w:rsidR="0090316C" w:rsidRPr="003E78E1">
        <w:rPr>
          <w:rFonts w:hint="cs"/>
          <w:sz w:val="28"/>
          <w:szCs w:val="28"/>
          <w:rtl/>
        </w:rPr>
        <w:t xml:space="preserve">, </w:t>
      </w:r>
      <w:r w:rsidRPr="003E78E1">
        <w:rPr>
          <w:rFonts w:hint="cs"/>
          <w:sz w:val="28"/>
          <w:szCs w:val="28"/>
          <w:rtl/>
        </w:rPr>
        <w:t xml:space="preserve">מקבל </w:t>
      </w:r>
      <w:r w:rsidR="006928A0" w:rsidRPr="003E78E1">
        <w:rPr>
          <w:rFonts w:hint="cs"/>
          <w:sz w:val="28"/>
          <w:szCs w:val="28"/>
          <w:rtl/>
        </w:rPr>
        <w:t>מידע בצורה בינארית -  0 או 1 מכמה מקומות שונים (</w:t>
      </w:r>
      <w:r w:rsidR="006928A0" w:rsidRPr="003E78E1">
        <w:rPr>
          <w:sz w:val="28"/>
          <w:szCs w:val="28"/>
        </w:rPr>
        <w:t>x1, x2, …</w:t>
      </w:r>
      <w:r w:rsidR="006928A0" w:rsidRPr="003E78E1">
        <w:rPr>
          <w:rFonts w:hint="cs"/>
          <w:sz w:val="28"/>
          <w:szCs w:val="28"/>
          <w:rtl/>
        </w:rPr>
        <w:t>)</w:t>
      </w:r>
      <w:r w:rsidR="00275DA8" w:rsidRPr="003E78E1">
        <w:rPr>
          <w:rFonts w:hint="cs"/>
          <w:sz w:val="28"/>
          <w:szCs w:val="28"/>
          <w:rtl/>
        </w:rPr>
        <w:t xml:space="preserve"> בצור</w:t>
      </w:r>
      <w:r w:rsidR="0090316C" w:rsidRPr="003E78E1">
        <w:rPr>
          <w:rFonts w:hint="cs"/>
          <w:sz w:val="28"/>
          <w:szCs w:val="28"/>
          <w:rtl/>
        </w:rPr>
        <w:t>ת</w:t>
      </w:r>
      <w:r w:rsidR="00275DA8" w:rsidRPr="003E78E1">
        <w:rPr>
          <w:rFonts w:hint="cs"/>
          <w:sz w:val="28"/>
          <w:szCs w:val="28"/>
          <w:rtl/>
        </w:rPr>
        <w:t xml:space="preserve"> וקטור,</w:t>
      </w:r>
      <w:r w:rsidR="0090316C" w:rsidRPr="003E78E1">
        <w:rPr>
          <w:rFonts w:hint="cs"/>
          <w:sz w:val="28"/>
          <w:szCs w:val="28"/>
          <w:rtl/>
        </w:rPr>
        <w:t xml:space="preserve"> </w:t>
      </w:r>
      <w:r w:rsidR="006928A0" w:rsidRPr="003E78E1">
        <w:rPr>
          <w:rFonts w:hint="cs"/>
          <w:sz w:val="28"/>
          <w:szCs w:val="28"/>
          <w:rtl/>
        </w:rPr>
        <w:t>מעבד את המידע ומוציא פלט יחיד המיוצג בצורה בינארית -  0 או 1.</w:t>
      </w:r>
    </w:p>
    <w:p w14:paraId="0F38A6A9" w14:textId="77777777" w:rsidR="00275DA8" w:rsidRDefault="006928A0" w:rsidP="00F30BC6">
      <w:pPr>
        <w:pStyle w:val="ListParagraph"/>
        <w:bidi/>
        <w:jc w:val="both"/>
        <w:rPr>
          <w:sz w:val="28"/>
          <w:szCs w:val="28"/>
          <w:rtl/>
        </w:rPr>
      </w:pPr>
      <w:r>
        <w:rPr>
          <w:rFonts w:hint="cs"/>
          <w:sz w:val="28"/>
          <w:szCs w:val="28"/>
          <w:rtl/>
        </w:rPr>
        <w:t xml:space="preserve">עיבוד המידע מתבצע בעזרת וקטור ערכים הנקרא </w:t>
      </w:r>
      <w:ins w:id="115" w:author="maya" w:date="2020-09-13T14:05:00Z">
        <w:r w:rsidR="000D28C8">
          <w:rPr>
            <w:rFonts w:hint="cs"/>
            <w:sz w:val="28"/>
            <w:szCs w:val="28"/>
            <w:rtl/>
          </w:rPr>
          <w:t>משקולות</w:t>
        </w:r>
      </w:ins>
      <w:r w:rsidR="00275DA8">
        <w:rPr>
          <w:rFonts w:hint="cs"/>
          <w:sz w:val="28"/>
          <w:szCs w:val="28"/>
          <w:rtl/>
        </w:rPr>
        <w:t xml:space="preserve"> </w:t>
      </w:r>
      <w:r w:rsidR="00275DA8">
        <w:rPr>
          <w:sz w:val="28"/>
          <w:szCs w:val="28"/>
        </w:rPr>
        <w:t xml:space="preserve"> </w:t>
      </w:r>
      <w:r>
        <w:rPr>
          <w:sz w:val="28"/>
          <w:szCs w:val="28"/>
        </w:rPr>
        <w:t>Weights</w:t>
      </w:r>
      <w:r>
        <w:rPr>
          <w:rFonts w:hint="cs"/>
          <w:sz w:val="28"/>
          <w:szCs w:val="28"/>
          <w:rtl/>
        </w:rPr>
        <w:t xml:space="preserve"> </w:t>
      </w:r>
      <w:r w:rsidR="00275DA8">
        <w:rPr>
          <w:rFonts w:hint="cs"/>
          <w:sz w:val="28"/>
          <w:szCs w:val="28"/>
          <w:rtl/>
        </w:rPr>
        <w:t>(</w:t>
      </w:r>
      <w:r w:rsidR="00275DA8">
        <w:rPr>
          <w:sz w:val="28"/>
          <w:szCs w:val="28"/>
        </w:rPr>
        <w:t>w1, w2,…</w:t>
      </w:r>
      <w:r w:rsidR="00275DA8">
        <w:rPr>
          <w:rFonts w:hint="cs"/>
          <w:sz w:val="28"/>
          <w:szCs w:val="28"/>
          <w:rtl/>
        </w:rPr>
        <w:t xml:space="preserve">) </w:t>
      </w:r>
      <w:r>
        <w:rPr>
          <w:rFonts w:hint="cs"/>
          <w:sz w:val="28"/>
          <w:szCs w:val="28"/>
          <w:rtl/>
        </w:rPr>
        <w:t xml:space="preserve">אשר מהווה וקטור של סקלרים המתואמים </w:t>
      </w:r>
      <w:r w:rsidR="00275DA8">
        <w:rPr>
          <w:rFonts w:hint="cs"/>
          <w:sz w:val="28"/>
          <w:szCs w:val="28"/>
          <w:rtl/>
        </w:rPr>
        <w:t>מול וקטור הקלט,</w:t>
      </w:r>
      <w:r w:rsidR="0090316C">
        <w:rPr>
          <w:rFonts w:hint="cs"/>
          <w:sz w:val="28"/>
          <w:szCs w:val="28"/>
          <w:rtl/>
        </w:rPr>
        <w:t xml:space="preserve"> </w:t>
      </w:r>
      <w:r w:rsidR="00275DA8">
        <w:rPr>
          <w:rFonts w:hint="cs"/>
          <w:sz w:val="28"/>
          <w:szCs w:val="28"/>
          <w:rtl/>
        </w:rPr>
        <w:t>וקטור המשקלים מייצג את חשיבות הקלט התואם שלו.</w:t>
      </w:r>
    </w:p>
    <w:p w14:paraId="0B5E4C1B" w14:textId="77777777" w:rsidR="0090316C" w:rsidRDefault="00275DA8" w:rsidP="00F30BC6">
      <w:pPr>
        <w:pStyle w:val="ListParagraph"/>
        <w:bidi/>
        <w:jc w:val="both"/>
        <w:rPr>
          <w:noProof/>
          <w:rtl/>
        </w:rPr>
      </w:pPr>
      <w:r>
        <w:rPr>
          <w:rFonts w:hint="cs"/>
          <w:sz w:val="28"/>
          <w:szCs w:val="28"/>
          <w:rtl/>
        </w:rPr>
        <w:t xml:space="preserve"> הנוירון</w:t>
      </w:r>
      <w:r w:rsidR="00AF61E0">
        <w:rPr>
          <w:sz w:val="28"/>
          <w:szCs w:val="28"/>
        </w:rPr>
        <w:t xml:space="preserve"> </w:t>
      </w:r>
      <w:r w:rsidR="00AF61E0">
        <w:rPr>
          <w:rFonts w:hint="cs"/>
          <w:sz w:val="28"/>
          <w:szCs w:val="28"/>
          <w:rtl/>
        </w:rPr>
        <w:t xml:space="preserve">לא עושה דבר חוץ </w:t>
      </w:r>
      <w:r>
        <w:rPr>
          <w:rFonts w:hint="cs"/>
          <w:sz w:val="28"/>
          <w:szCs w:val="28"/>
          <w:rtl/>
        </w:rPr>
        <w:t>מ</w:t>
      </w:r>
      <w:r w:rsidR="00AF61E0">
        <w:rPr>
          <w:rFonts w:hint="cs"/>
          <w:sz w:val="28"/>
          <w:szCs w:val="28"/>
          <w:rtl/>
        </w:rPr>
        <w:t>ה</w:t>
      </w:r>
      <w:r>
        <w:rPr>
          <w:rFonts w:hint="cs"/>
          <w:sz w:val="28"/>
          <w:szCs w:val="28"/>
          <w:rtl/>
        </w:rPr>
        <w:t xml:space="preserve">כפלת איברי </w:t>
      </w:r>
      <w:proofErr w:type="spellStart"/>
      <w:r>
        <w:rPr>
          <w:rFonts w:hint="cs"/>
          <w:sz w:val="28"/>
          <w:szCs w:val="28"/>
          <w:rtl/>
        </w:rPr>
        <w:t>הוקטור</w:t>
      </w:r>
      <w:r w:rsidR="00AF61E0">
        <w:rPr>
          <w:rFonts w:hint="cs"/>
          <w:sz w:val="28"/>
          <w:szCs w:val="28"/>
          <w:rtl/>
        </w:rPr>
        <w:t>ים</w:t>
      </w:r>
      <w:proofErr w:type="spellEnd"/>
      <w:r w:rsidR="00AF61E0">
        <w:rPr>
          <w:rFonts w:hint="cs"/>
          <w:sz w:val="28"/>
          <w:szCs w:val="28"/>
          <w:rtl/>
        </w:rPr>
        <w:t xml:space="preserve"> (ללא פונקציי</w:t>
      </w:r>
      <w:r w:rsidR="00AF61E0">
        <w:rPr>
          <w:rFonts w:hint="eastAsia"/>
          <w:sz w:val="28"/>
          <w:szCs w:val="28"/>
          <w:rtl/>
        </w:rPr>
        <w:t>ת</w:t>
      </w:r>
      <w:r w:rsidR="00AF61E0">
        <w:rPr>
          <w:rFonts w:hint="cs"/>
          <w:sz w:val="28"/>
          <w:szCs w:val="28"/>
          <w:rtl/>
        </w:rPr>
        <w:t xml:space="preserve"> אקטיבציה)</w:t>
      </w:r>
      <w:r>
        <w:rPr>
          <w:rFonts w:hint="cs"/>
          <w:sz w:val="28"/>
          <w:szCs w:val="28"/>
          <w:rtl/>
        </w:rPr>
        <w:t>:</w:t>
      </w:r>
      <w:r w:rsidR="0090316C">
        <w:rPr>
          <w:rFonts w:hint="cs"/>
          <w:sz w:val="28"/>
          <w:szCs w:val="28"/>
          <w:rtl/>
        </w:rPr>
        <w:t xml:space="preserve"> </w:t>
      </w:r>
    </w:p>
    <w:p w14:paraId="3B9A6FD1" w14:textId="77777777" w:rsidR="00275DA8" w:rsidRDefault="00275DA8" w:rsidP="00F30BC6">
      <w:pPr>
        <w:pStyle w:val="ListParagraph"/>
        <w:bidi/>
        <w:jc w:val="both"/>
        <w:rPr>
          <w:noProof/>
          <w:rtl/>
        </w:rPr>
      </w:pPr>
      <w:r w:rsidRPr="00275DA8">
        <w:rPr>
          <w:noProof/>
        </w:rPr>
        <w:t xml:space="preserve"> </w:t>
      </w:r>
      <w:r w:rsidRPr="00275DA8">
        <w:rPr>
          <w:rFonts w:cs="Arial"/>
          <w:noProof/>
          <w:sz w:val="28"/>
          <w:szCs w:val="28"/>
          <w:rtl/>
        </w:rPr>
        <w:drawing>
          <wp:inline distT="0" distB="0" distL="0" distR="0" wp14:anchorId="16FF64E0" wp14:editId="5ECDA98F">
            <wp:extent cx="733527" cy="31436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3527" cy="314369"/>
                    </a:xfrm>
                    <a:prstGeom prst="rect">
                      <a:avLst/>
                    </a:prstGeom>
                  </pic:spPr>
                </pic:pic>
              </a:graphicData>
            </a:graphic>
          </wp:inline>
        </w:drawing>
      </w:r>
    </w:p>
    <w:p w14:paraId="2EC06DC2" w14:textId="77777777" w:rsidR="006928A0" w:rsidRDefault="00275DA8" w:rsidP="000D28C8">
      <w:pPr>
        <w:pStyle w:val="ListParagraph"/>
        <w:bidi/>
        <w:jc w:val="both"/>
        <w:rPr>
          <w:sz w:val="28"/>
          <w:szCs w:val="28"/>
          <w:rtl/>
        </w:rPr>
      </w:pPr>
      <w:r>
        <w:rPr>
          <w:rFonts w:hint="cs"/>
          <w:sz w:val="28"/>
          <w:szCs w:val="28"/>
          <w:rtl/>
        </w:rPr>
        <w:t xml:space="preserve"> </w:t>
      </w:r>
      <w:r w:rsidRPr="00532C38">
        <w:rPr>
          <w:rFonts w:hint="cs"/>
          <w:sz w:val="28"/>
          <w:szCs w:val="28"/>
          <w:rtl/>
        </w:rPr>
        <w:t>ומחזיר</w:t>
      </w:r>
      <w:r w:rsidR="00532C38" w:rsidRPr="00532C38">
        <w:rPr>
          <w:sz w:val="28"/>
          <w:szCs w:val="28"/>
        </w:rPr>
        <w:t xml:space="preserve"> </w:t>
      </w:r>
      <w:r w:rsidRPr="00532C38">
        <w:rPr>
          <w:rFonts w:hint="cs"/>
          <w:sz w:val="28"/>
          <w:szCs w:val="28"/>
          <w:rtl/>
        </w:rPr>
        <w:t xml:space="preserve">תוצאה סופית אשר נבדקת מול </w:t>
      </w:r>
      <w:del w:id="116" w:author="maya" w:date="2020-09-13T14:06:00Z">
        <w:r w:rsidRPr="00532C38" w:rsidDel="000D28C8">
          <w:rPr>
            <w:rFonts w:hint="cs"/>
            <w:sz w:val="28"/>
            <w:szCs w:val="28"/>
            <w:rtl/>
          </w:rPr>
          <w:delText xml:space="preserve">מדד </w:delText>
        </w:r>
      </w:del>
      <w:ins w:id="117" w:author="maya" w:date="2020-09-13T14:06:00Z">
        <w:r w:rsidR="000D28C8">
          <w:rPr>
            <w:rFonts w:hint="cs"/>
            <w:sz w:val="28"/>
            <w:szCs w:val="28"/>
            <w:rtl/>
          </w:rPr>
          <w:t>ערך סף</w:t>
        </w:r>
        <w:r w:rsidR="000D28C8" w:rsidRPr="00532C38">
          <w:rPr>
            <w:rFonts w:hint="cs"/>
            <w:sz w:val="28"/>
            <w:szCs w:val="28"/>
            <w:rtl/>
          </w:rPr>
          <w:t xml:space="preserve"> </w:t>
        </w:r>
      </w:ins>
      <w:r w:rsidRPr="00532C38">
        <w:rPr>
          <w:sz w:val="28"/>
          <w:szCs w:val="28"/>
        </w:rPr>
        <w:t>Threshold</w:t>
      </w:r>
      <w:r w:rsidRPr="00532C38">
        <w:rPr>
          <w:rFonts w:hint="cs"/>
          <w:sz w:val="28"/>
          <w:szCs w:val="28"/>
          <w:rtl/>
        </w:rPr>
        <w:t xml:space="preserve"> הידוע מראש אשר ק</w:t>
      </w:r>
      <w:r w:rsidR="0090316C" w:rsidRPr="00532C38">
        <w:rPr>
          <w:rFonts w:hint="cs"/>
          <w:sz w:val="28"/>
          <w:szCs w:val="28"/>
          <w:rtl/>
        </w:rPr>
        <w:t>ובע</w:t>
      </w:r>
      <w:r w:rsidR="00EA7054" w:rsidRPr="00532C38">
        <w:rPr>
          <w:rFonts w:hint="cs"/>
          <w:sz w:val="28"/>
          <w:szCs w:val="28"/>
          <w:rtl/>
        </w:rPr>
        <w:t xml:space="preserve"> </w:t>
      </w:r>
      <w:r w:rsidRPr="00532C38">
        <w:rPr>
          <w:rFonts w:hint="cs"/>
          <w:sz w:val="28"/>
          <w:szCs w:val="28"/>
          <w:rtl/>
        </w:rPr>
        <w:t>האם הנוירון ישדר 0 או 1 לנוירונים הבאים</w:t>
      </w:r>
      <w:r w:rsidR="003E78E1" w:rsidRPr="00532C38">
        <w:rPr>
          <w:sz w:val="28"/>
          <w:szCs w:val="28"/>
        </w:rPr>
        <w:t>[7]</w:t>
      </w:r>
      <w:r w:rsidRPr="00532C38">
        <w:rPr>
          <w:rFonts w:hint="cs"/>
          <w:sz w:val="28"/>
          <w:szCs w:val="28"/>
          <w:rtl/>
        </w:rPr>
        <w:t>:</w:t>
      </w:r>
    </w:p>
    <w:p w14:paraId="273F743C" w14:textId="77777777" w:rsidR="00275DA8" w:rsidRDefault="00275DA8" w:rsidP="00F30BC6">
      <w:pPr>
        <w:pStyle w:val="ListParagraph"/>
        <w:bidi/>
        <w:jc w:val="both"/>
        <w:rPr>
          <w:sz w:val="28"/>
          <w:szCs w:val="28"/>
          <w:rtl/>
        </w:rPr>
      </w:pPr>
      <w:r w:rsidRPr="00275DA8">
        <w:rPr>
          <w:rFonts w:cs="Arial"/>
          <w:noProof/>
          <w:sz w:val="28"/>
          <w:szCs w:val="28"/>
          <w:rtl/>
        </w:rPr>
        <w:drawing>
          <wp:inline distT="0" distB="0" distL="0" distR="0" wp14:anchorId="12EEB808" wp14:editId="6B16BFA7">
            <wp:extent cx="3135283" cy="621792"/>
            <wp:effectExtent l="0" t="0" r="8255" b="6985"/>
            <wp:docPr id="9" name="Picture 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23"/>
                    </pic:cNvPr>
                    <pic:cNvPicPr/>
                  </pic:nvPicPr>
                  <pic:blipFill>
                    <a:blip r:embed="rId24"/>
                    <a:stretch>
                      <a:fillRect/>
                    </a:stretch>
                  </pic:blipFill>
                  <pic:spPr>
                    <a:xfrm>
                      <a:off x="0" y="0"/>
                      <a:ext cx="3349641" cy="664304"/>
                    </a:xfrm>
                    <a:prstGeom prst="rect">
                      <a:avLst/>
                    </a:prstGeom>
                  </pic:spPr>
                </pic:pic>
              </a:graphicData>
            </a:graphic>
          </wp:inline>
        </w:drawing>
      </w:r>
    </w:p>
    <w:p w14:paraId="485AE395" w14:textId="77777777" w:rsidR="00275DA8" w:rsidRDefault="00551022" w:rsidP="00F30BC6">
      <w:pPr>
        <w:pStyle w:val="ListParagraph"/>
        <w:bidi/>
        <w:jc w:val="both"/>
        <w:rPr>
          <w:sz w:val="28"/>
          <w:szCs w:val="28"/>
          <w:rtl/>
        </w:rPr>
      </w:pPr>
      <w:r>
        <w:rPr>
          <w:rFonts w:hint="cs"/>
          <w:sz w:val="28"/>
          <w:szCs w:val="28"/>
          <w:rtl/>
        </w:rPr>
        <w:lastRenderedPageBreak/>
        <w:t>לצורך הדגמה פשוטה נוכל להסתכל על אותו נוירון ולשאול את השאלה הפשוטה: " האם לצאת לריצה " ?</w:t>
      </w:r>
    </w:p>
    <w:p w14:paraId="61D9B766" w14:textId="77777777" w:rsidR="00551022" w:rsidRDefault="00551022" w:rsidP="00F30BC6">
      <w:pPr>
        <w:pStyle w:val="ListParagraph"/>
        <w:bidi/>
        <w:jc w:val="both"/>
        <w:rPr>
          <w:sz w:val="28"/>
          <w:szCs w:val="28"/>
          <w:rtl/>
        </w:rPr>
      </w:pPr>
      <w:r>
        <w:rPr>
          <w:rFonts w:hint="cs"/>
          <w:sz w:val="28"/>
          <w:szCs w:val="28"/>
          <w:rtl/>
        </w:rPr>
        <w:t xml:space="preserve">נוכל להציב את הערכים הבאים </w:t>
      </w:r>
      <w:proofErr w:type="spellStart"/>
      <w:r>
        <w:rPr>
          <w:rFonts w:hint="cs"/>
          <w:sz w:val="28"/>
          <w:szCs w:val="28"/>
          <w:rtl/>
        </w:rPr>
        <w:t>בוקטורים</w:t>
      </w:r>
      <w:proofErr w:type="spellEnd"/>
      <w:r>
        <w:rPr>
          <w:rFonts w:hint="cs"/>
          <w:sz w:val="28"/>
          <w:szCs w:val="28"/>
          <w:rtl/>
        </w:rPr>
        <w:t xml:space="preserve"> </w:t>
      </w:r>
    </w:p>
    <w:p w14:paraId="785DAFF3" w14:textId="77777777" w:rsidR="00551022" w:rsidRDefault="00551022" w:rsidP="00E264AC">
      <w:pPr>
        <w:pStyle w:val="ListParagraph"/>
        <w:jc w:val="both"/>
        <w:rPr>
          <w:sz w:val="28"/>
          <w:szCs w:val="28"/>
        </w:rPr>
      </w:pPr>
      <w:r w:rsidRPr="00EA7054">
        <w:rPr>
          <w:sz w:val="28"/>
          <w:szCs w:val="28"/>
        </w:rPr>
        <w:t>(x1=Sunny, x2= Healthy, x3= Energized</w:t>
      </w:r>
      <w:proofErr w:type="gramStart"/>
      <w:r w:rsidRPr="00EA7054">
        <w:rPr>
          <w:sz w:val="28"/>
          <w:szCs w:val="28"/>
        </w:rPr>
        <w:t>) ,</w:t>
      </w:r>
      <w:proofErr w:type="gramEnd"/>
      <w:r w:rsidRPr="00EA7054">
        <w:rPr>
          <w:sz w:val="28"/>
          <w:szCs w:val="28"/>
        </w:rPr>
        <w:t xml:space="preserve"> (w1=0.</w:t>
      </w:r>
      <w:r w:rsidRPr="00EA7054">
        <w:rPr>
          <w:rFonts w:hint="cs"/>
          <w:sz w:val="28"/>
          <w:szCs w:val="28"/>
          <w:rtl/>
        </w:rPr>
        <w:t>30</w:t>
      </w:r>
      <w:r w:rsidRPr="00EA7054">
        <w:rPr>
          <w:sz w:val="28"/>
          <w:szCs w:val="28"/>
        </w:rPr>
        <w:t xml:space="preserve">, </w:t>
      </w:r>
      <w:r w:rsidR="00EA7054" w:rsidRPr="00EA7054">
        <w:rPr>
          <w:sz w:val="28"/>
          <w:szCs w:val="28"/>
        </w:rPr>
        <w:t>w</w:t>
      </w:r>
      <w:r w:rsidRPr="00EA7054">
        <w:rPr>
          <w:sz w:val="28"/>
          <w:szCs w:val="28"/>
        </w:rPr>
        <w:t>2=0.</w:t>
      </w:r>
      <w:r w:rsidRPr="00EA7054">
        <w:rPr>
          <w:rFonts w:hint="cs"/>
          <w:sz w:val="28"/>
          <w:szCs w:val="28"/>
          <w:rtl/>
        </w:rPr>
        <w:t>50</w:t>
      </w:r>
      <w:r w:rsidRPr="00EA7054">
        <w:rPr>
          <w:sz w:val="28"/>
          <w:szCs w:val="28"/>
        </w:rPr>
        <w:t xml:space="preserve">, </w:t>
      </w:r>
      <w:r w:rsidR="00EA7054" w:rsidRPr="00EA7054">
        <w:rPr>
          <w:sz w:val="28"/>
          <w:szCs w:val="28"/>
        </w:rPr>
        <w:t>w</w:t>
      </w:r>
      <w:r w:rsidRPr="00EA7054">
        <w:rPr>
          <w:sz w:val="28"/>
          <w:szCs w:val="28"/>
        </w:rPr>
        <w:t>3=0.</w:t>
      </w:r>
      <w:r w:rsidRPr="00EA7054">
        <w:rPr>
          <w:rFonts w:hint="cs"/>
          <w:sz w:val="28"/>
          <w:szCs w:val="28"/>
          <w:rtl/>
        </w:rPr>
        <w:t>20</w:t>
      </w:r>
      <w:r w:rsidRPr="00EA7054">
        <w:rPr>
          <w:sz w:val="28"/>
          <w:szCs w:val="28"/>
        </w:rPr>
        <w:t>)</w:t>
      </w:r>
    </w:p>
    <w:p w14:paraId="3D33ECB2" w14:textId="77777777" w:rsidR="00551022" w:rsidRDefault="00551022" w:rsidP="00E264AC">
      <w:pPr>
        <w:pStyle w:val="ListParagraph"/>
        <w:jc w:val="both"/>
        <w:rPr>
          <w:sz w:val="28"/>
          <w:szCs w:val="28"/>
        </w:rPr>
      </w:pPr>
      <w:r>
        <w:rPr>
          <w:sz w:val="28"/>
          <w:szCs w:val="28"/>
        </w:rPr>
        <w:t>Threshold=0.65</w:t>
      </w:r>
    </w:p>
    <w:p w14:paraId="0C0C4667" w14:textId="77777777" w:rsidR="00551022" w:rsidRDefault="00551022" w:rsidP="00F30BC6">
      <w:pPr>
        <w:pStyle w:val="ListParagraph"/>
        <w:bidi/>
        <w:jc w:val="both"/>
        <w:rPr>
          <w:sz w:val="28"/>
          <w:szCs w:val="28"/>
          <w:rtl/>
        </w:rPr>
      </w:pPr>
      <w:r>
        <w:rPr>
          <w:rFonts w:hint="cs"/>
          <w:sz w:val="28"/>
          <w:szCs w:val="28"/>
          <w:rtl/>
        </w:rPr>
        <w:t xml:space="preserve">נניח קיבלנו את </w:t>
      </w:r>
      <w:proofErr w:type="spellStart"/>
      <w:r>
        <w:rPr>
          <w:rFonts w:hint="cs"/>
          <w:sz w:val="28"/>
          <w:szCs w:val="28"/>
          <w:rtl/>
        </w:rPr>
        <w:t>הוקטור</w:t>
      </w:r>
      <w:proofErr w:type="spellEnd"/>
      <w:r>
        <w:rPr>
          <w:rFonts w:hint="cs"/>
          <w:sz w:val="28"/>
          <w:szCs w:val="28"/>
          <w:rtl/>
        </w:rPr>
        <w:t xml:space="preserve"> הבא כקלט מהנוירונים הקודמים:</w:t>
      </w:r>
      <w:r w:rsidR="00743604">
        <w:rPr>
          <w:rFonts w:hint="cs"/>
          <w:sz w:val="28"/>
          <w:szCs w:val="28"/>
          <w:rtl/>
        </w:rPr>
        <w:t xml:space="preserve"> </w:t>
      </w:r>
    </w:p>
    <w:p w14:paraId="4DF599CF" w14:textId="77777777" w:rsidR="00094014" w:rsidRDefault="00551022" w:rsidP="00E264AC">
      <w:pPr>
        <w:pStyle w:val="ListParagraph"/>
        <w:jc w:val="both"/>
        <w:rPr>
          <w:sz w:val="28"/>
          <w:szCs w:val="28"/>
          <w:rtl/>
        </w:rPr>
      </w:pPr>
      <w:r>
        <w:rPr>
          <w:rFonts w:hint="cs"/>
          <w:sz w:val="28"/>
          <w:szCs w:val="28"/>
          <w:rtl/>
        </w:rPr>
        <w:t>)</w:t>
      </w:r>
      <w:r>
        <w:rPr>
          <w:sz w:val="28"/>
          <w:szCs w:val="28"/>
        </w:rPr>
        <w:t>x1=1, x2=0, x3=1</w:t>
      </w:r>
      <w:r>
        <w:rPr>
          <w:rFonts w:hint="cs"/>
          <w:sz w:val="28"/>
          <w:szCs w:val="28"/>
          <w:rtl/>
        </w:rPr>
        <w:t>(</w:t>
      </w:r>
      <w:r w:rsidR="00094014">
        <w:rPr>
          <w:sz w:val="28"/>
          <w:szCs w:val="28"/>
        </w:rPr>
        <w:t xml:space="preserve"> * (0.30,0.50,0.20)= 0.50 </w:t>
      </w:r>
    </w:p>
    <w:p w14:paraId="621A8379" w14:textId="77777777" w:rsidR="00094014" w:rsidRDefault="00094014" w:rsidP="00F30BC6">
      <w:pPr>
        <w:pStyle w:val="ListParagraph"/>
        <w:bidi/>
        <w:jc w:val="both"/>
        <w:rPr>
          <w:sz w:val="28"/>
          <w:szCs w:val="28"/>
          <w:rtl/>
        </w:rPr>
      </w:pPr>
      <w:r>
        <w:rPr>
          <w:rFonts w:hint="cs"/>
          <w:sz w:val="28"/>
          <w:szCs w:val="28"/>
          <w:rtl/>
        </w:rPr>
        <w:t xml:space="preserve">לכן קיבלנו כי </w:t>
      </w:r>
      <w:r>
        <w:rPr>
          <w:sz w:val="28"/>
          <w:szCs w:val="28"/>
        </w:rPr>
        <w:t>0.50&lt;0.65</w:t>
      </w:r>
      <w:r>
        <w:rPr>
          <w:rFonts w:hint="cs"/>
          <w:sz w:val="28"/>
          <w:szCs w:val="28"/>
          <w:rtl/>
        </w:rPr>
        <w:t xml:space="preserve"> אז נבחר לא ללכת לריצה.</w:t>
      </w:r>
    </w:p>
    <w:p w14:paraId="2E329AAA" w14:textId="4A2DAD03" w:rsidR="0072205C" w:rsidRDefault="0072205C" w:rsidP="00F30BC6">
      <w:pPr>
        <w:pStyle w:val="ListParagraph"/>
        <w:bidi/>
        <w:jc w:val="both"/>
        <w:rPr>
          <w:ins w:id="118" w:author="Stav Cohen" w:date="2020-09-14T11:18:00Z"/>
          <w:sz w:val="28"/>
          <w:szCs w:val="28"/>
          <w:rtl/>
        </w:rPr>
      </w:pPr>
      <w:r>
        <w:rPr>
          <w:rFonts w:hint="cs"/>
          <w:sz w:val="28"/>
          <w:szCs w:val="28"/>
          <w:rtl/>
        </w:rPr>
        <w:t>אך אם ה</w:t>
      </w:r>
      <w:r>
        <w:rPr>
          <w:sz w:val="28"/>
          <w:szCs w:val="28"/>
        </w:rPr>
        <w:t xml:space="preserve">Threshold </w:t>
      </w:r>
      <w:r>
        <w:rPr>
          <w:rFonts w:hint="cs"/>
          <w:sz w:val="28"/>
          <w:szCs w:val="28"/>
          <w:rtl/>
        </w:rPr>
        <w:t xml:space="preserve"> שלנו היה נקבע להיות 0.40 היינו בוחרים כן ללכת לריצה.</w:t>
      </w:r>
    </w:p>
    <w:p w14:paraId="55533B0F" w14:textId="77777777" w:rsidR="00AF1D1C" w:rsidRPr="00894CD6" w:rsidRDefault="00AF1D1C" w:rsidP="00AF1D1C">
      <w:pPr>
        <w:pStyle w:val="ListParagraph"/>
        <w:bidi/>
        <w:jc w:val="both"/>
        <w:rPr>
          <w:sz w:val="28"/>
          <w:szCs w:val="28"/>
          <w:rtl/>
        </w:rPr>
      </w:pPr>
    </w:p>
    <w:p w14:paraId="66644033" w14:textId="77777777" w:rsidR="00AC18E6" w:rsidRDefault="00645D4E" w:rsidP="00E264AC">
      <w:pPr>
        <w:pStyle w:val="ListParagraph"/>
        <w:bidi/>
        <w:jc w:val="center"/>
        <w:rPr>
          <w:sz w:val="32"/>
          <w:szCs w:val="32"/>
          <w:rtl/>
        </w:rPr>
      </w:pPr>
      <w:r>
        <w:rPr>
          <w:b/>
          <w:bCs/>
          <w:sz w:val="32"/>
          <w:szCs w:val="32"/>
          <w:u w:val="single"/>
        </w:rPr>
        <w:t>Sigmoid Neuron</w:t>
      </w:r>
    </w:p>
    <w:p w14:paraId="2EFFD991" w14:textId="77777777" w:rsidR="00645D4E" w:rsidRDefault="00645D4E" w:rsidP="00F30BC6">
      <w:pPr>
        <w:pStyle w:val="ListParagraph"/>
        <w:bidi/>
        <w:jc w:val="both"/>
        <w:rPr>
          <w:sz w:val="32"/>
          <w:szCs w:val="32"/>
          <w:rtl/>
        </w:rPr>
      </w:pPr>
    </w:p>
    <w:p w14:paraId="284A5EE0" w14:textId="4B050CA1" w:rsidR="00645D4E" w:rsidRPr="00894CD6" w:rsidRDefault="00705A28" w:rsidP="00F30BC6">
      <w:pPr>
        <w:pStyle w:val="ListParagraph"/>
        <w:bidi/>
        <w:jc w:val="both"/>
        <w:rPr>
          <w:sz w:val="28"/>
          <w:szCs w:val="28"/>
          <w:rtl/>
        </w:rPr>
      </w:pPr>
      <w:r w:rsidRPr="00894CD6">
        <w:rPr>
          <w:rFonts w:hint="cs"/>
          <w:sz w:val="28"/>
          <w:szCs w:val="28"/>
          <w:rtl/>
        </w:rPr>
        <w:t>נוירון זה בא</w:t>
      </w:r>
      <w:r w:rsidR="00645D4E" w:rsidRPr="00894CD6">
        <w:rPr>
          <w:rFonts w:hint="cs"/>
          <w:sz w:val="28"/>
          <w:szCs w:val="28"/>
          <w:rtl/>
        </w:rPr>
        <w:t xml:space="preserve"> לפתור כמה בעיות שהתג</w:t>
      </w:r>
      <w:r w:rsidR="003A3F36" w:rsidRPr="00894CD6">
        <w:rPr>
          <w:rFonts w:hint="cs"/>
          <w:sz w:val="28"/>
          <w:szCs w:val="28"/>
          <w:rtl/>
        </w:rPr>
        <w:t>לו בנוירון הבסיסי, המרכזית בינ</w:t>
      </w:r>
      <w:r w:rsidR="00524033" w:rsidRPr="00894CD6">
        <w:rPr>
          <w:rFonts w:hint="cs"/>
          <w:sz w:val="28"/>
          <w:szCs w:val="28"/>
          <w:rtl/>
        </w:rPr>
        <w:t>י</w:t>
      </w:r>
      <w:r w:rsidR="003A3F36" w:rsidRPr="00894CD6">
        <w:rPr>
          <w:rFonts w:hint="cs"/>
          <w:sz w:val="28"/>
          <w:szCs w:val="28"/>
          <w:rtl/>
        </w:rPr>
        <w:t>הן</w:t>
      </w:r>
      <w:r w:rsidR="00645D4E" w:rsidRPr="00894CD6">
        <w:rPr>
          <w:rFonts w:hint="cs"/>
          <w:sz w:val="28"/>
          <w:szCs w:val="28"/>
          <w:rtl/>
        </w:rPr>
        <w:t xml:space="preserve"> הינה סף ה </w:t>
      </w:r>
      <w:r w:rsidR="00645D4E" w:rsidRPr="00894CD6">
        <w:rPr>
          <w:sz w:val="28"/>
          <w:szCs w:val="28"/>
        </w:rPr>
        <w:t>Threshold</w:t>
      </w:r>
      <w:r w:rsidR="00645D4E" w:rsidRPr="00894CD6">
        <w:rPr>
          <w:rFonts w:hint="cs"/>
          <w:sz w:val="28"/>
          <w:szCs w:val="28"/>
          <w:rtl/>
        </w:rPr>
        <w:t xml:space="preserve"> אשר </w:t>
      </w:r>
      <w:del w:id="119" w:author="Stav Cohen" w:date="2020-09-14T11:19:00Z">
        <w:r w:rsidR="00645D4E" w:rsidRPr="00894CD6" w:rsidDel="00AF1D1C">
          <w:rPr>
            <w:rFonts w:hint="cs"/>
            <w:sz w:val="28"/>
            <w:szCs w:val="28"/>
            <w:rtl/>
          </w:rPr>
          <w:delText xml:space="preserve">הינו </w:delText>
        </w:r>
      </w:del>
      <w:ins w:id="120" w:author="Stav Cohen" w:date="2020-09-14T11:19:00Z">
        <w:r w:rsidR="00AF1D1C">
          <w:rPr>
            <w:rFonts w:hint="cs"/>
            <w:sz w:val="28"/>
            <w:szCs w:val="28"/>
            <w:rtl/>
          </w:rPr>
          <w:t>גרם להתנהגות תמוה</w:t>
        </w:r>
      </w:ins>
      <w:ins w:id="121" w:author="Stav Cohen" w:date="2020-09-14T11:20:00Z">
        <w:r w:rsidR="00AF1D1C">
          <w:rPr>
            <w:rFonts w:hint="cs"/>
            <w:sz w:val="28"/>
            <w:szCs w:val="28"/>
            <w:rtl/>
          </w:rPr>
          <w:t>ה</w:t>
        </w:r>
      </w:ins>
      <w:del w:id="122" w:author="Stav Cohen" w:date="2020-09-14T11:19:00Z">
        <w:r w:rsidR="00645D4E" w:rsidRPr="00894CD6" w:rsidDel="00AF1D1C">
          <w:rPr>
            <w:rFonts w:hint="cs"/>
            <w:sz w:val="28"/>
            <w:szCs w:val="28"/>
            <w:rtl/>
          </w:rPr>
          <w:delText>מוקשה מדי</w:delText>
        </w:r>
      </w:del>
      <w:r w:rsidR="00645D4E" w:rsidRPr="00894CD6">
        <w:rPr>
          <w:rFonts w:hint="cs"/>
          <w:sz w:val="28"/>
          <w:szCs w:val="28"/>
          <w:rtl/>
        </w:rPr>
        <w:t>[</w:t>
      </w:r>
      <w:del w:id="123" w:author="Stav Cohen" w:date="2020-10-16T13:30:00Z">
        <w:r w:rsidR="00784C80" w:rsidDel="00B30A07">
          <w:fldChar w:fldCharType="begin"/>
        </w:r>
        <w:r w:rsidR="00784C80" w:rsidDel="00B30A07">
          <w:delInstrText xml:space="preserve"> HYPERLINK "https://towardsdatascience.com/sigmoid-neuron-deep-neural-networks-a4cd35b629d7" </w:delInstrText>
        </w:r>
        <w:r w:rsidR="00784C80" w:rsidDel="00B30A07">
          <w:fldChar w:fldCharType="separate"/>
        </w:r>
        <w:r w:rsidR="00BD3C5E" w:rsidDel="00B30A07">
          <w:rPr>
            <w:rStyle w:val="Hyperlink"/>
            <w:sz w:val="28"/>
            <w:szCs w:val="28"/>
          </w:rPr>
          <w:delText>7</w:delText>
        </w:r>
        <w:r w:rsidR="00784C80" w:rsidDel="00B30A07">
          <w:rPr>
            <w:rStyle w:val="Hyperlink"/>
            <w:sz w:val="28"/>
            <w:szCs w:val="28"/>
          </w:rPr>
          <w:fldChar w:fldCharType="end"/>
        </w:r>
      </w:del>
      <w:ins w:id="124" w:author="Stav Cohen" w:date="2020-10-16T13:30:00Z">
        <w:r w:rsidR="00B30A07">
          <w:fldChar w:fldCharType="begin"/>
        </w:r>
        <w:r w:rsidR="00B30A07">
          <w:instrText xml:space="preserve"> HYPERLINK "https://towardsdatascience.com/sigmoid-neuron-deep-neural-networks-a4cd35b629d7" </w:instrText>
        </w:r>
        <w:r w:rsidR="00B30A07">
          <w:fldChar w:fldCharType="separate"/>
        </w:r>
        <w:r w:rsidR="00B30A07">
          <w:rPr>
            <w:rStyle w:val="Hyperlink"/>
            <w:sz w:val="28"/>
            <w:szCs w:val="28"/>
          </w:rPr>
          <w:t>9</w:t>
        </w:r>
        <w:r w:rsidR="00B30A07">
          <w:rPr>
            <w:rStyle w:val="Hyperlink"/>
            <w:sz w:val="28"/>
            <w:szCs w:val="28"/>
          </w:rPr>
          <w:fldChar w:fldCharType="end"/>
        </w:r>
      </w:ins>
      <w:r w:rsidR="00645D4E" w:rsidRPr="00894CD6">
        <w:rPr>
          <w:rFonts w:hint="cs"/>
          <w:sz w:val="28"/>
          <w:szCs w:val="28"/>
          <w:rtl/>
        </w:rPr>
        <w:t>]:</w:t>
      </w:r>
    </w:p>
    <w:p w14:paraId="482690FD" w14:textId="77777777" w:rsidR="00645D4E" w:rsidRPr="00645D4E" w:rsidRDefault="00645D4E" w:rsidP="00BD3C5E">
      <w:pPr>
        <w:pStyle w:val="ListParagraph"/>
        <w:bidi/>
        <w:jc w:val="center"/>
        <w:rPr>
          <w:sz w:val="32"/>
          <w:szCs w:val="32"/>
          <w:rtl/>
        </w:rPr>
      </w:pPr>
      <w:r w:rsidRPr="00645D4E">
        <w:rPr>
          <w:rFonts w:cs="Arial"/>
          <w:noProof/>
          <w:sz w:val="32"/>
          <w:szCs w:val="32"/>
          <w:rtl/>
        </w:rPr>
        <w:drawing>
          <wp:inline distT="0" distB="0" distL="0" distR="0" wp14:anchorId="62C36513" wp14:editId="7D096A08">
            <wp:extent cx="4502506" cy="2261355"/>
            <wp:effectExtent l="0" t="0" r="0" b="5715"/>
            <wp:docPr id="10" name="Picture 10">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25"/>
                    </pic:cNvPr>
                    <pic:cNvPicPr/>
                  </pic:nvPicPr>
                  <pic:blipFill>
                    <a:blip r:embed="rId26"/>
                    <a:stretch>
                      <a:fillRect/>
                    </a:stretch>
                  </pic:blipFill>
                  <pic:spPr>
                    <a:xfrm>
                      <a:off x="0" y="0"/>
                      <a:ext cx="4522242" cy="2271267"/>
                    </a:xfrm>
                    <a:prstGeom prst="rect">
                      <a:avLst/>
                    </a:prstGeom>
                  </pic:spPr>
                </pic:pic>
              </a:graphicData>
            </a:graphic>
          </wp:inline>
        </w:drawing>
      </w:r>
    </w:p>
    <w:p w14:paraId="0A951D0B" w14:textId="3232B88A" w:rsidR="0090316C" w:rsidRPr="0090316C" w:rsidRDefault="0090316C" w:rsidP="00BD3C5E">
      <w:pPr>
        <w:pStyle w:val="ListParagraph"/>
        <w:bidi/>
        <w:jc w:val="center"/>
        <w:rPr>
          <w:rtl/>
        </w:rPr>
      </w:pPr>
      <w:r w:rsidRPr="00894CD6">
        <w:rPr>
          <w:rFonts w:hint="cs"/>
          <w:rtl/>
        </w:rPr>
        <w:t xml:space="preserve">תמונה מספר </w:t>
      </w:r>
      <w:r w:rsidR="00BD3C5E">
        <w:rPr>
          <w:rFonts w:hint="cs"/>
          <w:rtl/>
        </w:rPr>
        <w:t>4</w:t>
      </w:r>
      <w:r w:rsidRPr="00894CD6">
        <w:rPr>
          <w:rFonts w:hint="cs"/>
          <w:rtl/>
        </w:rPr>
        <w:t>:</w:t>
      </w:r>
      <w:r w:rsidR="00894CD6" w:rsidRPr="00894CD6">
        <w:rPr>
          <w:rFonts w:hint="cs"/>
          <w:rtl/>
        </w:rPr>
        <w:t xml:space="preserve"> המתארת גרף החלטה [</w:t>
      </w:r>
      <w:del w:id="125" w:author="Stav Cohen" w:date="2020-10-16T13:30:00Z">
        <w:r w:rsidR="00BD3C5E" w:rsidDel="00B30A07">
          <w:delText>7</w:delText>
        </w:r>
      </w:del>
      <w:ins w:id="126" w:author="Stav Cohen" w:date="2020-10-16T13:30:00Z">
        <w:r w:rsidR="00B30A07">
          <w:t>9</w:t>
        </w:r>
      </w:ins>
      <w:r w:rsidR="00BD3C5E">
        <w:rPr>
          <w:rFonts w:hint="cs"/>
          <w:rtl/>
        </w:rPr>
        <w:t>]</w:t>
      </w:r>
    </w:p>
    <w:p w14:paraId="1587EE63" w14:textId="77777777" w:rsidR="0090316C" w:rsidRDefault="0090316C" w:rsidP="00F30BC6">
      <w:pPr>
        <w:pStyle w:val="ListParagraph"/>
        <w:bidi/>
        <w:jc w:val="both"/>
        <w:rPr>
          <w:sz w:val="28"/>
          <w:szCs w:val="28"/>
          <w:rtl/>
        </w:rPr>
      </w:pPr>
    </w:p>
    <w:p w14:paraId="1AD11912" w14:textId="77777777" w:rsidR="00275DA8" w:rsidRDefault="00645D4E" w:rsidP="00F30BC6">
      <w:pPr>
        <w:pStyle w:val="ListParagraph"/>
        <w:bidi/>
        <w:jc w:val="both"/>
        <w:rPr>
          <w:sz w:val="28"/>
          <w:szCs w:val="28"/>
          <w:rtl/>
        </w:rPr>
      </w:pPr>
      <w:r w:rsidRPr="00894CD6">
        <w:rPr>
          <w:rFonts w:hint="cs"/>
          <w:sz w:val="28"/>
          <w:szCs w:val="28"/>
          <w:rtl/>
        </w:rPr>
        <w:t>ניתן לראות באיור</w:t>
      </w:r>
      <w:r w:rsidR="0090316C" w:rsidRPr="00894CD6">
        <w:rPr>
          <w:rFonts w:hint="cs"/>
          <w:sz w:val="28"/>
          <w:szCs w:val="28"/>
          <w:rtl/>
        </w:rPr>
        <w:t xml:space="preserve"> מספר </w:t>
      </w:r>
      <w:r w:rsidR="00BD3C5E">
        <w:rPr>
          <w:rFonts w:hint="cs"/>
          <w:sz w:val="28"/>
          <w:szCs w:val="28"/>
          <w:rtl/>
        </w:rPr>
        <w:t>4</w:t>
      </w:r>
      <w:r w:rsidR="0090316C" w:rsidRPr="00894CD6">
        <w:rPr>
          <w:rFonts w:hint="cs"/>
          <w:sz w:val="28"/>
          <w:szCs w:val="28"/>
          <w:rtl/>
        </w:rPr>
        <w:t xml:space="preserve">, המדגים קבלת החלטה האם ניתן לקנות מכונית ע"פ גובה השכר, כיצד  מתקבלת החלטה בהתאמה ל </w:t>
      </w:r>
      <w:r w:rsidRPr="00894CD6">
        <w:rPr>
          <w:sz w:val="28"/>
          <w:szCs w:val="28"/>
        </w:rPr>
        <w:t xml:space="preserve">Threshold </w:t>
      </w:r>
      <w:r w:rsidRPr="00894CD6">
        <w:rPr>
          <w:rFonts w:hint="cs"/>
          <w:sz w:val="28"/>
          <w:szCs w:val="28"/>
          <w:rtl/>
        </w:rPr>
        <w:t xml:space="preserve"> </w:t>
      </w:r>
      <w:r w:rsidR="0090316C" w:rsidRPr="00894CD6">
        <w:rPr>
          <w:rFonts w:hint="cs"/>
          <w:sz w:val="28"/>
          <w:szCs w:val="28"/>
          <w:rtl/>
        </w:rPr>
        <w:t xml:space="preserve">. </w:t>
      </w:r>
      <w:r w:rsidR="0090316C" w:rsidRPr="00894CD6">
        <w:rPr>
          <w:sz w:val="28"/>
          <w:szCs w:val="28"/>
        </w:rPr>
        <w:t>Threshold</w:t>
      </w:r>
      <w:r w:rsidR="0090316C" w:rsidRPr="00894CD6">
        <w:rPr>
          <w:rFonts w:hint="cs"/>
          <w:sz w:val="28"/>
          <w:szCs w:val="28"/>
          <w:rtl/>
        </w:rPr>
        <w:t xml:space="preserve"> </w:t>
      </w:r>
      <w:r w:rsidRPr="00894CD6">
        <w:rPr>
          <w:rFonts w:hint="cs"/>
          <w:sz w:val="28"/>
          <w:szCs w:val="28"/>
          <w:rtl/>
        </w:rPr>
        <w:t>העומד על סה"כ 50 אלף הקובע האם ניתן לקנות מכונית או לא, דבר זה יוצר החלטה תמוהה אשר בנאדם יכול לקנות מכונית עם 50.1</w:t>
      </w:r>
      <w:r w:rsidRPr="00894CD6">
        <w:rPr>
          <w:rFonts w:hint="cs"/>
          <w:sz w:val="28"/>
          <w:szCs w:val="28"/>
        </w:rPr>
        <w:t>K</w:t>
      </w:r>
      <w:r w:rsidRPr="00894CD6">
        <w:rPr>
          <w:rFonts w:hint="cs"/>
          <w:sz w:val="28"/>
          <w:szCs w:val="28"/>
          <w:rtl/>
        </w:rPr>
        <w:t xml:space="preserve"> משכורת אך אינו יכול עם 49.9</w:t>
      </w:r>
      <w:r w:rsidRPr="00894CD6">
        <w:rPr>
          <w:rFonts w:hint="cs"/>
          <w:sz w:val="28"/>
          <w:szCs w:val="28"/>
        </w:rPr>
        <w:t>K</w:t>
      </w:r>
      <w:r w:rsidR="0090316C" w:rsidRPr="00894CD6">
        <w:rPr>
          <w:rFonts w:hint="cs"/>
          <w:sz w:val="28"/>
          <w:szCs w:val="28"/>
          <w:rtl/>
        </w:rPr>
        <w:t xml:space="preserve">. </w:t>
      </w:r>
      <w:r w:rsidRPr="00894CD6">
        <w:rPr>
          <w:rFonts w:hint="cs"/>
          <w:sz w:val="28"/>
          <w:szCs w:val="28"/>
          <w:rtl/>
        </w:rPr>
        <w:t xml:space="preserve">הבדל קטן כמו זה יכול לגרום לנוירון לשנות את החלטתו מ0 ל1 או </w:t>
      </w:r>
      <w:r w:rsidR="0057127D" w:rsidRPr="00894CD6">
        <w:rPr>
          <w:rFonts w:hint="cs"/>
          <w:sz w:val="28"/>
          <w:szCs w:val="28"/>
          <w:rtl/>
        </w:rPr>
        <w:t>ל</w:t>
      </w:r>
      <w:r w:rsidRPr="00894CD6">
        <w:rPr>
          <w:rFonts w:hint="cs"/>
          <w:sz w:val="28"/>
          <w:szCs w:val="28"/>
          <w:rtl/>
        </w:rPr>
        <w:t>הפך</w:t>
      </w:r>
      <w:r w:rsidR="0057127D" w:rsidRPr="00894CD6">
        <w:rPr>
          <w:rFonts w:hint="cs"/>
          <w:sz w:val="28"/>
          <w:szCs w:val="28"/>
          <w:rtl/>
        </w:rPr>
        <w:t>.</w:t>
      </w:r>
      <w:r w:rsidRPr="00894CD6">
        <w:rPr>
          <w:rFonts w:hint="cs"/>
          <w:sz w:val="28"/>
          <w:szCs w:val="28"/>
          <w:rtl/>
        </w:rPr>
        <w:t xml:space="preserve"> נוכל להתגבר על בעיה זו באמצעות תכנון שונה של הנוירון, נוירון </w:t>
      </w:r>
      <w:r w:rsidR="0057127D" w:rsidRPr="00894CD6">
        <w:rPr>
          <w:rFonts w:hint="cs"/>
          <w:sz w:val="28"/>
          <w:szCs w:val="28"/>
          <w:rtl/>
        </w:rPr>
        <w:t>כ</w:t>
      </w:r>
      <w:r w:rsidRPr="00894CD6">
        <w:rPr>
          <w:rFonts w:hint="cs"/>
          <w:sz w:val="28"/>
          <w:szCs w:val="28"/>
          <w:rtl/>
        </w:rPr>
        <w:t xml:space="preserve">זה נקרא </w:t>
      </w:r>
      <w:r w:rsidRPr="00894CD6">
        <w:rPr>
          <w:sz w:val="28"/>
          <w:szCs w:val="28"/>
        </w:rPr>
        <w:t>Sigmoid Neuron</w:t>
      </w:r>
      <w:r w:rsidRPr="00894CD6">
        <w:rPr>
          <w:rFonts w:hint="cs"/>
          <w:sz w:val="28"/>
          <w:szCs w:val="28"/>
          <w:rtl/>
        </w:rPr>
        <w:t xml:space="preserve"> .</w:t>
      </w:r>
    </w:p>
    <w:p w14:paraId="62BB777E" w14:textId="77777777" w:rsidR="00645D4E" w:rsidRDefault="00645D4E" w:rsidP="00F30BC6">
      <w:pPr>
        <w:pStyle w:val="ListParagraph"/>
        <w:bidi/>
        <w:jc w:val="both"/>
        <w:rPr>
          <w:sz w:val="28"/>
          <w:szCs w:val="28"/>
          <w:rtl/>
        </w:rPr>
      </w:pPr>
    </w:p>
    <w:p w14:paraId="4CE40034" w14:textId="77777777" w:rsidR="005D149C" w:rsidRDefault="005D149C" w:rsidP="00F30BC6">
      <w:pPr>
        <w:pStyle w:val="ListParagraph"/>
        <w:bidi/>
        <w:jc w:val="both"/>
        <w:rPr>
          <w:sz w:val="28"/>
          <w:szCs w:val="28"/>
          <w:rtl/>
        </w:rPr>
      </w:pPr>
      <w:r>
        <w:rPr>
          <w:rFonts w:hint="cs"/>
          <w:sz w:val="28"/>
          <w:szCs w:val="28"/>
          <w:rtl/>
        </w:rPr>
        <w:t>השינוי הראשון שמתבצע בנוירון זה הוא הפיכת ה</w:t>
      </w:r>
      <w:r>
        <w:rPr>
          <w:sz w:val="28"/>
          <w:szCs w:val="28"/>
        </w:rPr>
        <w:t xml:space="preserve">Threshold </w:t>
      </w:r>
      <w:r>
        <w:rPr>
          <w:rFonts w:hint="cs"/>
          <w:sz w:val="28"/>
          <w:szCs w:val="28"/>
          <w:rtl/>
        </w:rPr>
        <w:t xml:space="preserve"> לפרמטר </w:t>
      </w:r>
      <w:r>
        <w:rPr>
          <w:sz w:val="28"/>
          <w:szCs w:val="28"/>
        </w:rPr>
        <w:t xml:space="preserve">bias </w:t>
      </w:r>
      <w:r>
        <w:rPr>
          <w:rFonts w:hint="cs"/>
          <w:sz w:val="28"/>
          <w:szCs w:val="28"/>
          <w:rtl/>
        </w:rPr>
        <w:t xml:space="preserve"> בצורה הבאה:</w:t>
      </w:r>
    </w:p>
    <w:p w14:paraId="61E8A627" w14:textId="77777777" w:rsidR="005D149C" w:rsidRDefault="005D149C" w:rsidP="00F30BC6">
      <w:pPr>
        <w:pStyle w:val="ListParagraph"/>
        <w:bidi/>
        <w:jc w:val="both"/>
        <w:rPr>
          <w:sz w:val="28"/>
          <w:szCs w:val="28"/>
          <w:rtl/>
        </w:rPr>
      </w:pPr>
      <w:r>
        <w:rPr>
          <w:sz w:val="28"/>
          <w:szCs w:val="28"/>
        </w:rPr>
        <w:lastRenderedPageBreak/>
        <w:t>Bias</w:t>
      </w:r>
      <w:r w:rsidR="0088604D" w:rsidRPr="0088604D">
        <w:rPr>
          <w:sz w:val="28"/>
          <w:szCs w:val="28"/>
        </w:rPr>
        <w:t>=</w:t>
      </w:r>
      <w:r w:rsidR="00894CD6">
        <w:rPr>
          <w:sz w:val="28"/>
          <w:szCs w:val="28"/>
        </w:rPr>
        <w:t>-</w:t>
      </w:r>
      <w:r w:rsidR="0088604D" w:rsidRPr="0088604D">
        <w:rPr>
          <w:sz w:val="28"/>
          <w:szCs w:val="28"/>
        </w:rPr>
        <w:t xml:space="preserve"> </w:t>
      </w:r>
      <w:r>
        <w:rPr>
          <w:sz w:val="28"/>
          <w:szCs w:val="28"/>
        </w:rPr>
        <w:t>Threshold</w:t>
      </w:r>
      <w:r>
        <w:rPr>
          <w:rFonts w:hint="cs"/>
          <w:sz w:val="28"/>
          <w:szCs w:val="28"/>
          <w:rtl/>
        </w:rPr>
        <w:t xml:space="preserve"> </w:t>
      </w:r>
    </w:p>
    <w:p w14:paraId="353B0926" w14:textId="77777777" w:rsidR="005D149C" w:rsidRDefault="005D149C" w:rsidP="00F30BC6">
      <w:pPr>
        <w:pStyle w:val="ListParagraph"/>
        <w:bidi/>
        <w:jc w:val="both"/>
        <w:rPr>
          <w:sz w:val="28"/>
          <w:szCs w:val="28"/>
          <w:rtl/>
        </w:rPr>
      </w:pPr>
      <w:r>
        <w:rPr>
          <w:rFonts w:hint="cs"/>
          <w:sz w:val="28"/>
          <w:szCs w:val="28"/>
          <w:rtl/>
        </w:rPr>
        <w:t xml:space="preserve">נשנה את </w:t>
      </w:r>
      <w:r w:rsidR="00532C38">
        <w:rPr>
          <w:rFonts w:hint="cs"/>
          <w:sz w:val="28"/>
          <w:szCs w:val="28"/>
          <w:rtl/>
        </w:rPr>
        <w:t>פונקציי</w:t>
      </w:r>
      <w:r w:rsidR="00532C38">
        <w:rPr>
          <w:rFonts w:hint="eastAsia"/>
          <w:sz w:val="28"/>
          <w:szCs w:val="28"/>
          <w:rtl/>
        </w:rPr>
        <w:t>ת</w:t>
      </w:r>
      <w:r>
        <w:rPr>
          <w:rFonts w:hint="cs"/>
          <w:sz w:val="28"/>
          <w:szCs w:val="28"/>
          <w:rtl/>
        </w:rPr>
        <w:t xml:space="preserve"> הפלט לצורה הבאה:</w:t>
      </w:r>
    </w:p>
    <w:p w14:paraId="34DACE9F" w14:textId="77777777" w:rsidR="005D149C" w:rsidRPr="00B62207" w:rsidRDefault="000158D7" w:rsidP="00F30BC6">
      <w:pPr>
        <w:pStyle w:val="ListParagraph"/>
        <w:bidi/>
        <w:jc w:val="both"/>
        <w:rPr>
          <w:sz w:val="28"/>
          <w:szCs w:val="28"/>
        </w:rPr>
      </w:pPr>
      <w:r>
        <w:rPr>
          <w:rFonts w:cs="Arial"/>
          <w:sz w:val="28"/>
          <w:szCs w:val="28"/>
        </w:rPr>
        <w:t>W * X + bias = Output</w:t>
      </w:r>
    </w:p>
    <w:p w14:paraId="49357F1B" w14:textId="684FC5AA" w:rsidR="00CD5195" w:rsidRPr="000158D7" w:rsidRDefault="005D149C" w:rsidP="00F30BC6">
      <w:pPr>
        <w:pStyle w:val="ListParagraph"/>
        <w:bidi/>
        <w:jc w:val="both"/>
        <w:rPr>
          <w:sz w:val="28"/>
          <w:szCs w:val="28"/>
          <w:rtl/>
        </w:rPr>
      </w:pPr>
      <w:del w:id="127" w:author="maya" w:date="2020-09-13T14:07:00Z">
        <w:r w:rsidDel="000D28C8">
          <w:rPr>
            <w:rFonts w:hint="cs"/>
            <w:sz w:val="28"/>
            <w:szCs w:val="28"/>
            <w:rtl/>
          </w:rPr>
          <w:delText>ה</w:delText>
        </w:r>
      </w:del>
      <w:r>
        <w:rPr>
          <w:rFonts w:hint="cs"/>
          <w:sz w:val="28"/>
          <w:szCs w:val="28"/>
          <w:rtl/>
        </w:rPr>
        <w:t>פרמטר</w:t>
      </w:r>
      <w:ins w:id="128" w:author="maya" w:date="2020-09-13T14:08:00Z">
        <w:r w:rsidR="000D28C8">
          <w:rPr>
            <w:rFonts w:hint="cs"/>
            <w:sz w:val="28"/>
            <w:szCs w:val="28"/>
            <w:rtl/>
          </w:rPr>
          <w:t xml:space="preserve"> ההטיה</w:t>
        </w:r>
      </w:ins>
      <w:r>
        <w:rPr>
          <w:rFonts w:hint="cs"/>
          <w:sz w:val="28"/>
          <w:szCs w:val="28"/>
          <w:rtl/>
        </w:rPr>
        <w:t xml:space="preserve"> </w:t>
      </w:r>
      <w:r>
        <w:rPr>
          <w:sz w:val="28"/>
          <w:szCs w:val="28"/>
        </w:rPr>
        <w:t>Bias</w:t>
      </w:r>
      <w:r>
        <w:rPr>
          <w:rFonts w:hint="cs"/>
          <w:sz w:val="28"/>
          <w:szCs w:val="28"/>
          <w:rtl/>
        </w:rPr>
        <w:t xml:space="preserve"> הינו סוג של מדד </w:t>
      </w:r>
      <w:ins w:id="129" w:author="Stav Cohen" w:date="2020-09-14T11:21:00Z">
        <w:r w:rsidR="00A735C1">
          <w:rPr>
            <w:sz w:val="28"/>
            <w:szCs w:val="28"/>
          </w:rPr>
          <w:t xml:space="preserve"> </w:t>
        </w:r>
        <w:r w:rsidR="00A735C1">
          <w:rPr>
            <w:rFonts w:hint="cs"/>
            <w:sz w:val="28"/>
            <w:szCs w:val="28"/>
            <w:rtl/>
          </w:rPr>
          <w:t xml:space="preserve">אשר מטרתו היא לאפשר לפונקציית האקטיבציה תזוזה </w:t>
        </w:r>
      </w:ins>
      <w:ins w:id="130" w:author="Stav Cohen" w:date="2020-09-14T11:22:00Z">
        <w:r w:rsidR="00A735C1">
          <w:rPr>
            <w:rFonts w:hint="cs"/>
            <w:sz w:val="28"/>
            <w:szCs w:val="28"/>
            <w:rtl/>
          </w:rPr>
          <w:t xml:space="preserve">חיובית או שלילית לשם התאמה טובה יותר לנתונים </w:t>
        </w:r>
      </w:ins>
      <w:del w:id="131" w:author="Stav Cohen" w:date="2020-09-14T11:22:00Z">
        <w:r w:rsidDel="00A735C1">
          <w:rPr>
            <w:rFonts w:hint="cs"/>
            <w:sz w:val="28"/>
            <w:szCs w:val="28"/>
            <w:rtl/>
          </w:rPr>
          <w:delText xml:space="preserve">המציג כמה קל לגרום לנוירון זה להוציא </w:delText>
        </w:r>
        <w:r w:rsidR="000158D7" w:rsidDel="00A735C1">
          <w:rPr>
            <w:rFonts w:hint="cs"/>
            <w:sz w:val="28"/>
            <w:szCs w:val="28"/>
            <w:rtl/>
          </w:rPr>
          <w:delText xml:space="preserve">ערך </w:delText>
        </w:r>
        <w:commentRangeStart w:id="132"/>
        <w:r w:rsidR="000158D7" w:rsidDel="00A735C1">
          <w:rPr>
            <w:rFonts w:hint="cs"/>
            <w:sz w:val="28"/>
            <w:szCs w:val="28"/>
            <w:rtl/>
          </w:rPr>
          <w:delText>גדול</w:delText>
        </w:r>
        <w:commentRangeEnd w:id="132"/>
        <w:r w:rsidR="000D28C8" w:rsidDel="00A735C1">
          <w:rPr>
            <w:rStyle w:val="CommentReference"/>
            <w:rtl/>
          </w:rPr>
          <w:commentReference w:id="132"/>
        </w:r>
        <w:r w:rsidR="000158D7" w:rsidDel="00A735C1">
          <w:rPr>
            <w:rFonts w:hint="cs"/>
            <w:sz w:val="28"/>
            <w:szCs w:val="28"/>
            <w:rtl/>
          </w:rPr>
          <w:delText xml:space="preserve"> </w:delText>
        </w:r>
        <w:r w:rsidRPr="000158D7" w:rsidDel="00A735C1">
          <w:rPr>
            <w:rFonts w:hint="cs"/>
            <w:sz w:val="28"/>
            <w:szCs w:val="28"/>
            <w:rtl/>
          </w:rPr>
          <w:delText xml:space="preserve"> </w:delText>
        </w:r>
      </w:del>
      <w:r w:rsidRPr="000158D7">
        <w:rPr>
          <w:sz w:val="28"/>
          <w:szCs w:val="28"/>
          <w:rtl/>
        </w:rPr>
        <w:t>–</w:t>
      </w:r>
      <w:r w:rsidRPr="000158D7">
        <w:rPr>
          <w:rFonts w:hint="cs"/>
          <w:sz w:val="28"/>
          <w:szCs w:val="28"/>
          <w:rtl/>
        </w:rPr>
        <w:t xml:space="preserve"> במושגים ביולוגים כמה קל לגרום לנוירון זה להעביר זרם חשמלי.</w:t>
      </w:r>
    </w:p>
    <w:p w14:paraId="245A0461" w14:textId="77777777" w:rsidR="005D149C" w:rsidRDefault="005D149C" w:rsidP="00F30BC6">
      <w:pPr>
        <w:pStyle w:val="ListParagraph"/>
        <w:bidi/>
        <w:jc w:val="both"/>
        <w:rPr>
          <w:sz w:val="28"/>
          <w:szCs w:val="28"/>
          <w:rtl/>
        </w:rPr>
      </w:pPr>
      <w:r>
        <w:rPr>
          <w:rFonts w:hint="cs"/>
          <w:sz w:val="28"/>
          <w:szCs w:val="28"/>
          <w:rtl/>
        </w:rPr>
        <w:t xml:space="preserve">ככל שה </w:t>
      </w:r>
      <w:r>
        <w:rPr>
          <w:sz w:val="28"/>
          <w:szCs w:val="28"/>
        </w:rPr>
        <w:t>Bias</w:t>
      </w:r>
      <w:r>
        <w:rPr>
          <w:rFonts w:hint="cs"/>
          <w:sz w:val="28"/>
          <w:szCs w:val="28"/>
          <w:rtl/>
        </w:rPr>
        <w:t xml:space="preserve"> הוא מספר גדול </w:t>
      </w:r>
      <w:r w:rsidRPr="0088604D">
        <w:rPr>
          <w:rFonts w:hint="cs"/>
          <w:sz w:val="28"/>
          <w:szCs w:val="28"/>
          <w:rtl/>
        </w:rPr>
        <w:t>יותר כך הנוירון</w:t>
      </w:r>
      <w:r w:rsidR="0088604D" w:rsidRPr="0088604D">
        <w:rPr>
          <w:rFonts w:hint="cs"/>
          <w:sz w:val="28"/>
          <w:szCs w:val="28"/>
          <w:rtl/>
        </w:rPr>
        <w:t xml:space="preserve"> יקבל</w:t>
      </w:r>
      <w:r w:rsidRPr="0088604D">
        <w:rPr>
          <w:rFonts w:hint="cs"/>
          <w:sz w:val="28"/>
          <w:szCs w:val="28"/>
          <w:rtl/>
        </w:rPr>
        <w:t xml:space="preserve"> </w:t>
      </w:r>
      <w:r w:rsidR="000158D7" w:rsidRPr="0088604D">
        <w:rPr>
          <w:rFonts w:hint="cs"/>
          <w:sz w:val="28"/>
          <w:szCs w:val="28"/>
          <w:rtl/>
        </w:rPr>
        <w:t>ערכים גדולים</w:t>
      </w:r>
      <w:r w:rsidR="00322820">
        <w:rPr>
          <w:rFonts w:hint="cs"/>
          <w:sz w:val="28"/>
          <w:szCs w:val="28"/>
          <w:rtl/>
        </w:rPr>
        <w:t xml:space="preserve"> </w:t>
      </w:r>
      <w:r w:rsidR="000158D7">
        <w:rPr>
          <w:rFonts w:hint="cs"/>
          <w:sz w:val="28"/>
          <w:szCs w:val="28"/>
          <w:rtl/>
        </w:rPr>
        <w:t>בתדירות גבוה</w:t>
      </w:r>
      <w:r w:rsidR="0088604D">
        <w:rPr>
          <w:rFonts w:hint="cs"/>
          <w:sz w:val="28"/>
          <w:szCs w:val="28"/>
          <w:rtl/>
        </w:rPr>
        <w:t>ה</w:t>
      </w:r>
      <w:r w:rsidR="000158D7">
        <w:rPr>
          <w:rFonts w:hint="cs"/>
          <w:sz w:val="28"/>
          <w:szCs w:val="28"/>
          <w:rtl/>
        </w:rPr>
        <w:t xml:space="preserve"> יותר</w:t>
      </w:r>
      <w:r>
        <w:rPr>
          <w:rFonts w:hint="cs"/>
          <w:sz w:val="28"/>
          <w:szCs w:val="28"/>
          <w:rtl/>
        </w:rPr>
        <w:t>.</w:t>
      </w:r>
    </w:p>
    <w:p w14:paraId="2C66C15A" w14:textId="77777777" w:rsidR="00A50870" w:rsidRPr="009F4D57" w:rsidRDefault="00A50870" w:rsidP="00F30BC6">
      <w:pPr>
        <w:bidi/>
        <w:jc w:val="both"/>
        <w:rPr>
          <w:sz w:val="28"/>
          <w:szCs w:val="28"/>
          <w:rtl/>
        </w:rPr>
      </w:pPr>
    </w:p>
    <w:p w14:paraId="7D145170" w14:textId="77777777" w:rsidR="005D149C" w:rsidRDefault="005D149C" w:rsidP="00F30BC6">
      <w:pPr>
        <w:pStyle w:val="ListParagraph"/>
        <w:bidi/>
        <w:jc w:val="both"/>
        <w:rPr>
          <w:sz w:val="28"/>
          <w:szCs w:val="28"/>
          <w:rtl/>
        </w:rPr>
      </w:pPr>
      <w:r>
        <w:rPr>
          <w:rFonts w:hint="cs"/>
          <w:sz w:val="28"/>
          <w:szCs w:val="28"/>
          <w:rtl/>
        </w:rPr>
        <w:t xml:space="preserve">השינוי השני הינו שינוי </w:t>
      </w:r>
      <w:r w:rsidR="00532C38">
        <w:rPr>
          <w:rFonts w:hint="cs"/>
          <w:sz w:val="28"/>
          <w:szCs w:val="28"/>
          <w:rtl/>
        </w:rPr>
        <w:t>פונקציי</w:t>
      </w:r>
      <w:r w:rsidR="00532C38">
        <w:rPr>
          <w:rFonts w:hint="eastAsia"/>
          <w:sz w:val="28"/>
          <w:szCs w:val="28"/>
          <w:rtl/>
        </w:rPr>
        <w:t>ת</w:t>
      </w:r>
      <w:r>
        <w:rPr>
          <w:rFonts w:hint="cs"/>
          <w:sz w:val="28"/>
          <w:szCs w:val="28"/>
          <w:rtl/>
        </w:rPr>
        <w:t xml:space="preserve"> </w:t>
      </w:r>
      <w:r w:rsidR="005A35FC">
        <w:rPr>
          <w:rFonts w:hint="cs"/>
          <w:sz w:val="28"/>
          <w:szCs w:val="28"/>
          <w:rtl/>
        </w:rPr>
        <w:t>האקטיבציה</w:t>
      </w:r>
      <w:r>
        <w:rPr>
          <w:rFonts w:hint="cs"/>
          <w:sz w:val="28"/>
          <w:szCs w:val="28"/>
          <w:rtl/>
        </w:rPr>
        <w:t xml:space="preserve"> של הנוירון</w:t>
      </w:r>
      <w:r w:rsidR="009F4D57">
        <w:rPr>
          <w:sz w:val="28"/>
          <w:szCs w:val="28"/>
        </w:rPr>
        <w:t xml:space="preserve"> </w:t>
      </w:r>
      <w:r w:rsidR="009F4D57">
        <w:rPr>
          <w:rFonts w:hint="cs"/>
          <w:sz w:val="28"/>
          <w:szCs w:val="28"/>
          <w:rtl/>
        </w:rPr>
        <w:t xml:space="preserve">שהיא הפונקציה הפועלת על הקלט שהתקבל לאחר עיבודו עם המשקלים </w:t>
      </w:r>
      <w:proofErr w:type="spellStart"/>
      <w:r w:rsidR="009F4D57">
        <w:rPr>
          <w:rFonts w:hint="cs"/>
          <w:sz w:val="28"/>
          <w:szCs w:val="28"/>
          <w:rtl/>
        </w:rPr>
        <w:t>וה</w:t>
      </w:r>
      <w:proofErr w:type="spellEnd"/>
      <w:r w:rsidR="009F4D57">
        <w:rPr>
          <w:sz w:val="28"/>
          <w:szCs w:val="28"/>
        </w:rPr>
        <w:t xml:space="preserve"> </w:t>
      </w:r>
      <w:r w:rsidR="00616D3D">
        <w:rPr>
          <w:rFonts w:hint="cs"/>
          <w:sz w:val="28"/>
          <w:szCs w:val="28"/>
          <w:rtl/>
        </w:rPr>
        <w:t xml:space="preserve"> </w:t>
      </w:r>
      <w:r w:rsidR="009F4D57">
        <w:rPr>
          <w:sz w:val="28"/>
          <w:szCs w:val="28"/>
        </w:rPr>
        <w:t>Bias-</w:t>
      </w:r>
      <w:r w:rsidR="00616D3D">
        <w:rPr>
          <w:rFonts w:hint="cs"/>
          <w:sz w:val="28"/>
          <w:szCs w:val="28"/>
          <w:rtl/>
        </w:rPr>
        <w:t xml:space="preserve"> בתמונה 2 ניתן לראות אותה כמסומנת באות </w:t>
      </w:r>
      <w:r w:rsidR="00616D3D">
        <w:rPr>
          <w:sz w:val="28"/>
          <w:szCs w:val="28"/>
        </w:rPr>
        <w:t>F()</w:t>
      </w:r>
      <w:r>
        <w:rPr>
          <w:rFonts w:hint="cs"/>
          <w:sz w:val="28"/>
          <w:szCs w:val="28"/>
          <w:rtl/>
        </w:rPr>
        <w:t>:</w:t>
      </w:r>
    </w:p>
    <w:p w14:paraId="0F853B4A" w14:textId="77777777" w:rsidR="005D149C" w:rsidRPr="00183FE7" w:rsidRDefault="005D149C" w:rsidP="00F30BC6">
      <w:pPr>
        <w:pStyle w:val="ListParagraph"/>
        <w:bidi/>
        <w:jc w:val="both"/>
        <w:rPr>
          <w:color w:val="C45911" w:themeColor="accent2" w:themeShade="BF"/>
          <w:sz w:val="28"/>
          <w:szCs w:val="28"/>
        </w:rPr>
      </w:pPr>
      <w:r>
        <w:rPr>
          <w:rFonts w:hint="cs"/>
          <w:sz w:val="28"/>
          <w:szCs w:val="28"/>
          <w:rtl/>
        </w:rPr>
        <w:t>כעת נשתמש בפונקציה המוכרת לכולנו והיא הפונקציה הלוגיסטית.</w:t>
      </w:r>
      <w:r w:rsidR="00183FE7" w:rsidRPr="00183FE7">
        <w:rPr>
          <w:rFonts w:hint="cs"/>
          <w:sz w:val="28"/>
          <w:szCs w:val="28"/>
          <w:rtl/>
        </w:rPr>
        <w:t xml:space="preserve"> </w:t>
      </w:r>
      <w:r w:rsidR="00183FE7">
        <w:rPr>
          <w:rFonts w:hint="cs"/>
          <w:sz w:val="28"/>
          <w:szCs w:val="28"/>
          <w:rtl/>
        </w:rPr>
        <w:t xml:space="preserve">כאשר </w:t>
      </w:r>
      <w:r w:rsidR="00183FE7">
        <w:rPr>
          <w:sz w:val="28"/>
          <w:szCs w:val="28"/>
        </w:rPr>
        <w:t xml:space="preserve">Y </w:t>
      </w:r>
      <w:r w:rsidR="00183FE7">
        <w:rPr>
          <w:rFonts w:hint="cs"/>
          <w:sz w:val="28"/>
          <w:szCs w:val="28"/>
          <w:rtl/>
        </w:rPr>
        <w:t xml:space="preserve"> יהיה ה-</w:t>
      </w:r>
      <w:r w:rsidR="00183FE7">
        <w:rPr>
          <w:sz w:val="28"/>
          <w:szCs w:val="28"/>
        </w:rPr>
        <w:t>Output</w:t>
      </w:r>
      <w:r w:rsidR="00183FE7">
        <w:rPr>
          <w:rFonts w:hint="cs"/>
          <w:sz w:val="28"/>
          <w:szCs w:val="28"/>
        </w:rPr>
        <w:t xml:space="preserve"> </w:t>
      </w:r>
      <w:r w:rsidR="00183FE7">
        <w:rPr>
          <w:rFonts w:hint="cs"/>
          <w:sz w:val="28"/>
          <w:szCs w:val="28"/>
          <w:rtl/>
        </w:rPr>
        <w:t xml:space="preserve"> של הנוירון.  </w:t>
      </w:r>
    </w:p>
    <w:p w14:paraId="05403444" w14:textId="77777777" w:rsidR="000158D7" w:rsidRPr="009F4D57" w:rsidRDefault="005D149C" w:rsidP="00F30BC6">
      <w:pPr>
        <w:pStyle w:val="ListParagraph"/>
        <w:bidi/>
        <w:jc w:val="both"/>
        <w:rPr>
          <w:sz w:val="28"/>
          <w:szCs w:val="28"/>
          <w:rtl/>
        </w:rPr>
      </w:pPr>
      <w:r w:rsidRPr="005D149C">
        <w:rPr>
          <w:rFonts w:cs="Arial"/>
          <w:noProof/>
          <w:sz w:val="28"/>
          <w:szCs w:val="28"/>
          <w:rtl/>
        </w:rPr>
        <w:drawing>
          <wp:inline distT="0" distB="0" distL="0" distR="0" wp14:anchorId="6D35B6D4" wp14:editId="40B3E205">
            <wp:extent cx="1951459" cy="77541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25"/>
                    </pic:cNvPr>
                    <pic:cNvPicPr/>
                  </pic:nvPicPr>
                  <pic:blipFill>
                    <a:blip r:embed="rId27"/>
                    <a:stretch>
                      <a:fillRect/>
                    </a:stretch>
                  </pic:blipFill>
                  <pic:spPr>
                    <a:xfrm>
                      <a:off x="0" y="0"/>
                      <a:ext cx="2002001" cy="795498"/>
                    </a:xfrm>
                    <a:prstGeom prst="rect">
                      <a:avLst/>
                    </a:prstGeom>
                  </pic:spPr>
                </pic:pic>
              </a:graphicData>
            </a:graphic>
          </wp:inline>
        </w:drawing>
      </w:r>
    </w:p>
    <w:p w14:paraId="0B21D8E4" w14:textId="77777777" w:rsidR="000158D7" w:rsidRDefault="00532C38" w:rsidP="00F30BC6">
      <w:pPr>
        <w:pStyle w:val="ListParagraph"/>
        <w:bidi/>
        <w:jc w:val="both"/>
        <w:rPr>
          <w:sz w:val="28"/>
          <w:szCs w:val="28"/>
          <w:rtl/>
        </w:rPr>
      </w:pPr>
      <w:r>
        <w:rPr>
          <w:rFonts w:hint="cs"/>
          <w:sz w:val="28"/>
          <w:szCs w:val="28"/>
          <w:rtl/>
        </w:rPr>
        <w:t>פונקציי</w:t>
      </w:r>
      <w:r>
        <w:rPr>
          <w:rFonts w:hint="eastAsia"/>
          <w:sz w:val="28"/>
          <w:szCs w:val="28"/>
          <w:rtl/>
        </w:rPr>
        <w:t>ת</w:t>
      </w:r>
      <w:r w:rsidR="000158D7">
        <w:rPr>
          <w:rFonts w:hint="cs"/>
          <w:sz w:val="28"/>
          <w:szCs w:val="28"/>
          <w:rtl/>
        </w:rPr>
        <w:t xml:space="preserve"> ה</w:t>
      </w:r>
      <w:r w:rsidR="000158D7">
        <w:rPr>
          <w:sz w:val="28"/>
          <w:szCs w:val="28"/>
        </w:rPr>
        <w:t>Sigmoid</w:t>
      </w:r>
      <w:r w:rsidR="000158D7">
        <w:rPr>
          <w:rFonts w:hint="cs"/>
          <w:sz w:val="28"/>
          <w:szCs w:val="28"/>
        </w:rPr>
        <w:t xml:space="preserve"> </w:t>
      </w:r>
      <w:r w:rsidR="000158D7">
        <w:rPr>
          <w:rFonts w:hint="cs"/>
          <w:sz w:val="28"/>
          <w:szCs w:val="28"/>
          <w:rtl/>
        </w:rPr>
        <w:t xml:space="preserve"> </w:t>
      </w:r>
      <w:r w:rsidR="00183FE7" w:rsidRPr="0088604D">
        <w:rPr>
          <w:rFonts w:hint="cs"/>
          <w:sz w:val="28"/>
          <w:szCs w:val="28"/>
          <w:rtl/>
        </w:rPr>
        <w:t xml:space="preserve"> כעת</w:t>
      </w:r>
      <w:r w:rsidR="000158D7">
        <w:rPr>
          <w:rFonts w:hint="cs"/>
          <w:sz w:val="28"/>
          <w:szCs w:val="28"/>
          <w:rtl/>
        </w:rPr>
        <w:t xml:space="preserve"> תראה יותר "חלקה" כמתואר באיור </w:t>
      </w:r>
      <w:r w:rsidR="00183FE7">
        <w:rPr>
          <w:rFonts w:hint="cs"/>
          <w:sz w:val="28"/>
          <w:szCs w:val="28"/>
          <w:rtl/>
        </w:rPr>
        <w:t xml:space="preserve">מספר 4, </w:t>
      </w:r>
      <w:r w:rsidR="000158D7">
        <w:rPr>
          <w:rFonts w:hint="cs"/>
          <w:sz w:val="28"/>
          <w:szCs w:val="28"/>
          <w:rtl/>
        </w:rPr>
        <w:t xml:space="preserve"> באדום אל מול הפונקציה הקודמת</w:t>
      </w:r>
      <w:r w:rsidR="0088604D">
        <w:rPr>
          <w:rFonts w:hint="cs"/>
          <w:sz w:val="28"/>
          <w:szCs w:val="28"/>
          <w:rtl/>
        </w:rPr>
        <w:t xml:space="preserve"> </w:t>
      </w:r>
      <w:r w:rsidR="000158D7">
        <w:rPr>
          <w:rFonts w:hint="cs"/>
          <w:sz w:val="28"/>
          <w:szCs w:val="28"/>
          <w:rtl/>
        </w:rPr>
        <w:t>בה השתמשנו בכחול.</w:t>
      </w:r>
    </w:p>
    <w:p w14:paraId="2C8A618B" w14:textId="77777777" w:rsidR="000158D7" w:rsidRPr="00CD5195" w:rsidRDefault="000158D7" w:rsidP="00E677B1">
      <w:pPr>
        <w:pStyle w:val="ListParagraph"/>
        <w:bidi/>
        <w:jc w:val="center"/>
        <w:rPr>
          <w:sz w:val="28"/>
          <w:szCs w:val="28"/>
          <w:rtl/>
        </w:rPr>
      </w:pPr>
      <w:r w:rsidRPr="000158D7">
        <w:rPr>
          <w:rFonts w:cs="Arial"/>
          <w:noProof/>
          <w:sz w:val="28"/>
          <w:szCs w:val="28"/>
          <w:rtl/>
        </w:rPr>
        <w:drawing>
          <wp:inline distT="0" distB="0" distL="0" distR="0" wp14:anchorId="4FF2AF29" wp14:editId="2C368D77">
            <wp:extent cx="2643494" cy="2204113"/>
            <wp:effectExtent l="0" t="0" r="5080" b="5715"/>
            <wp:docPr id="14" name="Picture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25"/>
                    </pic:cNvPr>
                    <pic:cNvPicPr/>
                  </pic:nvPicPr>
                  <pic:blipFill>
                    <a:blip r:embed="rId28"/>
                    <a:stretch>
                      <a:fillRect/>
                    </a:stretch>
                  </pic:blipFill>
                  <pic:spPr>
                    <a:xfrm>
                      <a:off x="0" y="0"/>
                      <a:ext cx="2674622" cy="2230067"/>
                    </a:xfrm>
                    <a:prstGeom prst="rect">
                      <a:avLst/>
                    </a:prstGeom>
                  </pic:spPr>
                </pic:pic>
              </a:graphicData>
            </a:graphic>
          </wp:inline>
        </w:drawing>
      </w:r>
    </w:p>
    <w:p w14:paraId="53CCEC9C" w14:textId="27BB5DF2" w:rsidR="00824A7A" w:rsidRPr="00B20479" w:rsidRDefault="00322820" w:rsidP="00E677B1">
      <w:pPr>
        <w:pStyle w:val="ListParagraph"/>
        <w:bidi/>
        <w:jc w:val="center"/>
        <w:rPr>
          <w:rtl/>
        </w:rPr>
      </w:pPr>
      <w:r w:rsidRPr="00D4659D">
        <w:rPr>
          <w:rFonts w:hint="cs"/>
          <w:rtl/>
        </w:rPr>
        <w:t xml:space="preserve">תמונה מספר </w:t>
      </w:r>
      <w:r w:rsidR="000E30B4">
        <w:rPr>
          <w:rFonts w:hint="cs"/>
          <w:rtl/>
        </w:rPr>
        <w:t>5</w:t>
      </w:r>
      <w:r w:rsidRPr="00D4659D">
        <w:rPr>
          <w:rFonts w:hint="cs"/>
          <w:rtl/>
        </w:rPr>
        <w:t xml:space="preserve">: </w:t>
      </w:r>
      <w:r w:rsidR="00D4659D" w:rsidRPr="00D4659D">
        <w:t xml:space="preserve"> </w:t>
      </w:r>
      <w:r w:rsidR="00D4659D" w:rsidRPr="00D4659D">
        <w:rPr>
          <w:rFonts w:hint="cs"/>
          <w:rtl/>
        </w:rPr>
        <w:t>המתארת השוואה בין הגרפים</w:t>
      </w:r>
      <w:r w:rsidR="006438F6">
        <w:rPr>
          <w:rFonts w:hint="cs"/>
          <w:rtl/>
        </w:rPr>
        <w:t xml:space="preserve"> </w:t>
      </w:r>
      <w:r w:rsidR="006438F6">
        <w:t>[</w:t>
      </w:r>
      <w:del w:id="133" w:author="Stav Cohen" w:date="2020-10-16T13:31:00Z">
        <w:r w:rsidR="000E30B4" w:rsidDel="00B30A07">
          <w:delText>7</w:delText>
        </w:r>
      </w:del>
      <w:ins w:id="134" w:author="Stav Cohen" w:date="2020-10-16T13:31:00Z">
        <w:r w:rsidR="00B30A07">
          <w:t>9</w:t>
        </w:r>
      </w:ins>
      <w:r w:rsidR="006438F6">
        <w:t>]</w:t>
      </w:r>
    </w:p>
    <w:p w14:paraId="779DF1B6" w14:textId="77777777" w:rsidR="00183FE7" w:rsidRPr="00322820" w:rsidRDefault="00183FE7" w:rsidP="00F30BC6">
      <w:pPr>
        <w:pStyle w:val="ListParagraph"/>
        <w:bidi/>
        <w:jc w:val="both"/>
        <w:rPr>
          <w:rtl/>
        </w:rPr>
      </w:pPr>
    </w:p>
    <w:p w14:paraId="014ED98B" w14:textId="77777777" w:rsidR="000158D7" w:rsidRDefault="00D4659D" w:rsidP="00F30BC6">
      <w:pPr>
        <w:pStyle w:val="ListParagraph"/>
        <w:bidi/>
        <w:jc w:val="both"/>
        <w:rPr>
          <w:sz w:val="28"/>
          <w:szCs w:val="28"/>
          <w:rtl/>
        </w:rPr>
      </w:pPr>
      <w:r>
        <w:rPr>
          <w:rFonts w:hint="cs"/>
          <w:sz w:val="28"/>
          <w:szCs w:val="28"/>
          <w:rtl/>
        </w:rPr>
        <w:t xml:space="preserve">ניתן לראות באיור </w:t>
      </w:r>
      <w:r w:rsidR="000E30B4">
        <w:rPr>
          <w:rFonts w:hint="cs"/>
          <w:sz w:val="28"/>
          <w:szCs w:val="28"/>
          <w:rtl/>
        </w:rPr>
        <w:t>5</w:t>
      </w:r>
      <w:r>
        <w:rPr>
          <w:rFonts w:hint="cs"/>
          <w:sz w:val="28"/>
          <w:szCs w:val="28"/>
          <w:rtl/>
        </w:rPr>
        <w:t xml:space="preserve">, </w:t>
      </w:r>
      <w:r w:rsidR="000158D7">
        <w:rPr>
          <w:rFonts w:hint="cs"/>
          <w:sz w:val="28"/>
          <w:szCs w:val="28"/>
          <w:rtl/>
        </w:rPr>
        <w:t>הפלט של נוירון ה</w:t>
      </w:r>
      <w:r w:rsidR="000158D7">
        <w:rPr>
          <w:sz w:val="28"/>
          <w:szCs w:val="28"/>
        </w:rPr>
        <w:t>Sigmoid</w:t>
      </w:r>
      <w:r w:rsidR="000158D7">
        <w:rPr>
          <w:rFonts w:hint="cs"/>
          <w:sz w:val="28"/>
          <w:szCs w:val="28"/>
          <w:rtl/>
        </w:rPr>
        <w:t xml:space="preserve"> שלנו יהיה מספר בתחום </w:t>
      </w:r>
      <w:r w:rsidR="000158D7">
        <w:rPr>
          <w:sz w:val="28"/>
          <w:szCs w:val="28"/>
        </w:rPr>
        <w:t xml:space="preserve">[0,1] </w:t>
      </w:r>
      <w:r w:rsidR="000158D7">
        <w:rPr>
          <w:rFonts w:hint="cs"/>
          <w:sz w:val="28"/>
          <w:szCs w:val="28"/>
          <w:rtl/>
        </w:rPr>
        <w:t xml:space="preserve"> אשר יכול להתפרש כהסתברות ולא כהחלטה בינארית.</w:t>
      </w:r>
    </w:p>
    <w:p w14:paraId="48FC57E0" w14:textId="77777777" w:rsidR="004065BB" w:rsidRDefault="000158D7" w:rsidP="00F30BC6">
      <w:pPr>
        <w:pStyle w:val="ListParagraph"/>
        <w:bidi/>
        <w:jc w:val="both"/>
        <w:rPr>
          <w:sz w:val="28"/>
          <w:szCs w:val="28"/>
          <w:rtl/>
        </w:rPr>
      </w:pPr>
      <w:r>
        <w:rPr>
          <w:rFonts w:hint="cs"/>
          <w:sz w:val="28"/>
          <w:szCs w:val="28"/>
          <w:rtl/>
        </w:rPr>
        <w:t>למראית</w:t>
      </w:r>
      <w:r w:rsidR="00183FE7">
        <w:rPr>
          <w:rFonts w:hint="cs"/>
          <w:sz w:val="28"/>
          <w:szCs w:val="28"/>
          <w:rtl/>
        </w:rPr>
        <w:t>-</w:t>
      </w:r>
      <w:r>
        <w:rPr>
          <w:rFonts w:hint="cs"/>
          <w:sz w:val="28"/>
          <w:szCs w:val="28"/>
          <w:rtl/>
        </w:rPr>
        <w:t>עין פלט זה יכול להיראות בעייתי בסיטואציות בה</w:t>
      </w:r>
      <w:r w:rsidR="00183FE7">
        <w:rPr>
          <w:rFonts w:hint="cs"/>
          <w:sz w:val="28"/>
          <w:szCs w:val="28"/>
          <w:rtl/>
        </w:rPr>
        <w:t>ן</w:t>
      </w:r>
      <w:r>
        <w:rPr>
          <w:rFonts w:hint="cs"/>
          <w:sz w:val="28"/>
          <w:szCs w:val="28"/>
          <w:rtl/>
        </w:rPr>
        <w:t xml:space="preserve"> מנסים לקבוע</w:t>
      </w:r>
      <w:r w:rsidR="00D7186F">
        <w:rPr>
          <w:rFonts w:hint="cs"/>
          <w:sz w:val="28"/>
          <w:szCs w:val="28"/>
          <w:rtl/>
        </w:rPr>
        <w:t xml:space="preserve"> מצב במפורש לדוגמא : האם </w:t>
      </w:r>
      <w:r w:rsidR="00F614D2">
        <w:rPr>
          <w:rFonts w:hint="cs"/>
          <w:sz w:val="28"/>
          <w:szCs w:val="28"/>
          <w:rtl/>
        </w:rPr>
        <w:t>קלט של תמונה מסוימת מייצג</w:t>
      </w:r>
      <w:r w:rsidR="00D7186F">
        <w:rPr>
          <w:rFonts w:hint="cs"/>
          <w:sz w:val="28"/>
          <w:szCs w:val="28"/>
          <w:rtl/>
        </w:rPr>
        <w:t xml:space="preserve"> את המספר </w:t>
      </w:r>
      <w:r w:rsidR="00183FE7">
        <w:rPr>
          <w:rFonts w:hint="cs"/>
          <w:sz w:val="28"/>
          <w:szCs w:val="28"/>
          <w:rtl/>
        </w:rPr>
        <w:t xml:space="preserve">5 </w:t>
      </w:r>
      <w:r w:rsidR="00F614D2">
        <w:rPr>
          <w:rFonts w:hint="cs"/>
          <w:sz w:val="28"/>
          <w:szCs w:val="28"/>
          <w:rtl/>
        </w:rPr>
        <w:t>?</w:t>
      </w:r>
      <w:r w:rsidR="00D7186F">
        <w:rPr>
          <w:rFonts w:hint="cs"/>
          <w:sz w:val="28"/>
          <w:szCs w:val="28"/>
          <w:rtl/>
        </w:rPr>
        <w:t xml:space="preserve"> לפעמים </w:t>
      </w:r>
      <w:r w:rsidR="00D7186F">
        <w:rPr>
          <w:rFonts w:hint="cs"/>
          <w:sz w:val="28"/>
          <w:szCs w:val="28"/>
          <w:rtl/>
        </w:rPr>
        <w:lastRenderedPageBreak/>
        <w:t>נרצה תשובה חד משמעית</w:t>
      </w:r>
      <w:r w:rsidR="00183FE7">
        <w:rPr>
          <w:rFonts w:hint="cs"/>
          <w:sz w:val="28"/>
          <w:szCs w:val="28"/>
          <w:rtl/>
        </w:rPr>
        <w:t>,</w:t>
      </w:r>
      <w:r w:rsidR="00D7186F">
        <w:rPr>
          <w:rFonts w:hint="cs"/>
          <w:sz w:val="28"/>
          <w:szCs w:val="28"/>
          <w:rtl/>
        </w:rPr>
        <w:t xml:space="preserve"> </w:t>
      </w:r>
      <w:r w:rsidR="00183FE7">
        <w:rPr>
          <w:rFonts w:hint="cs"/>
          <w:sz w:val="28"/>
          <w:szCs w:val="28"/>
          <w:rtl/>
        </w:rPr>
        <w:t>ו</w:t>
      </w:r>
      <w:r w:rsidR="00D7186F">
        <w:rPr>
          <w:rFonts w:hint="cs"/>
          <w:sz w:val="28"/>
          <w:szCs w:val="28"/>
          <w:rtl/>
        </w:rPr>
        <w:t>נוכל לפתור זאת בנקל באמצעות קביעה שאם הפלט גדול מ0.5 התמונה תקבע כ-1 ואם הפלט קטן מ0.5 אז התמונה תקבע כ-0 .</w:t>
      </w:r>
    </w:p>
    <w:p w14:paraId="13C416ED" w14:textId="77777777" w:rsidR="008316B3" w:rsidRDefault="008316B3" w:rsidP="00E677B1">
      <w:pPr>
        <w:pStyle w:val="ListParagraph"/>
        <w:bidi/>
        <w:jc w:val="both"/>
        <w:rPr>
          <w:sz w:val="28"/>
          <w:szCs w:val="28"/>
          <w:rtl/>
        </w:rPr>
      </w:pPr>
      <w:r w:rsidRPr="00D4659D">
        <w:rPr>
          <w:rFonts w:hint="cs"/>
          <w:sz w:val="28"/>
          <w:szCs w:val="28"/>
          <w:rtl/>
        </w:rPr>
        <w:t xml:space="preserve">כעת אם נסתכל על ההחלטה </w:t>
      </w:r>
      <w:r w:rsidR="00DE4FB4" w:rsidRPr="00D4659D">
        <w:rPr>
          <w:rFonts w:hint="cs"/>
          <w:sz w:val="28"/>
          <w:szCs w:val="28"/>
          <w:rtl/>
        </w:rPr>
        <w:t xml:space="preserve">שתוארה קודם, </w:t>
      </w:r>
      <w:r w:rsidRPr="00D4659D">
        <w:rPr>
          <w:rFonts w:hint="cs"/>
          <w:sz w:val="28"/>
          <w:szCs w:val="28"/>
          <w:rtl/>
        </w:rPr>
        <w:t>"האם לצאת לריצה?"</w:t>
      </w:r>
      <w:r w:rsidR="00DE4FB4" w:rsidRPr="00D4659D">
        <w:rPr>
          <w:rFonts w:hint="cs"/>
          <w:sz w:val="28"/>
          <w:szCs w:val="28"/>
          <w:rtl/>
        </w:rPr>
        <w:t>,</w:t>
      </w:r>
      <w:r w:rsidRPr="00D4659D">
        <w:rPr>
          <w:sz w:val="28"/>
          <w:szCs w:val="28"/>
        </w:rPr>
        <w:t xml:space="preserve"> </w:t>
      </w:r>
      <w:r w:rsidRPr="00D4659D">
        <w:rPr>
          <w:rFonts w:hint="cs"/>
          <w:sz w:val="28"/>
          <w:szCs w:val="28"/>
          <w:rtl/>
        </w:rPr>
        <w:t>החישוב ישתנה.</w:t>
      </w:r>
    </w:p>
    <w:p w14:paraId="64B04C46" w14:textId="77777777" w:rsidR="008316B3" w:rsidRDefault="008316B3" w:rsidP="00E677B1">
      <w:pPr>
        <w:pStyle w:val="ListParagraph"/>
        <w:jc w:val="both"/>
        <w:rPr>
          <w:sz w:val="28"/>
          <w:szCs w:val="28"/>
        </w:rPr>
      </w:pPr>
      <w:r w:rsidRPr="00D4659D">
        <w:rPr>
          <w:sz w:val="28"/>
          <w:szCs w:val="28"/>
        </w:rPr>
        <w:t>(x1=Sunny, x2= Healthy, x3= Energized</w:t>
      </w:r>
      <w:proofErr w:type="gramStart"/>
      <w:r w:rsidRPr="00D4659D">
        <w:rPr>
          <w:sz w:val="28"/>
          <w:szCs w:val="28"/>
        </w:rPr>
        <w:t>) ,</w:t>
      </w:r>
      <w:proofErr w:type="gramEnd"/>
      <w:r w:rsidRPr="00D4659D">
        <w:rPr>
          <w:sz w:val="28"/>
          <w:szCs w:val="28"/>
        </w:rPr>
        <w:t xml:space="preserve"> (w1=0.</w:t>
      </w:r>
      <w:r w:rsidRPr="00D4659D">
        <w:rPr>
          <w:rFonts w:hint="cs"/>
          <w:sz w:val="28"/>
          <w:szCs w:val="28"/>
          <w:rtl/>
        </w:rPr>
        <w:t>30</w:t>
      </w:r>
      <w:r w:rsidRPr="00D4659D">
        <w:rPr>
          <w:sz w:val="28"/>
          <w:szCs w:val="28"/>
        </w:rPr>
        <w:t xml:space="preserve">, </w:t>
      </w:r>
      <w:r w:rsidR="000E57FA" w:rsidRPr="00D4659D">
        <w:rPr>
          <w:sz w:val="28"/>
          <w:szCs w:val="28"/>
        </w:rPr>
        <w:t>w</w:t>
      </w:r>
      <w:r w:rsidRPr="00D4659D">
        <w:rPr>
          <w:sz w:val="28"/>
          <w:szCs w:val="28"/>
        </w:rPr>
        <w:t>2=0.</w:t>
      </w:r>
      <w:r w:rsidRPr="00D4659D">
        <w:rPr>
          <w:rFonts w:hint="cs"/>
          <w:sz w:val="28"/>
          <w:szCs w:val="28"/>
          <w:rtl/>
        </w:rPr>
        <w:t>50</w:t>
      </w:r>
      <w:r w:rsidR="000E57FA" w:rsidRPr="00D4659D">
        <w:rPr>
          <w:sz w:val="28"/>
          <w:szCs w:val="28"/>
        </w:rPr>
        <w:t>, w</w:t>
      </w:r>
      <w:r w:rsidRPr="00D4659D">
        <w:rPr>
          <w:sz w:val="28"/>
          <w:szCs w:val="28"/>
        </w:rPr>
        <w:t>3=0.</w:t>
      </w:r>
      <w:r w:rsidRPr="00D4659D">
        <w:rPr>
          <w:rFonts w:hint="cs"/>
          <w:sz w:val="28"/>
          <w:szCs w:val="28"/>
          <w:rtl/>
        </w:rPr>
        <w:t>20</w:t>
      </w:r>
      <w:r w:rsidRPr="00D4659D">
        <w:rPr>
          <w:sz w:val="28"/>
          <w:szCs w:val="28"/>
        </w:rPr>
        <w:t>)</w:t>
      </w:r>
    </w:p>
    <w:p w14:paraId="5A6B12E3" w14:textId="77777777" w:rsidR="008316B3" w:rsidRDefault="008316B3" w:rsidP="00E677B1">
      <w:pPr>
        <w:pStyle w:val="ListParagraph"/>
        <w:jc w:val="both"/>
        <w:rPr>
          <w:sz w:val="28"/>
          <w:szCs w:val="28"/>
          <w:rtl/>
        </w:rPr>
      </w:pPr>
      <w:r>
        <w:rPr>
          <w:sz w:val="28"/>
          <w:szCs w:val="28"/>
        </w:rPr>
        <w:t>Bias =0.05</w:t>
      </w:r>
    </w:p>
    <w:p w14:paraId="58C07929" w14:textId="77777777" w:rsidR="008316B3" w:rsidRDefault="008316B3" w:rsidP="00F30BC6">
      <w:pPr>
        <w:pStyle w:val="ListParagraph"/>
        <w:bidi/>
        <w:jc w:val="both"/>
        <w:rPr>
          <w:sz w:val="28"/>
          <w:szCs w:val="28"/>
          <w:rtl/>
        </w:rPr>
      </w:pPr>
      <w:r>
        <w:rPr>
          <w:rFonts w:hint="cs"/>
          <w:sz w:val="28"/>
          <w:szCs w:val="28"/>
          <w:rtl/>
        </w:rPr>
        <w:t>כעת נוכל לקבל וקטור "מעניין" יותר מאשר וקטור בינארי:</w:t>
      </w:r>
    </w:p>
    <w:p w14:paraId="6AF50CE8" w14:textId="77777777" w:rsidR="008316B3" w:rsidRDefault="008316B3" w:rsidP="00E677B1">
      <w:pPr>
        <w:pStyle w:val="ListParagraph"/>
        <w:jc w:val="both"/>
        <w:rPr>
          <w:sz w:val="28"/>
          <w:szCs w:val="28"/>
        </w:rPr>
      </w:pPr>
      <w:r w:rsidRPr="00D4659D">
        <w:rPr>
          <w:rFonts w:hint="cs"/>
          <w:sz w:val="28"/>
          <w:szCs w:val="28"/>
          <w:rtl/>
        </w:rPr>
        <w:t>)</w:t>
      </w:r>
      <w:r w:rsidR="00535D6A" w:rsidRPr="00D4659D">
        <w:rPr>
          <w:rFonts w:hint="cs"/>
          <w:sz w:val="28"/>
          <w:szCs w:val="28"/>
          <w:rtl/>
        </w:rPr>
        <w:t xml:space="preserve"> </w:t>
      </w:r>
      <w:r w:rsidRPr="00D4659D">
        <w:rPr>
          <w:sz w:val="28"/>
          <w:szCs w:val="28"/>
        </w:rPr>
        <w:t>x1=0.65, x2=0.</w:t>
      </w:r>
      <w:r w:rsidRPr="00D4659D">
        <w:rPr>
          <w:rFonts w:hint="cs"/>
          <w:sz w:val="28"/>
          <w:szCs w:val="28"/>
          <w:rtl/>
        </w:rPr>
        <w:t>83</w:t>
      </w:r>
      <w:r w:rsidRPr="00D4659D">
        <w:rPr>
          <w:sz w:val="28"/>
          <w:szCs w:val="28"/>
        </w:rPr>
        <w:t>, x3=0.14</w:t>
      </w:r>
      <w:r w:rsidRPr="00D4659D">
        <w:rPr>
          <w:rFonts w:hint="cs"/>
          <w:sz w:val="28"/>
          <w:szCs w:val="28"/>
          <w:rtl/>
        </w:rPr>
        <w:t>(</w:t>
      </w:r>
      <w:r w:rsidRPr="00D4659D">
        <w:rPr>
          <w:sz w:val="28"/>
          <w:szCs w:val="28"/>
        </w:rPr>
        <w:t xml:space="preserve"> * (0.30,0.50,0.20) + 0.05 = 0.</w:t>
      </w:r>
      <w:r w:rsidRPr="00D4659D">
        <w:rPr>
          <w:rFonts w:hint="cs"/>
          <w:sz w:val="28"/>
          <w:szCs w:val="28"/>
          <w:rtl/>
        </w:rPr>
        <w:t>688</w:t>
      </w:r>
    </w:p>
    <w:p w14:paraId="55FD1984" w14:textId="77777777" w:rsidR="009F4D57" w:rsidRPr="00616D3D" w:rsidRDefault="008316B3" w:rsidP="00F30BC6">
      <w:pPr>
        <w:pStyle w:val="ListParagraph"/>
        <w:bidi/>
        <w:jc w:val="both"/>
        <w:rPr>
          <w:sz w:val="28"/>
          <w:szCs w:val="28"/>
          <w:rtl/>
        </w:rPr>
      </w:pPr>
      <w:r>
        <w:rPr>
          <w:rFonts w:hint="cs"/>
          <w:sz w:val="28"/>
          <w:szCs w:val="28"/>
          <w:rtl/>
        </w:rPr>
        <w:t xml:space="preserve">ונראה כי הפעם יש סבירות גבוה יותר שכן נצא לרוץ אך זו עדיין אינה החלטה סופית (אלא אם כן נגדיר קביעת </w:t>
      </w:r>
      <w:r>
        <w:rPr>
          <w:sz w:val="28"/>
          <w:szCs w:val="28"/>
        </w:rPr>
        <w:t>Threshold</w:t>
      </w:r>
      <w:r>
        <w:rPr>
          <w:rFonts w:hint="cs"/>
          <w:sz w:val="28"/>
          <w:szCs w:val="28"/>
          <w:rtl/>
        </w:rPr>
        <w:t xml:space="preserve"> לפלט</w:t>
      </w:r>
      <w:r>
        <w:rPr>
          <w:sz w:val="28"/>
          <w:szCs w:val="28"/>
        </w:rPr>
        <w:t>(</w:t>
      </w:r>
      <w:r w:rsidR="00B24B28">
        <w:rPr>
          <w:rFonts w:hint="cs"/>
          <w:sz w:val="28"/>
          <w:szCs w:val="28"/>
          <w:rtl/>
        </w:rPr>
        <w:t xml:space="preserve">. </w:t>
      </w:r>
    </w:p>
    <w:p w14:paraId="69C8B2E5" w14:textId="77777777" w:rsidR="00AD0BB4" w:rsidRDefault="00AD0BB4" w:rsidP="00901BFD">
      <w:pPr>
        <w:pStyle w:val="ListParagraph"/>
        <w:bidi/>
        <w:jc w:val="center"/>
        <w:rPr>
          <w:sz w:val="32"/>
          <w:szCs w:val="32"/>
          <w:rtl/>
        </w:rPr>
      </w:pPr>
      <w:r>
        <w:rPr>
          <w:b/>
          <w:bCs/>
          <w:sz w:val="32"/>
          <w:szCs w:val="32"/>
          <w:u w:val="single"/>
        </w:rPr>
        <w:t>Rectified Linear Unit</w:t>
      </w:r>
      <w:r w:rsidR="0020452B" w:rsidRPr="0020452B">
        <w:rPr>
          <w:sz w:val="28"/>
          <w:szCs w:val="28"/>
        </w:rPr>
        <w:t xml:space="preserve"> </w:t>
      </w:r>
      <w:r w:rsidR="0020452B">
        <w:rPr>
          <w:sz w:val="28"/>
          <w:szCs w:val="28"/>
        </w:rPr>
        <w:t>(</w:t>
      </w:r>
      <w:proofErr w:type="spellStart"/>
      <w:r w:rsidR="0020452B" w:rsidRPr="00091D0C">
        <w:rPr>
          <w:sz w:val="28"/>
          <w:szCs w:val="28"/>
        </w:rPr>
        <w:t>ReLu</w:t>
      </w:r>
      <w:proofErr w:type="spellEnd"/>
      <w:r w:rsidR="0020452B">
        <w:rPr>
          <w:sz w:val="28"/>
          <w:szCs w:val="28"/>
        </w:rPr>
        <w:t>)</w:t>
      </w:r>
      <w:r>
        <w:rPr>
          <w:rFonts w:hint="cs"/>
          <w:b/>
          <w:bCs/>
          <w:sz w:val="32"/>
          <w:szCs w:val="32"/>
          <w:u w:val="single"/>
          <w:rtl/>
        </w:rPr>
        <w:t xml:space="preserve"> </w:t>
      </w:r>
    </w:p>
    <w:p w14:paraId="5383E224" w14:textId="77777777" w:rsidR="00AD0BB4" w:rsidRDefault="00AD0BB4" w:rsidP="00F30BC6">
      <w:pPr>
        <w:pStyle w:val="ListParagraph"/>
        <w:bidi/>
        <w:jc w:val="both"/>
        <w:rPr>
          <w:sz w:val="32"/>
          <w:szCs w:val="32"/>
          <w:rtl/>
        </w:rPr>
      </w:pPr>
    </w:p>
    <w:p w14:paraId="05876EF3" w14:textId="77777777" w:rsidR="00AD0BB4" w:rsidRDefault="00AD0BB4" w:rsidP="00F30BC6">
      <w:pPr>
        <w:pStyle w:val="ListParagraph"/>
        <w:bidi/>
        <w:jc w:val="both"/>
        <w:rPr>
          <w:sz w:val="28"/>
          <w:szCs w:val="28"/>
          <w:rtl/>
        </w:rPr>
      </w:pPr>
      <w:proofErr w:type="spellStart"/>
      <w:r w:rsidRPr="00091D0C">
        <w:rPr>
          <w:sz w:val="28"/>
          <w:szCs w:val="28"/>
        </w:rPr>
        <w:t>ReLu</w:t>
      </w:r>
      <w:proofErr w:type="spellEnd"/>
      <w:r w:rsidRPr="00091D0C">
        <w:rPr>
          <w:rFonts w:hint="cs"/>
          <w:sz w:val="28"/>
          <w:szCs w:val="28"/>
          <w:rtl/>
        </w:rPr>
        <w:t xml:space="preserve"> הינה פונקציי</w:t>
      </w:r>
      <w:r w:rsidRPr="00091D0C">
        <w:rPr>
          <w:rFonts w:hint="eastAsia"/>
          <w:sz w:val="28"/>
          <w:szCs w:val="28"/>
          <w:rtl/>
        </w:rPr>
        <w:t>ת</w:t>
      </w:r>
      <w:r w:rsidRPr="00091D0C">
        <w:rPr>
          <w:rFonts w:hint="cs"/>
          <w:sz w:val="28"/>
          <w:szCs w:val="28"/>
          <w:rtl/>
        </w:rPr>
        <w:t xml:space="preserve"> </w:t>
      </w:r>
      <w:proofErr w:type="spellStart"/>
      <w:r w:rsidRPr="00091D0C">
        <w:rPr>
          <w:rFonts w:hint="cs"/>
          <w:sz w:val="28"/>
          <w:szCs w:val="28"/>
          <w:rtl/>
        </w:rPr>
        <w:t>אקטביצי</w:t>
      </w:r>
      <w:r w:rsidR="00091D0C" w:rsidRPr="00091D0C">
        <w:rPr>
          <w:rFonts w:hint="cs"/>
          <w:sz w:val="28"/>
          <w:szCs w:val="28"/>
          <w:rtl/>
        </w:rPr>
        <w:t>י</w:t>
      </w:r>
      <w:r w:rsidRPr="00091D0C">
        <w:rPr>
          <w:rFonts w:hint="cs"/>
          <w:sz w:val="28"/>
          <w:szCs w:val="28"/>
          <w:rtl/>
        </w:rPr>
        <w:t>ת</w:t>
      </w:r>
      <w:proofErr w:type="spellEnd"/>
      <w:r w:rsidRPr="00091D0C">
        <w:rPr>
          <w:rFonts w:hint="cs"/>
          <w:sz w:val="28"/>
          <w:szCs w:val="28"/>
          <w:rtl/>
        </w:rPr>
        <w:t xml:space="preserve"> הנוירון הפופולרית ביותר </w:t>
      </w:r>
      <w:proofErr w:type="gramStart"/>
      <w:r w:rsidRPr="00091D0C">
        <w:rPr>
          <w:rFonts w:hint="cs"/>
          <w:sz w:val="28"/>
          <w:szCs w:val="28"/>
          <w:rtl/>
        </w:rPr>
        <w:t>כיום[</w:t>
      </w:r>
      <w:proofErr w:type="gramEnd"/>
      <w:r w:rsidRPr="00091D0C">
        <w:rPr>
          <w:rFonts w:hint="cs"/>
          <w:sz w:val="28"/>
          <w:szCs w:val="28"/>
          <w:rtl/>
        </w:rPr>
        <w:t>1]</w:t>
      </w:r>
    </w:p>
    <w:p w14:paraId="37B81B06" w14:textId="77777777" w:rsidR="00877119" w:rsidRDefault="00877119" w:rsidP="00F30BC6">
      <w:pPr>
        <w:pStyle w:val="ListParagraph"/>
        <w:bidi/>
        <w:jc w:val="both"/>
        <w:rPr>
          <w:sz w:val="28"/>
          <w:szCs w:val="28"/>
          <w:rtl/>
        </w:rPr>
      </w:pPr>
      <w:r>
        <w:rPr>
          <w:rFonts w:hint="cs"/>
          <w:sz w:val="28"/>
          <w:szCs w:val="28"/>
          <w:rtl/>
        </w:rPr>
        <w:t xml:space="preserve">כאשר בפונקציה זו האות </w:t>
      </w:r>
      <w:r>
        <w:rPr>
          <w:rFonts w:hint="cs"/>
          <w:sz w:val="28"/>
          <w:szCs w:val="28"/>
        </w:rPr>
        <w:t>Z</w:t>
      </w:r>
      <w:r>
        <w:rPr>
          <w:rFonts w:hint="cs"/>
          <w:sz w:val="28"/>
          <w:szCs w:val="28"/>
          <w:rtl/>
        </w:rPr>
        <w:t xml:space="preserve"> מייצגת את המספר המתקבל לאחר עיבוד הקלט עם ה</w:t>
      </w:r>
      <w:r>
        <w:rPr>
          <w:sz w:val="28"/>
          <w:szCs w:val="28"/>
        </w:rPr>
        <w:t xml:space="preserve"> Weights- </w:t>
      </w:r>
      <w:r>
        <w:rPr>
          <w:rFonts w:hint="cs"/>
          <w:sz w:val="28"/>
          <w:szCs w:val="28"/>
          <w:rtl/>
        </w:rPr>
        <w:t xml:space="preserve"> וה-</w:t>
      </w:r>
      <w:r>
        <w:rPr>
          <w:sz w:val="28"/>
          <w:szCs w:val="28"/>
        </w:rPr>
        <w:t>Bias</w:t>
      </w:r>
      <w:r>
        <w:rPr>
          <w:rFonts w:hint="cs"/>
          <w:sz w:val="28"/>
          <w:szCs w:val="28"/>
          <w:rtl/>
        </w:rPr>
        <w:t xml:space="preserve"> </w:t>
      </w:r>
    </w:p>
    <w:p w14:paraId="2CF1783E" w14:textId="77777777" w:rsidR="007B1888" w:rsidRDefault="007B1888" w:rsidP="00F30BC6">
      <w:pPr>
        <w:pStyle w:val="ListParagraph"/>
        <w:bidi/>
        <w:jc w:val="both"/>
        <w:rPr>
          <w:sz w:val="28"/>
          <w:szCs w:val="28"/>
          <w:rtl/>
        </w:rPr>
      </w:pPr>
    </w:p>
    <w:p w14:paraId="469EABCE" w14:textId="77777777" w:rsidR="00877119" w:rsidRPr="00877119" w:rsidRDefault="00091D0C" w:rsidP="00F30BC6">
      <w:pPr>
        <w:pStyle w:val="ListParagraph"/>
        <w:bidi/>
        <w:jc w:val="both"/>
        <w:rPr>
          <w:rFonts w:cs="Arial"/>
          <w:sz w:val="32"/>
          <w:szCs w:val="32"/>
          <w:rtl/>
        </w:rPr>
      </w:pPr>
      <w:r w:rsidRPr="00A226FB">
        <w:rPr>
          <w:rFonts w:cs="Arial"/>
          <w:sz w:val="32"/>
          <w:szCs w:val="32"/>
        </w:rPr>
        <w:t>F(</w:t>
      </w:r>
      <w:r w:rsidR="00877119">
        <w:rPr>
          <w:rFonts w:cs="Arial"/>
          <w:sz w:val="32"/>
          <w:szCs w:val="32"/>
        </w:rPr>
        <w:t>Z</w:t>
      </w:r>
      <w:r w:rsidRPr="00A226FB">
        <w:rPr>
          <w:rFonts w:cs="Arial"/>
          <w:sz w:val="32"/>
          <w:szCs w:val="32"/>
        </w:rPr>
        <w:t xml:space="preserve">) = </w:t>
      </w:r>
      <w:r w:rsidR="00A226FB" w:rsidRPr="00A226FB">
        <w:rPr>
          <w:rFonts w:cs="Arial"/>
          <w:sz w:val="32"/>
          <w:szCs w:val="32"/>
        </w:rPr>
        <w:t>Max(</w:t>
      </w:r>
      <w:proofErr w:type="gramStart"/>
      <w:r w:rsidR="00A226FB" w:rsidRPr="00A226FB">
        <w:rPr>
          <w:rFonts w:cs="Arial"/>
          <w:sz w:val="32"/>
          <w:szCs w:val="32"/>
        </w:rPr>
        <w:t>0,</w:t>
      </w:r>
      <w:r w:rsidR="00877119">
        <w:rPr>
          <w:rFonts w:cs="Arial"/>
          <w:sz w:val="32"/>
          <w:szCs w:val="32"/>
        </w:rPr>
        <w:t>Z</w:t>
      </w:r>
      <w:proofErr w:type="gramEnd"/>
      <w:r w:rsidR="00A226FB" w:rsidRPr="00A226FB">
        <w:rPr>
          <w:rFonts w:cs="Arial"/>
          <w:sz w:val="32"/>
          <w:szCs w:val="32"/>
        </w:rPr>
        <w:t>)</w:t>
      </w:r>
    </w:p>
    <w:p w14:paraId="5031CA0A" w14:textId="77777777" w:rsidR="00091D0C" w:rsidRDefault="007B1888" w:rsidP="00F35F6B">
      <w:pPr>
        <w:pStyle w:val="ListParagraph"/>
        <w:bidi/>
        <w:jc w:val="center"/>
        <w:rPr>
          <w:sz w:val="28"/>
          <w:szCs w:val="28"/>
        </w:rPr>
      </w:pPr>
      <w:r w:rsidRPr="007B1888">
        <w:rPr>
          <w:noProof/>
          <w:sz w:val="28"/>
          <w:szCs w:val="28"/>
        </w:rPr>
        <w:drawing>
          <wp:inline distT="0" distB="0" distL="0" distR="0" wp14:anchorId="43DDD257" wp14:editId="2FDB31B7">
            <wp:extent cx="3964254" cy="2139032"/>
            <wp:effectExtent l="0" t="0" r="0" b="0"/>
            <wp:docPr id="16" name="Picture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29"/>
                    </pic:cNvPr>
                    <pic:cNvPicPr/>
                  </pic:nvPicPr>
                  <pic:blipFill>
                    <a:blip r:embed="rId30"/>
                    <a:stretch>
                      <a:fillRect/>
                    </a:stretch>
                  </pic:blipFill>
                  <pic:spPr>
                    <a:xfrm>
                      <a:off x="0" y="0"/>
                      <a:ext cx="4068823" cy="2195455"/>
                    </a:xfrm>
                    <a:prstGeom prst="rect">
                      <a:avLst/>
                    </a:prstGeom>
                  </pic:spPr>
                </pic:pic>
              </a:graphicData>
            </a:graphic>
          </wp:inline>
        </w:drawing>
      </w:r>
    </w:p>
    <w:p w14:paraId="2120B10F" w14:textId="77777777" w:rsidR="007B1888" w:rsidRDefault="007B1888" w:rsidP="00F35F6B">
      <w:pPr>
        <w:pStyle w:val="ListParagraph"/>
        <w:bidi/>
        <w:jc w:val="center"/>
        <w:rPr>
          <w:rtl/>
        </w:rPr>
      </w:pPr>
      <w:r w:rsidRPr="00D4659D">
        <w:rPr>
          <w:rFonts w:hint="cs"/>
          <w:rtl/>
        </w:rPr>
        <w:t xml:space="preserve">תמונה מספר </w:t>
      </w:r>
      <w:r w:rsidR="00F35F6B">
        <w:t>6</w:t>
      </w:r>
      <w:r w:rsidRPr="00D4659D">
        <w:rPr>
          <w:rFonts w:hint="cs"/>
          <w:rtl/>
        </w:rPr>
        <w:t xml:space="preserve">: </w:t>
      </w:r>
      <w:r w:rsidRPr="00D4659D">
        <w:t xml:space="preserve"> </w:t>
      </w:r>
      <w:r w:rsidRPr="00D4659D">
        <w:rPr>
          <w:rFonts w:hint="cs"/>
          <w:rtl/>
        </w:rPr>
        <w:t xml:space="preserve">המתארת </w:t>
      </w:r>
      <w:r>
        <w:rPr>
          <w:rFonts w:hint="cs"/>
          <w:rtl/>
        </w:rPr>
        <w:t>את פונקציי</w:t>
      </w:r>
      <w:r>
        <w:rPr>
          <w:rFonts w:hint="eastAsia"/>
          <w:rtl/>
        </w:rPr>
        <w:t>ת</w:t>
      </w:r>
      <w:r>
        <w:rPr>
          <w:rFonts w:hint="cs"/>
          <w:rtl/>
        </w:rPr>
        <w:t xml:space="preserve"> </w:t>
      </w:r>
      <w:proofErr w:type="spellStart"/>
      <w:r>
        <w:t>ReLu</w:t>
      </w:r>
      <w:proofErr w:type="spellEnd"/>
      <w:r>
        <w:rPr>
          <w:rFonts w:hint="cs"/>
          <w:rtl/>
        </w:rPr>
        <w:t xml:space="preserve"> </w:t>
      </w:r>
      <w:r>
        <w:t>[1]</w:t>
      </w:r>
    </w:p>
    <w:p w14:paraId="7E35549A" w14:textId="77777777" w:rsidR="00A226FB" w:rsidRPr="007B1888" w:rsidRDefault="00A226FB" w:rsidP="00F30BC6">
      <w:pPr>
        <w:pStyle w:val="ListParagraph"/>
        <w:bidi/>
        <w:jc w:val="both"/>
      </w:pPr>
    </w:p>
    <w:p w14:paraId="5EFB9513" w14:textId="77777777" w:rsidR="00AD0BB4" w:rsidRDefault="00091D0C" w:rsidP="00F30BC6">
      <w:pPr>
        <w:pStyle w:val="ListParagraph"/>
        <w:bidi/>
        <w:jc w:val="both"/>
        <w:rPr>
          <w:rFonts w:cs="Arial"/>
          <w:sz w:val="28"/>
          <w:szCs w:val="28"/>
          <w:rtl/>
        </w:rPr>
      </w:pPr>
      <w:r w:rsidRPr="00091D0C">
        <w:rPr>
          <w:rFonts w:cs="Arial" w:hint="cs"/>
          <w:sz w:val="28"/>
          <w:szCs w:val="28"/>
          <w:rtl/>
        </w:rPr>
        <w:t>פונקציה זו</w:t>
      </w:r>
      <w:r w:rsidR="00F35F6B">
        <w:rPr>
          <w:rFonts w:cs="Arial" w:hint="cs"/>
          <w:sz w:val="28"/>
          <w:szCs w:val="28"/>
          <w:rtl/>
        </w:rPr>
        <w:t xml:space="preserve"> בתמונה מספר 6</w:t>
      </w:r>
      <w:r w:rsidRPr="00091D0C">
        <w:rPr>
          <w:rFonts w:cs="Arial" w:hint="cs"/>
          <w:sz w:val="28"/>
          <w:szCs w:val="28"/>
          <w:rtl/>
        </w:rPr>
        <w:t xml:space="preserve"> באה</w:t>
      </w:r>
      <w:r>
        <w:rPr>
          <w:rFonts w:cs="Arial" w:hint="cs"/>
          <w:sz w:val="28"/>
          <w:szCs w:val="28"/>
          <w:rtl/>
        </w:rPr>
        <w:t xml:space="preserve"> לפתור בעיות נוספות </w:t>
      </w:r>
      <w:r w:rsidR="007B1888">
        <w:rPr>
          <w:rFonts w:cs="Arial" w:hint="cs"/>
          <w:sz w:val="28"/>
          <w:szCs w:val="28"/>
          <w:rtl/>
        </w:rPr>
        <w:t>אשר התגלו</w:t>
      </w:r>
      <w:r>
        <w:rPr>
          <w:rFonts w:cs="Arial" w:hint="cs"/>
          <w:sz w:val="28"/>
          <w:szCs w:val="28"/>
          <w:rtl/>
        </w:rPr>
        <w:t xml:space="preserve"> בנוירון ה </w:t>
      </w:r>
      <w:r>
        <w:rPr>
          <w:rFonts w:cs="Arial"/>
          <w:sz w:val="28"/>
          <w:szCs w:val="28"/>
          <w:rtl/>
        </w:rPr>
        <w:t>–</w:t>
      </w:r>
      <w:r>
        <w:rPr>
          <w:rFonts w:cs="Arial" w:hint="cs"/>
          <w:sz w:val="28"/>
          <w:szCs w:val="28"/>
          <w:rtl/>
        </w:rPr>
        <w:t xml:space="preserve"> </w:t>
      </w:r>
      <w:r>
        <w:rPr>
          <w:rFonts w:cs="Arial"/>
          <w:sz w:val="28"/>
          <w:szCs w:val="28"/>
        </w:rPr>
        <w:t>Sigmoid</w:t>
      </w:r>
      <w:r>
        <w:rPr>
          <w:rFonts w:cs="Arial" w:hint="cs"/>
          <w:sz w:val="28"/>
          <w:szCs w:val="28"/>
          <w:rtl/>
        </w:rPr>
        <w:t xml:space="preserve"> לדוגמא:</w:t>
      </w:r>
    </w:p>
    <w:p w14:paraId="7492E0ED" w14:textId="77777777" w:rsidR="00091D0C" w:rsidRDefault="00091D0C" w:rsidP="00F30BC6">
      <w:pPr>
        <w:pStyle w:val="ListParagraph"/>
        <w:numPr>
          <w:ilvl w:val="0"/>
          <w:numId w:val="3"/>
        </w:numPr>
        <w:bidi/>
        <w:jc w:val="both"/>
        <w:rPr>
          <w:rFonts w:cs="Arial"/>
          <w:sz w:val="28"/>
          <w:szCs w:val="28"/>
          <w:rtl/>
        </w:rPr>
      </w:pPr>
      <w:r>
        <w:rPr>
          <w:rFonts w:cs="Arial" w:hint="cs"/>
          <w:sz w:val="28"/>
          <w:szCs w:val="28"/>
          <w:rtl/>
        </w:rPr>
        <w:t xml:space="preserve">בעיית החישובים </w:t>
      </w:r>
      <w:r>
        <w:rPr>
          <w:rFonts w:cs="Arial"/>
          <w:sz w:val="28"/>
          <w:szCs w:val="28"/>
          <w:rtl/>
        </w:rPr>
        <w:t>–</w:t>
      </w:r>
      <w:r>
        <w:rPr>
          <w:rFonts w:cs="Arial" w:hint="cs"/>
          <w:sz w:val="28"/>
          <w:szCs w:val="28"/>
          <w:rtl/>
        </w:rPr>
        <w:t xml:space="preserve"> כיוון שהמודל הלוגיסטי מבצע חישובים </w:t>
      </w:r>
      <w:proofErr w:type="spellStart"/>
      <w:r>
        <w:rPr>
          <w:rFonts w:cs="Arial" w:hint="cs"/>
          <w:sz w:val="28"/>
          <w:szCs w:val="28"/>
          <w:rtl/>
        </w:rPr>
        <w:t>אקספוניציאלים</w:t>
      </w:r>
      <w:proofErr w:type="spellEnd"/>
      <w:r w:rsidR="00C45397">
        <w:rPr>
          <w:rFonts w:cs="Arial" w:hint="cs"/>
          <w:sz w:val="28"/>
          <w:szCs w:val="28"/>
          <w:rtl/>
        </w:rPr>
        <w:t>,</w:t>
      </w:r>
      <w:r>
        <w:rPr>
          <w:rFonts w:cs="Arial" w:hint="cs"/>
          <w:sz w:val="28"/>
          <w:szCs w:val="28"/>
          <w:rtl/>
        </w:rPr>
        <w:t xml:space="preserve"> סיבוכיות זמן הריצה גבוה</w:t>
      </w:r>
      <w:r w:rsidR="007B1888">
        <w:rPr>
          <w:rFonts w:cs="Arial" w:hint="cs"/>
          <w:sz w:val="28"/>
          <w:szCs w:val="28"/>
          <w:rtl/>
        </w:rPr>
        <w:t xml:space="preserve">ה לעומת פונקציית </w:t>
      </w:r>
      <w:proofErr w:type="spellStart"/>
      <w:r w:rsidR="007B1888">
        <w:rPr>
          <w:rFonts w:cs="Arial"/>
          <w:sz w:val="28"/>
          <w:szCs w:val="28"/>
        </w:rPr>
        <w:t>ReLu</w:t>
      </w:r>
      <w:proofErr w:type="spellEnd"/>
      <w:r w:rsidR="007B1888">
        <w:rPr>
          <w:rFonts w:cs="Arial" w:hint="cs"/>
          <w:sz w:val="28"/>
          <w:szCs w:val="28"/>
          <w:rtl/>
        </w:rPr>
        <w:t xml:space="preserve"> המשתמשת בחישוב פשוט יותר.</w:t>
      </w:r>
      <w:r>
        <w:rPr>
          <w:rFonts w:cs="Arial" w:hint="cs"/>
          <w:sz w:val="28"/>
          <w:szCs w:val="28"/>
          <w:rtl/>
        </w:rPr>
        <w:t xml:space="preserve"> </w:t>
      </w:r>
    </w:p>
    <w:p w14:paraId="41CBDAEF" w14:textId="77777777" w:rsidR="00A226FB" w:rsidRPr="00A226FB" w:rsidRDefault="007B1888" w:rsidP="00F30BC6">
      <w:pPr>
        <w:pStyle w:val="ListParagraph"/>
        <w:numPr>
          <w:ilvl w:val="0"/>
          <w:numId w:val="3"/>
        </w:numPr>
        <w:bidi/>
        <w:jc w:val="both"/>
        <w:rPr>
          <w:sz w:val="28"/>
          <w:szCs w:val="28"/>
        </w:rPr>
      </w:pPr>
      <w:r>
        <w:rPr>
          <w:rFonts w:cs="Arial" w:hint="cs"/>
          <w:sz w:val="28"/>
          <w:szCs w:val="28"/>
          <w:rtl/>
        </w:rPr>
        <w:t xml:space="preserve">בעיית ה </w:t>
      </w:r>
      <w:r>
        <w:rPr>
          <w:rFonts w:cs="Arial"/>
          <w:sz w:val="28"/>
          <w:szCs w:val="28"/>
        </w:rPr>
        <w:t>True Zero</w:t>
      </w:r>
      <w:r>
        <w:rPr>
          <w:rFonts w:cs="Arial" w:hint="cs"/>
          <w:sz w:val="28"/>
          <w:szCs w:val="28"/>
          <w:rtl/>
        </w:rPr>
        <w:t xml:space="preserve"> </w:t>
      </w:r>
      <w:r w:rsidR="00A226FB">
        <w:rPr>
          <w:rFonts w:cs="Arial"/>
          <w:sz w:val="28"/>
          <w:szCs w:val="28"/>
          <w:rtl/>
        </w:rPr>
        <w:t>–</w:t>
      </w:r>
      <w:r>
        <w:rPr>
          <w:rFonts w:cs="Arial" w:hint="cs"/>
          <w:sz w:val="28"/>
          <w:szCs w:val="28"/>
          <w:rtl/>
        </w:rPr>
        <w:t xml:space="preserve"> </w:t>
      </w:r>
      <w:r w:rsidR="00A226FB">
        <w:rPr>
          <w:rFonts w:cs="Arial" w:hint="cs"/>
          <w:sz w:val="28"/>
          <w:szCs w:val="28"/>
          <w:rtl/>
        </w:rPr>
        <w:t xml:space="preserve">פונקציית ה- </w:t>
      </w:r>
      <w:r w:rsidR="00A226FB">
        <w:rPr>
          <w:rFonts w:cs="Arial"/>
          <w:sz w:val="28"/>
          <w:szCs w:val="28"/>
        </w:rPr>
        <w:t>Sigmoid</w:t>
      </w:r>
      <w:r w:rsidR="00A226FB">
        <w:rPr>
          <w:rFonts w:cs="Arial" w:hint="cs"/>
          <w:sz w:val="28"/>
          <w:szCs w:val="28"/>
          <w:rtl/>
        </w:rPr>
        <w:t xml:space="preserve"> לא יכולה להוציא לנו 0 אמיתי אלא רק ערך קרוב מאוד ל0, לעומת זאת </w:t>
      </w:r>
      <w:proofErr w:type="spellStart"/>
      <w:r w:rsidR="00A226FB">
        <w:rPr>
          <w:rFonts w:cs="Arial"/>
          <w:sz w:val="28"/>
          <w:szCs w:val="28"/>
        </w:rPr>
        <w:t>ReLu</w:t>
      </w:r>
      <w:proofErr w:type="spellEnd"/>
      <w:r w:rsidR="00A226FB">
        <w:rPr>
          <w:rFonts w:cs="Arial" w:hint="cs"/>
          <w:sz w:val="28"/>
          <w:szCs w:val="28"/>
          <w:rtl/>
        </w:rPr>
        <w:t xml:space="preserve"> יכולה להוציא 0 אמיתי אשר יגרום </w:t>
      </w:r>
    </w:p>
    <w:p w14:paraId="449ADFF6" w14:textId="77777777" w:rsidR="007B1888" w:rsidRPr="00A226FB" w:rsidRDefault="00A226FB" w:rsidP="00F30BC6">
      <w:pPr>
        <w:pStyle w:val="ListParagraph"/>
        <w:bidi/>
        <w:jc w:val="both"/>
        <w:rPr>
          <w:sz w:val="28"/>
          <w:szCs w:val="28"/>
        </w:rPr>
      </w:pPr>
      <w:r w:rsidRPr="00A226FB">
        <w:rPr>
          <w:rFonts w:cs="Arial" w:hint="cs"/>
          <w:sz w:val="28"/>
          <w:szCs w:val="28"/>
          <w:rtl/>
        </w:rPr>
        <w:t>לרשת נוירונים "מפוזרת" יותר</w:t>
      </w:r>
      <w:r w:rsidR="00C45397">
        <w:rPr>
          <w:rFonts w:cs="Arial" w:hint="cs"/>
          <w:sz w:val="28"/>
          <w:szCs w:val="28"/>
          <w:rtl/>
        </w:rPr>
        <w:t>,</w:t>
      </w:r>
      <w:r w:rsidRPr="00A226FB">
        <w:rPr>
          <w:rFonts w:cs="Arial" w:hint="cs"/>
          <w:sz w:val="28"/>
          <w:szCs w:val="28"/>
          <w:rtl/>
        </w:rPr>
        <w:t xml:space="preserve"> תכונה אשר יכולה לפשט ולהאיץ את אימון המודל.</w:t>
      </w:r>
    </w:p>
    <w:p w14:paraId="048EB1BE" w14:textId="77777777" w:rsidR="00A226FB" w:rsidRDefault="00A226FB" w:rsidP="00F30BC6">
      <w:pPr>
        <w:bidi/>
        <w:jc w:val="both"/>
        <w:rPr>
          <w:sz w:val="28"/>
          <w:szCs w:val="28"/>
          <w:rtl/>
        </w:rPr>
      </w:pPr>
    </w:p>
    <w:p w14:paraId="71458389" w14:textId="77777777" w:rsidR="00A226FB" w:rsidRDefault="00A226FB" w:rsidP="00F30BC6">
      <w:pPr>
        <w:bidi/>
        <w:jc w:val="both"/>
        <w:rPr>
          <w:sz w:val="28"/>
          <w:szCs w:val="28"/>
          <w:rtl/>
        </w:rPr>
      </w:pPr>
      <w:r>
        <w:rPr>
          <w:rFonts w:hint="cs"/>
          <w:sz w:val="28"/>
          <w:szCs w:val="28"/>
          <w:rtl/>
        </w:rPr>
        <w:t xml:space="preserve">לסיכום </w:t>
      </w:r>
      <w:proofErr w:type="spellStart"/>
      <w:r>
        <w:rPr>
          <w:sz w:val="28"/>
          <w:szCs w:val="28"/>
        </w:rPr>
        <w:t>ReLu</w:t>
      </w:r>
      <w:proofErr w:type="spellEnd"/>
      <w:r>
        <w:rPr>
          <w:rFonts w:hint="cs"/>
          <w:sz w:val="28"/>
          <w:szCs w:val="28"/>
          <w:rtl/>
        </w:rPr>
        <w:t xml:space="preserve"> הינה פונקציית אקטיבציה פשוטה, מהירה יותר ולכן הראתה שיפורים ניכרים לעומת </w:t>
      </w:r>
      <w:proofErr w:type="spellStart"/>
      <w:r>
        <w:rPr>
          <w:rFonts w:hint="cs"/>
          <w:sz w:val="28"/>
          <w:szCs w:val="28"/>
          <w:rtl/>
        </w:rPr>
        <w:t>פונקצית</w:t>
      </w:r>
      <w:proofErr w:type="spellEnd"/>
      <w:r>
        <w:rPr>
          <w:rFonts w:hint="cs"/>
          <w:sz w:val="28"/>
          <w:szCs w:val="28"/>
          <w:rtl/>
        </w:rPr>
        <w:t xml:space="preserve"> ה</w:t>
      </w:r>
      <w:r>
        <w:rPr>
          <w:sz w:val="28"/>
          <w:szCs w:val="28"/>
        </w:rPr>
        <w:t xml:space="preserve"> –</w:t>
      </w:r>
      <w:r>
        <w:rPr>
          <w:rFonts w:hint="cs"/>
          <w:sz w:val="28"/>
          <w:szCs w:val="28"/>
          <w:rtl/>
        </w:rPr>
        <w:t xml:space="preserve"> </w:t>
      </w:r>
      <w:r>
        <w:rPr>
          <w:sz w:val="28"/>
          <w:szCs w:val="28"/>
        </w:rPr>
        <w:t>Sigmoid</w:t>
      </w:r>
      <w:r>
        <w:rPr>
          <w:rFonts w:hint="cs"/>
          <w:sz w:val="28"/>
          <w:szCs w:val="28"/>
          <w:rtl/>
        </w:rPr>
        <w:t>[1] דבר זה הוביל אותה להיות פונקציית האקטיבציה הפופולרית ביותר</w:t>
      </w:r>
      <w:r w:rsidR="005D0112">
        <w:rPr>
          <w:rFonts w:hint="cs"/>
          <w:sz w:val="28"/>
          <w:szCs w:val="28"/>
          <w:rtl/>
        </w:rPr>
        <w:t xml:space="preserve"> כיום</w:t>
      </w:r>
      <w:r>
        <w:rPr>
          <w:rFonts w:hint="cs"/>
          <w:sz w:val="28"/>
          <w:szCs w:val="28"/>
          <w:rtl/>
        </w:rPr>
        <w:t>.</w:t>
      </w:r>
    </w:p>
    <w:p w14:paraId="12D423D8" w14:textId="77777777" w:rsidR="00A226FB" w:rsidRPr="00A226FB" w:rsidRDefault="00A226FB" w:rsidP="00F30BC6">
      <w:pPr>
        <w:bidi/>
        <w:jc w:val="both"/>
        <w:rPr>
          <w:sz w:val="28"/>
          <w:szCs w:val="28"/>
          <w:rtl/>
        </w:rPr>
      </w:pPr>
      <w:r>
        <w:rPr>
          <w:rFonts w:hint="cs"/>
          <w:sz w:val="28"/>
          <w:szCs w:val="28"/>
          <w:rtl/>
        </w:rPr>
        <w:t xml:space="preserve"> חשוב לציין כי לפונקציית ה</w:t>
      </w:r>
      <w:proofErr w:type="spellStart"/>
      <w:r>
        <w:rPr>
          <w:sz w:val="28"/>
          <w:szCs w:val="28"/>
        </w:rPr>
        <w:t>ReLu</w:t>
      </w:r>
      <w:proofErr w:type="spellEnd"/>
      <w:r>
        <w:rPr>
          <w:rFonts w:hint="cs"/>
          <w:sz w:val="28"/>
          <w:szCs w:val="28"/>
          <w:rtl/>
        </w:rPr>
        <w:t xml:space="preserve"> ישנן </w:t>
      </w:r>
      <w:proofErr w:type="spellStart"/>
      <w:r>
        <w:rPr>
          <w:rFonts w:hint="cs"/>
          <w:sz w:val="28"/>
          <w:szCs w:val="28"/>
          <w:rtl/>
        </w:rPr>
        <w:t>גירסאות</w:t>
      </w:r>
      <w:proofErr w:type="spellEnd"/>
      <w:r>
        <w:rPr>
          <w:rFonts w:hint="cs"/>
          <w:sz w:val="28"/>
          <w:szCs w:val="28"/>
          <w:rtl/>
        </w:rPr>
        <w:t xml:space="preserve"> נוספות ומתקדמות יותר אשר לא אסקור כאן בפירוט.</w:t>
      </w:r>
    </w:p>
    <w:p w14:paraId="6F6FDFB8" w14:textId="77777777" w:rsidR="00CE63E3" w:rsidRDefault="00CE63E3" w:rsidP="00F30BC6">
      <w:pPr>
        <w:pStyle w:val="ListParagraph"/>
        <w:bidi/>
        <w:jc w:val="both"/>
        <w:rPr>
          <w:sz w:val="28"/>
          <w:szCs w:val="28"/>
          <w:rtl/>
        </w:rPr>
      </w:pPr>
    </w:p>
    <w:p w14:paraId="31E69646" w14:textId="77777777" w:rsidR="00AD0BB4" w:rsidDel="00B30A07" w:rsidRDefault="00AD0BB4" w:rsidP="00F30BC6">
      <w:pPr>
        <w:pStyle w:val="ListParagraph"/>
        <w:bidi/>
        <w:jc w:val="both"/>
        <w:rPr>
          <w:del w:id="135" w:author="Stav Cohen" w:date="2020-10-16T13:31:00Z"/>
          <w:sz w:val="28"/>
          <w:szCs w:val="28"/>
          <w:rtl/>
        </w:rPr>
      </w:pPr>
    </w:p>
    <w:p w14:paraId="761FBBCA" w14:textId="77777777" w:rsidR="00CE63E3" w:rsidRPr="006B1218" w:rsidRDefault="00CE63E3" w:rsidP="00F30BC6">
      <w:pPr>
        <w:bidi/>
        <w:jc w:val="both"/>
        <w:rPr>
          <w:sz w:val="28"/>
          <w:szCs w:val="28"/>
          <w:rtl/>
        </w:rPr>
      </w:pPr>
    </w:p>
    <w:p w14:paraId="3A7435B6" w14:textId="77777777" w:rsidR="00B20479" w:rsidRPr="00194467" w:rsidRDefault="00B20479" w:rsidP="000D28C8">
      <w:pPr>
        <w:pStyle w:val="ListParagraph"/>
        <w:bidi/>
        <w:jc w:val="center"/>
        <w:rPr>
          <w:b/>
          <w:bCs/>
          <w:sz w:val="32"/>
          <w:szCs w:val="32"/>
          <w:u w:val="single"/>
          <w:rtl/>
        </w:rPr>
      </w:pPr>
      <w:del w:id="136" w:author="maya" w:date="2020-09-13T14:13:00Z">
        <w:r w:rsidRPr="00194467" w:rsidDel="000D28C8">
          <w:rPr>
            <w:rFonts w:hint="cs"/>
            <w:b/>
            <w:bCs/>
            <w:sz w:val="32"/>
            <w:szCs w:val="32"/>
            <w:u w:val="single"/>
            <w:rtl/>
          </w:rPr>
          <w:delText>מאחד ל</w:delText>
        </w:r>
        <w:r w:rsidDel="000D28C8">
          <w:rPr>
            <w:rFonts w:hint="cs"/>
            <w:b/>
            <w:bCs/>
            <w:sz w:val="32"/>
            <w:szCs w:val="32"/>
            <w:u w:val="single"/>
            <w:rtl/>
          </w:rPr>
          <w:delText>רבים</w:delText>
        </w:r>
        <w:r w:rsidRPr="00194467" w:rsidDel="000D28C8">
          <w:rPr>
            <w:rFonts w:hint="cs"/>
            <w:b/>
            <w:bCs/>
            <w:sz w:val="32"/>
            <w:szCs w:val="32"/>
            <w:u w:val="single"/>
            <w:rtl/>
          </w:rPr>
          <w:delText xml:space="preserve"> </w:delText>
        </w:r>
        <w:r w:rsidDel="000D28C8">
          <w:rPr>
            <w:b/>
            <w:bCs/>
            <w:sz w:val="32"/>
            <w:szCs w:val="32"/>
            <w:u w:val="single"/>
            <w:rtl/>
          </w:rPr>
          <w:delText>–</w:delText>
        </w:r>
        <w:r w:rsidRPr="00194467" w:rsidDel="000D28C8">
          <w:rPr>
            <w:rFonts w:hint="cs"/>
            <w:b/>
            <w:bCs/>
            <w:sz w:val="32"/>
            <w:szCs w:val="32"/>
            <w:u w:val="single"/>
            <w:rtl/>
          </w:rPr>
          <w:delText xml:space="preserve"> </w:delText>
        </w:r>
      </w:del>
      <w:r>
        <w:rPr>
          <w:rFonts w:hint="cs"/>
          <w:b/>
          <w:bCs/>
          <w:sz w:val="32"/>
          <w:szCs w:val="32"/>
          <w:u w:val="single"/>
          <w:rtl/>
        </w:rPr>
        <w:t xml:space="preserve">מבנה </w:t>
      </w:r>
      <w:r w:rsidRPr="00194467">
        <w:rPr>
          <w:rFonts w:hint="cs"/>
          <w:b/>
          <w:bCs/>
          <w:sz w:val="32"/>
          <w:szCs w:val="32"/>
          <w:u w:val="single"/>
          <w:rtl/>
        </w:rPr>
        <w:t>רשת</w:t>
      </w:r>
      <w:del w:id="137" w:author="maya" w:date="2020-09-13T14:13:00Z">
        <w:r w:rsidRPr="00194467" w:rsidDel="000D28C8">
          <w:rPr>
            <w:rFonts w:hint="cs"/>
            <w:b/>
            <w:bCs/>
            <w:sz w:val="32"/>
            <w:szCs w:val="32"/>
            <w:u w:val="single"/>
            <w:rtl/>
          </w:rPr>
          <w:delText>ות</w:delText>
        </w:r>
      </w:del>
      <w:r w:rsidRPr="00194467">
        <w:rPr>
          <w:rFonts w:hint="cs"/>
          <w:b/>
          <w:bCs/>
          <w:sz w:val="32"/>
          <w:szCs w:val="32"/>
          <w:u w:val="single"/>
          <w:rtl/>
        </w:rPr>
        <w:t xml:space="preserve"> </w:t>
      </w:r>
      <w:del w:id="138" w:author="maya" w:date="2020-09-13T14:13:00Z">
        <w:r w:rsidR="00633262" w:rsidDel="000D28C8">
          <w:rPr>
            <w:rFonts w:hint="cs"/>
            <w:b/>
            <w:bCs/>
            <w:sz w:val="32"/>
            <w:szCs w:val="32"/>
            <w:u w:val="single"/>
            <w:rtl/>
          </w:rPr>
          <w:delText>ה</w:delText>
        </w:r>
      </w:del>
      <w:r w:rsidRPr="00194467">
        <w:rPr>
          <w:rFonts w:hint="cs"/>
          <w:b/>
          <w:bCs/>
          <w:sz w:val="32"/>
          <w:szCs w:val="32"/>
          <w:u w:val="single"/>
          <w:rtl/>
        </w:rPr>
        <w:t>נוירונים</w:t>
      </w:r>
    </w:p>
    <w:p w14:paraId="173D4E60" w14:textId="77777777" w:rsidR="00B20479" w:rsidRDefault="00B20479" w:rsidP="00F30BC6">
      <w:pPr>
        <w:pStyle w:val="ListParagraph"/>
        <w:bidi/>
        <w:jc w:val="both"/>
        <w:rPr>
          <w:sz w:val="28"/>
          <w:szCs w:val="28"/>
          <w:rtl/>
        </w:rPr>
      </w:pPr>
    </w:p>
    <w:p w14:paraId="25F488C0" w14:textId="22EB7F2A" w:rsidR="00B20479" w:rsidRDefault="00B20479" w:rsidP="00F30BC6">
      <w:pPr>
        <w:pStyle w:val="ListParagraph"/>
        <w:bidi/>
        <w:jc w:val="both"/>
        <w:rPr>
          <w:sz w:val="28"/>
          <w:szCs w:val="28"/>
          <w:rtl/>
        </w:rPr>
      </w:pPr>
      <w:r>
        <w:rPr>
          <w:rFonts w:hint="cs"/>
          <w:sz w:val="28"/>
          <w:szCs w:val="28"/>
          <w:rtl/>
        </w:rPr>
        <w:t>בדומה לרשתות הנוירונים במוח האנושי גם כאן נתחקה על המבנה ונבנה רשת נוירונים מלאכותית הבנויה משכבות של נוירונים המחוברות אחת לשניי</w:t>
      </w:r>
      <w:r>
        <w:rPr>
          <w:rFonts w:hint="eastAsia"/>
          <w:sz w:val="28"/>
          <w:szCs w:val="28"/>
          <w:rtl/>
        </w:rPr>
        <w:t>ה</w:t>
      </w:r>
      <w:r>
        <w:rPr>
          <w:rFonts w:hint="cs"/>
          <w:sz w:val="28"/>
          <w:szCs w:val="28"/>
          <w:rtl/>
        </w:rPr>
        <w:t>.[</w:t>
      </w:r>
      <w:del w:id="139" w:author="Stav Cohen" w:date="2020-10-16T13:31:00Z">
        <w:r w:rsidR="00FF7CD5" w:rsidDel="00B30A07">
          <w:fldChar w:fldCharType="begin"/>
        </w:r>
        <w:r w:rsidR="00FF7CD5" w:rsidDel="00B30A07">
          <w:delInstrText xml:space="preserve"> HYPERLINK "http://neuralnetworksanddeeplearning.com/chap1.html" </w:delInstrText>
        </w:r>
        <w:r w:rsidR="00FF7CD5" w:rsidDel="00B30A07">
          <w:fldChar w:fldCharType="separate"/>
        </w:r>
        <w:r w:rsidR="002B4319" w:rsidDel="00B30A07">
          <w:rPr>
            <w:rStyle w:val="Hyperlink"/>
            <w:rFonts w:hint="cs"/>
            <w:sz w:val="28"/>
            <w:szCs w:val="28"/>
            <w:rtl/>
          </w:rPr>
          <w:delText>6</w:delText>
        </w:r>
        <w:r w:rsidR="00FF7CD5" w:rsidDel="00B30A07">
          <w:rPr>
            <w:rStyle w:val="Hyperlink"/>
            <w:sz w:val="28"/>
            <w:szCs w:val="28"/>
          </w:rPr>
          <w:fldChar w:fldCharType="end"/>
        </w:r>
      </w:del>
      <w:ins w:id="140" w:author="Stav Cohen" w:date="2020-10-16T13:31:00Z">
        <w:r w:rsidR="00B30A07">
          <w:fldChar w:fldCharType="begin"/>
        </w:r>
        <w:r w:rsidR="00B30A07">
          <w:instrText xml:space="preserve"> HYPERLINK "http://neuralnetworksanddeeplearning.com/chap1.html" </w:instrText>
        </w:r>
        <w:r w:rsidR="00B30A07">
          <w:fldChar w:fldCharType="separate"/>
        </w:r>
        <w:r w:rsidR="00B30A07">
          <w:rPr>
            <w:rStyle w:val="Hyperlink"/>
            <w:sz w:val="28"/>
            <w:szCs w:val="28"/>
          </w:rPr>
          <w:t>8</w:t>
        </w:r>
        <w:r w:rsidR="00B30A07">
          <w:rPr>
            <w:rStyle w:val="Hyperlink"/>
            <w:sz w:val="28"/>
            <w:szCs w:val="28"/>
          </w:rPr>
          <w:fldChar w:fldCharType="end"/>
        </w:r>
      </w:ins>
      <w:r>
        <w:rPr>
          <w:rFonts w:hint="cs"/>
          <w:sz w:val="28"/>
          <w:szCs w:val="28"/>
          <w:rtl/>
        </w:rPr>
        <w:t>]</w:t>
      </w:r>
    </w:p>
    <w:p w14:paraId="312EF95B" w14:textId="77777777" w:rsidR="00B20479" w:rsidRDefault="00B20479" w:rsidP="00F30BC6">
      <w:pPr>
        <w:pStyle w:val="ListParagraph"/>
        <w:bidi/>
        <w:jc w:val="both"/>
        <w:rPr>
          <w:sz w:val="28"/>
          <w:szCs w:val="28"/>
          <w:rtl/>
        </w:rPr>
      </w:pPr>
    </w:p>
    <w:p w14:paraId="7220D619" w14:textId="77777777" w:rsidR="00B20479" w:rsidRDefault="00B20479" w:rsidP="002B4319">
      <w:pPr>
        <w:pStyle w:val="ListParagraph"/>
        <w:bidi/>
        <w:jc w:val="center"/>
        <w:rPr>
          <w:sz w:val="28"/>
          <w:szCs w:val="28"/>
          <w:rtl/>
        </w:rPr>
      </w:pPr>
      <w:r w:rsidRPr="00194467">
        <w:rPr>
          <w:rFonts w:cs="Arial"/>
          <w:noProof/>
          <w:sz w:val="28"/>
          <w:szCs w:val="28"/>
          <w:rtl/>
        </w:rPr>
        <w:drawing>
          <wp:inline distT="0" distB="0" distL="0" distR="0" wp14:anchorId="070F18B8" wp14:editId="6933F926">
            <wp:extent cx="5058461" cy="2698386"/>
            <wp:effectExtent l="0" t="0" r="8890" b="6985"/>
            <wp:docPr id="6" name="Picture 6">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3"/>
                    </pic:cNvPr>
                    <pic:cNvPicPr/>
                  </pic:nvPicPr>
                  <pic:blipFill>
                    <a:blip r:embed="rId31"/>
                    <a:stretch>
                      <a:fillRect/>
                    </a:stretch>
                  </pic:blipFill>
                  <pic:spPr>
                    <a:xfrm>
                      <a:off x="0" y="0"/>
                      <a:ext cx="5079099" cy="2709395"/>
                    </a:xfrm>
                    <a:prstGeom prst="rect">
                      <a:avLst/>
                    </a:prstGeom>
                  </pic:spPr>
                </pic:pic>
              </a:graphicData>
            </a:graphic>
          </wp:inline>
        </w:drawing>
      </w:r>
    </w:p>
    <w:p w14:paraId="70C26634" w14:textId="012AC496" w:rsidR="00B20479" w:rsidRPr="00B20479" w:rsidRDefault="00B20479" w:rsidP="002B4319">
      <w:pPr>
        <w:pStyle w:val="ListParagraph"/>
        <w:bidi/>
        <w:jc w:val="center"/>
        <w:rPr>
          <w:rtl/>
        </w:rPr>
      </w:pPr>
      <w:r w:rsidRPr="00D4659D">
        <w:rPr>
          <w:rFonts w:hint="cs"/>
          <w:rtl/>
        </w:rPr>
        <w:t xml:space="preserve">תמונה מספר </w:t>
      </w:r>
      <w:r w:rsidR="002B4319">
        <w:rPr>
          <w:rFonts w:hint="cs"/>
          <w:rtl/>
        </w:rPr>
        <w:t>7</w:t>
      </w:r>
      <w:r w:rsidRPr="00D4659D">
        <w:rPr>
          <w:rFonts w:hint="cs"/>
          <w:rtl/>
        </w:rPr>
        <w:t xml:space="preserve">: </w:t>
      </w:r>
      <w:r w:rsidRPr="00D4659D">
        <w:t xml:space="preserve"> </w:t>
      </w:r>
      <w:r w:rsidRPr="00D4659D">
        <w:rPr>
          <w:rFonts w:hint="cs"/>
          <w:rtl/>
        </w:rPr>
        <w:t xml:space="preserve">המתארת </w:t>
      </w:r>
      <w:r>
        <w:rPr>
          <w:rFonts w:hint="cs"/>
          <w:rtl/>
        </w:rPr>
        <w:t>רשת נוירונים [</w:t>
      </w:r>
      <w:del w:id="141" w:author="Stav Cohen" w:date="2020-10-16T13:31:00Z">
        <w:r w:rsidR="002B4319" w:rsidDel="00B30A07">
          <w:rPr>
            <w:rFonts w:hint="cs"/>
            <w:rtl/>
          </w:rPr>
          <w:delText>6</w:delText>
        </w:r>
      </w:del>
      <w:ins w:id="142" w:author="Stav Cohen" w:date="2020-10-16T13:31:00Z">
        <w:r w:rsidR="00B30A07">
          <w:t>8</w:t>
        </w:r>
      </w:ins>
      <w:r>
        <w:rPr>
          <w:rFonts w:hint="cs"/>
          <w:rtl/>
        </w:rPr>
        <w:t>]</w:t>
      </w:r>
    </w:p>
    <w:p w14:paraId="6CD7D319" w14:textId="77777777" w:rsidR="00B20479" w:rsidRDefault="00B20479" w:rsidP="00F30BC6">
      <w:pPr>
        <w:pStyle w:val="ListParagraph"/>
        <w:bidi/>
        <w:jc w:val="both"/>
        <w:rPr>
          <w:sz w:val="28"/>
          <w:szCs w:val="28"/>
          <w:rtl/>
        </w:rPr>
      </w:pPr>
    </w:p>
    <w:p w14:paraId="2ECA49D0" w14:textId="77777777" w:rsidR="00B20479" w:rsidRDefault="00B20479" w:rsidP="00F30BC6">
      <w:pPr>
        <w:pStyle w:val="ListParagraph"/>
        <w:bidi/>
        <w:jc w:val="both"/>
        <w:rPr>
          <w:sz w:val="28"/>
          <w:szCs w:val="28"/>
          <w:rtl/>
        </w:rPr>
      </w:pPr>
      <w:r>
        <w:rPr>
          <w:sz w:val="28"/>
          <w:szCs w:val="28"/>
        </w:rPr>
        <w:t xml:space="preserve"> </w:t>
      </w:r>
      <w:r w:rsidRPr="00123614">
        <w:rPr>
          <w:b/>
          <w:bCs/>
          <w:sz w:val="28"/>
          <w:szCs w:val="28"/>
        </w:rPr>
        <w:t xml:space="preserve">Input </w:t>
      </w:r>
      <w:r w:rsidRPr="00123614">
        <w:rPr>
          <w:rFonts w:hint="cs"/>
          <w:b/>
          <w:bCs/>
          <w:sz w:val="28"/>
          <w:szCs w:val="28"/>
        </w:rPr>
        <w:t>L</w:t>
      </w:r>
      <w:r w:rsidRPr="00123614">
        <w:rPr>
          <w:b/>
          <w:bCs/>
          <w:sz w:val="28"/>
          <w:szCs w:val="28"/>
        </w:rPr>
        <w:t>ayer</w:t>
      </w:r>
      <w:r>
        <w:rPr>
          <w:rFonts w:hint="cs"/>
          <w:sz w:val="28"/>
          <w:szCs w:val="28"/>
          <w:rtl/>
        </w:rPr>
        <w:t>- הינה השכבה הראשונה ברשת אשר מקבלת את וקטור הקלט ומתחילה את תהליך העיבוד של הרשת.</w:t>
      </w:r>
    </w:p>
    <w:p w14:paraId="217E816A" w14:textId="77777777" w:rsidR="00B20479" w:rsidRDefault="00B20479" w:rsidP="00F30BC6">
      <w:pPr>
        <w:pStyle w:val="ListParagraph"/>
        <w:bidi/>
        <w:jc w:val="both"/>
        <w:rPr>
          <w:sz w:val="28"/>
          <w:szCs w:val="28"/>
          <w:rtl/>
        </w:rPr>
      </w:pPr>
      <w:r w:rsidRPr="00123614">
        <w:rPr>
          <w:b/>
          <w:bCs/>
          <w:sz w:val="28"/>
          <w:szCs w:val="28"/>
        </w:rPr>
        <w:t>Output Layer</w:t>
      </w:r>
      <w:r w:rsidRPr="00123614">
        <w:rPr>
          <w:rFonts w:hint="cs"/>
          <w:b/>
          <w:bCs/>
          <w:sz w:val="28"/>
          <w:szCs w:val="28"/>
          <w:rtl/>
        </w:rPr>
        <w:t xml:space="preserve"> </w:t>
      </w:r>
      <w:r>
        <w:rPr>
          <w:sz w:val="28"/>
          <w:szCs w:val="28"/>
          <w:rtl/>
        </w:rPr>
        <w:t>–</w:t>
      </w:r>
      <w:r>
        <w:rPr>
          <w:rFonts w:hint="cs"/>
          <w:sz w:val="28"/>
          <w:szCs w:val="28"/>
          <w:rtl/>
        </w:rPr>
        <w:t xml:space="preserve"> הינה השכבה האחרונה ברשת אשר מקבלת את התוצאה הסופית של עיבוד הנתונים ברשת, שכבה זו מוציאה את הפלט הסופי של הרשת.</w:t>
      </w:r>
    </w:p>
    <w:p w14:paraId="0D37729D" w14:textId="77777777" w:rsidR="00B20479" w:rsidRPr="007C3E2E" w:rsidRDefault="00B20479" w:rsidP="00F30BC6">
      <w:pPr>
        <w:pStyle w:val="ListParagraph"/>
        <w:bidi/>
        <w:jc w:val="both"/>
        <w:rPr>
          <w:sz w:val="28"/>
          <w:szCs w:val="28"/>
          <w:rtl/>
        </w:rPr>
      </w:pPr>
      <w:r w:rsidRPr="00123614">
        <w:rPr>
          <w:b/>
          <w:bCs/>
          <w:sz w:val="28"/>
          <w:szCs w:val="28"/>
        </w:rPr>
        <w:t>Hidden Layers</w:t>
      </w:r>
      <w:r w:rsidRPr="00123614">
        <w:rPr>
          <w:rFonts w:hint="cs"/>
          <w:b/>
          <w:bCs/>
          <w:sz w:val="28"/>
          <w:szCs w:val="28"/>
          <w:rtl/>
        </w:rPr>
        <w:t xml:space="preserve"> </w:t>
      </w:r>
      <w:r>
        <w:rPr>
          <w:sz w:val="28"/>
          <w:szCs w:val="28"/>
          <w:rtl/>
        </w:rPr>
        <w:t>–</w:t>
      </w:r>
      <w:r>
        <w:rPr>
          <w:rFonts w:hint="cs"/>
          <w:sz w:val="28"/>
          <w:szCs w:val="28"/>
          <w:rtl/>
        </w:rPr>
        <w:t xml:space="preserve"> הינן שכבות של נוירונים אשר נמצאות במרכז הרשת ואינן שכבות </w:t>
      </w:r>
      <w:r>
        <w:rPr>
          <w:sz w:val="28"/>
          <w:szCs w:val="28"/>
        </w:rPr>
        <w:t>Output</w:t>
      </w:r>
      <w:r>
        <w:rPr>
          <w:rFonts w:hint="cs"/>
          <w:sz w:val="28"/>
          <w:szCs w:val="28"/>
          <w:rtl/>
        </w:rPr>
        <w:t xml:space="preserve"> או </w:t>
      </w:r>
      <w:r>
        <w:rPr>
          <w:sz w:val="28"/>
          <w:szCs w:val="28"/>
        </w:rPr>
        <w:t>Input</w:t>
      </w:r>
      <w:r>
        <w:rPr>
          <w:rFonts w:hint="cs"/>
          <w:sz w:val="28"/>
          <w:szCs w:val="28"/>
          <w:rtl/>
        </w:rPr>
        <w:t>, מספר שכבות אלה יכולות להשתנות בהתאם לארכיטקטורת הרשת.</w:t>
      </w:r>
    </w:p>
    <w:p w14:paraId="23349FDE" w14:textId="77777777" w:rsidR="00B20479" w:rsidRDefault="00B20479" w:rsidP="00F30BC6">
      <w:pPr>
        <w:pStyle w:val="ListParagraph"/>
        <w:bidi/>
        <w:jc w:val="both"/>
        <w:rPr>
          <w:b/>
          <w:bCs/>
          <w:sz w:val="28"/>
          <w:szCs w:val="28"/>
          <w:rtl/>
        </w:rPr>
      </w:pPr>
      <w:r w:rsidRPr="0092523E">
        <w:rPr>
          <w:rFonts w:hint="cs"/>
          <w:b/>
          <w:bCs/>
          <w:sz w:val="28"/>
          <w:szCs w:val="28"/>
          <w:rtl/>
        </w:rPr>
        <w:lastRenderedPageBreak/>
        <w:t>נקודות עניין באיור</w:t>
      </w:r>
      <w:r w:rsidR="0058634E">
        <w:rPr>
          <w:rFonts w:hint="cs"/>
          <w:b/>
          <w:bCs/>
          <w:sz w:val="28"/>
          <w:szCs w:val="28"/>
          <w:rtl/>
        </w:rPr>
        <w:t xml:space="preserve"> מספר </w:t>
      </w:r>
      <w:r w:rsidR="002B4319">
        <w:rPr>
          <w:rFonts w:hint="cs"/>
          <w:b/>
          <w:bCs/>
          <w:sz w:val="28"/>
          <w:szCs w:val="28"/>
          <w:rtl/>
        </w:rPr>
        <w:t>7</w:t>
      </w:r>
      <w:r w:rsidR="0058634E">
        <w:rPr>
          <w:rFonts w:hint="cs"/>
          <w:b/>
          <w:bCs/>
          <w:sz w:val="28"/>
          <w:szCs w:val="28"/>
          <w:rtl/>
        </w:rPr>
        <w:t>:</w:t>
      </w:r>
    </w:p>
    <w:p w14:paraId="34E5CF48" w14:textId="77777777" w:rsidR="00B20479" w:rsidRDefault="00B20479" w:rsidP="00F30BC6">
      <w:pPr>
        <w:pStyle w:val="ListParagraph"/>
        <w:bidi/>
        <w:jc w:val="both"/>
        <w:rPr>
          <w:b/>
          <w:bCs/>
          <w:sz w:val="28"/>
          <w:szCs w:val="28"/>
          <w:rtl/>
        </w:rPr>
      </w:pPr>
    </w:p>
    <w:p w14:paraId="6F4DC981" w14:textId="77777777" w:rsidR="00B20479" w:rsidRPr="0092523E" w:rsidRDefault="00B20479" w:rsidP="00F30BC6">
      <w:pPr>
        <w:pStyle w:val="ListParagraph"/>
        <w:numPr>
          <w:ilvl w:val="0"/>
          <w:numId w:val="3"/>
        </w:numPr>
        <w:bidi/>
        <w:jc w:val="both"/>
        <w:rPr>
          <w:b/>
          <w:bCs/>
          <w:sz w:val="28"/>
          <w:szCs w:val="28"/>
          <w:rtl/>
        </w:rPr>
      </w:pPr>
      <w:r>
        <w:rPr>
          <w:rFonts w:hint="cs"/>
          <w:sz w:val="28"/>
          <w:szCs w:val="28"/>
          <w:rtl/>
        </w:rPr>
        <w:t xml:space="preserve"> שוני בשכבות הנוירונים - בדרך כלל מספר הנוירונים בשכבת ה</w:t>
      </w:r>
      <w:r>
        <w:rPr>
          <w:sz w:val="28"/>
          <w:szCs w:val="28"/>
        </w:rPr>
        <w:t>Input</w:t>
      </w:r>
      <w:r>
        <w:rPr>
          <w:rFonts w:hint="cs"/>
          <w:sz w:val="28"/>
          <w:szCs w:val="28"/>
          <w:rtl/>
        </w:rPr>
        <w:t xml:space="preserve"> יהיה שווה למספר הפרמטרים </w:t>
      </w:r>
      <w:proofErr w:type="spellStart"/>
      <w:r>
        <w:rPr>
          <w:rFonts w:hint="cs"/>
          <w:sz w:val="28"/>
          <w:szCs w:val="28"/>
          <w:rtl/>
        </w:rPr>
        <w:t>בוקטו</w:t>
      </w:r>
      <w:r>
        <w:rPr>
          <w:rFonts w:hint="eastAsia"/>
          <w:sz w:val="28"/>
          <w:szCs w:val="28"/>
          <w:rtl/>
        </w:rPr>
        <w:t>ר</w:t>
      </w:r>
      <w:proofErr w:type="spellEnd"/>
      <w:r>
        <w:rPr>
          <w:rFonts w:hint="cs"/>
          <w:sz w:val="28"/>
          <w:szCs w:val="28"/>
          <w:rtl/>
        </w:rPr>
        <w:t xml:space="preserve"> הקלט שהרשת מקבלת, מספר הנוירונים בשכבת ה</w:t>
      </w:r>
      <w:r w:rsidR="00AD2981">
        <w:rPr>
          <w:rFonts w:hint="cs"/>
          <w:sz w:val="28"/>
          <w:szCs w:val="28"/>
          <w:rtl/>
        </w:rPr>
        <w:t>-</w:t>
      </w:r>
      <w:r>
        <w:rPr>
          <w:rFonts w:hint="cs"/>
          <w:sz w:val="28"/>
          <w:szCs w:val="28"/>
          <w:rtl/>
        </w:rPr>
        <w:t xml:space="preserve"> </w:t>
      </w:r>
      <w:r>
        <w:rPr>
          <w:sz w:val="28"/>
          <w:szCs w:val="28"/>
        </w:rPr>
        <w:t>Output</w:t>
      </w:r>
      <w:r>
        <w:rPr>
          <w:rFonts w:hint="cs"/>
          <w:sz w:val="28"/>
          <w:szCs w:val="28"/>
          <w:rtl/>
        </w:rPr>
        <w:t xml:space="preserve"> נקבע לפי כמות הסיווגים השונים אשר נרצה להציג, אך מספר הנוירונים ומספר השכבות בשכבות ה</w:t>
      </w:r>
      <w:r>
        <w:rPr>
          <w:sz w:val="28"/>
          <w:szCs w:val="28"/>
        </w:rPr>
        <w:t>Hidden</w:t>
      </w:r>
      <w:r>
        <w:rPr>
          <w:rFonts w:hint="cs"/>
          <w:sz w:val="28"/>
          <w:szCs w:val="28"/>
          <w:rtl/>
        </w:rPr>
        <w:t xml:space="preserve"> יוכל להשתנות מארכיטקטורה לארכיטקטורה.</w:t>
      </w:r>
    </w:p>
    <w:p w14:paraId="16385D97" w14:textId="77777777" w:rsidR="00B20479" w:rsidRDefault="00B20479" w:rsidP="00F30BC6">
      <w:pPr>
        <w:pStyle w:val="ListParagraph"/>
        <w:numPr>
          <w:ilvl w:val="0"/>
          <w:numId w:val="3"/>
        </w:numPr>
        <w:bidi/>
        <w:jc w:val="both"/>
        <w:rPr>
          <w:sz w:val="28"/>
          <w:szCs w:val="28"/>
        </w:rPr>
      </w:pPr>
      <w:r>
        <w:rPr>
          <w:rFonts w:hint="cs"/>
          <w:sz w:val="28"/>
          <w:szCs w:val="28"/>
          <w:rtl/>
        </w:rPr>
        <w:t xml:space="preserve">ניתן לראות באיור שכל נוירון מחובר לכל נוירון בשכבה הבאה ברשת ומספר הנוירונים הולך וקטן עד סוף הרשת, גם כאן מבנה זה תלוי בארכיטקטורת הרשת. </w:t>
      </w:r>
    </w:p>
    <w:p w14:paraId="0B6B29EC" w14:textId="60C46663" w:rsidR="00B20479" w:rsidRDefault="00B20479" w:rsidP="00F30BC6">
      <w:pPr>
        <w:pStyle w:val="ListParagraph"/>
        <w:numPr>
          <w:ilvl w:val="0"/>
          <w:numId w:val="3"/>
        </w:numPr>
        <w:bidi/>
        <w:jc w:val="both"/>
        <w:rPr>
          <w:ins w:id="143" w:author="Stav Cohen" w:date="2020-10-16T13:31:00Z"/>
          <w:sz w:val="28"/>
          <w:szCs w:val="28"/>
        </w:rPr>
      </w:pPr>
      <w:r>
        <w:rPr>
          <w:rFonts w:hint="cs"/>
          <w:sz w:val="28"/>
          <w:szCs w:val="28"/>
          <w:rtl/>
        </w:rPr>
        <w:t>ישנן אין ספור ארכיטקטורות שונות של רשתות נוירונים ואסקור בהמשך כמה מהן.</w:t>
      </w:r>
    </w:p>
    <w:p w14:paraId="6998D122" w14:textId="77777777" w:rsidR="00B30A07" w:rsidRDefault="00B30A07">
      <w:pPr>
        <w:pStyle w:val="ListParagraph"/>
        <w:bidi/>
        <w:jc w:val="both"/>
        <w:rPr>
          <w:sz w:val="28"/>
          <w:szCs w:val="28"/>
        </w:rPr>
        <w:pPrChange w:id="144" w:author="Stav Cohen" w:date="2020-10-16T13:31:00Z">
          <w:pPr>
            <w:pStyle w:val="ListParagraph"/>
            <w:numPr>
              <w:numId w:val="3"/>
            </w:numPr>
            <w:bidi/>
            <w:ind w:hanging="360"/>
            <w:jc w:val="both"/>
          </w:pPr>
        </w:pPrChange>
      </w:pPr>
    </w:p>
    <w:p w14:paraId="293401D3" w14:textId="7137903D" w:rsidR="00183FE7" w:rsidRPr="00332F0E" w:rsidDel="00F62D02" w:rsidRDefault="006C05AB" w:rsidP="00332F0E">
      <w:pPr>
        <w:pStyle w:val="ListParagraph"/>
        <w:bidi/>
        <w:jc w:val="center"/>
        <w:rPr>
          <w:del w:id="145" w:author="Stav Cohen" w:date="2020-09-24T18:23:00Z"/>
          <w:b/>
          <w:bCs/>
          <w:sz w:val="32"/>
          <w:szCs w:val="32"/>
          <w:u w:val="single"/>
          <w:rtl/>
        </w:rPr>
      </w:pPr>
      <w:del w:id="146" w:author="Stav Cohen" w:date="2020-09-24T18:23:00Z">
        <w:r w:rsidRPr="00332F0E" w:rsidDel="00F62D02">
          <w:rPr>
            <w:rFonts w:hint="cs"/>
            <w:b/>
            <w:bCs/>
            <w:sz w:val="32"/>
            <w:szCs w:val="32"/>
            <w:u w:val="single"/>
            <w:rtl/>
          </w:rPr>
          <w:delText xml:space="preserve">למידת מכונה </w:delText>
        </w:r>
        <w:r w:rsidR="004F4B9F" w:rsidRPr="00332F0E" w:rsidDel="00F62D02">
          <w:rPr>
            <w:rFonts w:hint="cs"/>
            <w:b/>
            <w:bCs/>
            <w:sz w:val="32"/>
            <w:szCs w:val="32"/>
            <w:u w:val="single"/>
            <w:rtl/>
          </w:rPr>
          <w:delText xml:space="preserve">וסוגיה </w:delText>
        </w:r>
        <w:commentRangeStart w:id="147"/>
        <w:r w:rsidR="004F4B9F" w:rsidRPr="00332F0E" w:rsidDel="00F62D02">
          <w:rPr>
            <w:rFonts w:hint="cs"/>
            <w:b/>
            <w:bCs/>
            <w:sz w:val="32"/>
            <w:szCs w:val="32"/>
            <w:u w:val="single"/>
            <w:rtl/>
          </w:rPr>
          <w:delText>השונים</w:delText>
        </w:r>
        <w:commentRangeEnd w:id="147"/>
        <w:r w:rsidR="00A077B7" w:rsidDel="00F62D02">
          <w:rPr>
            <w:rStyle w:val="CommentReference"/>
            <w:rtl/>
          </w:rPr>
          <w:commentReference w:id="147"/>
        </w:r>
      </w:del>
    </w:p>
    <w:p w14:paraId="4B36D33E" w14:textId="7BA57230" w:rsidR="008316B3" w:rsidDel="00F62D02" w:rsidRDefault="008316B3" w:rsidP="00F30BC6">
      <w:pPr>
        <w:pStyle w:val="ListParagraph"/>
        <w:bidi/>
        <w:jc w:val="both"/>
        <w:rPr>
          <w:del w:id="148" w:author="Stav Cohen" w:date="2020-09-24T18:23:00Z"/>
          <w:sz w:val="28"/>
          <w:szCs w:val="28"/>
          <w:rtl/>
        </w:rPr>
      </w:pPr>
    </w:p>
    <w:p w14:paraId="1152D854" w14:textId="361453E2" w:rsidR="006C05AB" w:rsidDel="00F62D02" w:rsidRDefault="006C05AB" w:rsidP="00F30BC6">
      <w:pPr>
        <w:pStyle w:val="ListParagraph"/>
        <w:bidi/>
        <w:jc w:val="both"/>
        <w:rPr>
          <w:del w:id="149" w:author="Stav Cohen" w:date="2020-09-24T18:23:00Z"/>
          <w:sz w:val="28"/>
          <w:szCs w:val="28"/>
          <w:rtl/>
        </w:rPr>
      </w:pPr>
      <w:del w:id="150" w:author="Stav Cohen" w:date="2020-09-24T18:23:00Z">
        <w:r w:rsidDel="00F62D02">
          <w:rPr>
            <w:rFonts w:hint="cs"/>
            <w:sz w:val="28"/>
            <w:szCs w:val="28"/>
            <w:rtl/>
          </w:rPr>
          <w:delText xml:space="preserve">למה בעצם אנו מתכוונים כשאנו אומרים למידת מכונה וכיצד זה מתבצע? </w:delText>
        </w:r>
      </w:del>
    </w:p>
    <w:p w14:paraId="3241CA16" w14:textId="103315A6" w:rsidR="008316B3" w:rsidDel="00F62D02" w:rsidRDefault="006C05AB" w:rsidP="00F30BC6">
      <w:pPr>
        <w:pStyle w:val="ListParagraph"/>
        <w:bidi/>
        <w:jc w:val="both"/>
        <w:rPr>
          <w:del w:id="151" w:author="Stav Cohen" w:date="2020-09-24T18:23:00Z"/>
          <w:sz w:val="28"/>
          <w:szCs w:val="28"/>
          <w:rtl/>
        </w:rPr>
      </w:pPr>
      <w:del w:id="152" w:author="Stav Cohen" w:date="2020-09-24T18:23:00Z">
        <w:r w:rsidDel="00F62D02">
          <w:rPr>
            <w:rFonts w:hint="cs"/>
            <w:sz w:val="28"/>
            <w:szCs w:val="28"/>
            <w:rtl/>
          </w:rPr>
          <w:delText xml:space="preserve">אחד התיאורים הבולטים של התחום הוא ציטוט מוכר של </w:delText>
        </w:r>
        <w:r w:rsidDel="00F62D02">
          <w:rPr>
            <w:sz w:val="28"/>
            <w:szCs w:val="28"/>
          </w:rPr>
          <w:delText>:</w:delText>
        </w:r>
        <w:r w:rsidR="00F07449" w:rsidDel="00F62D02">
          <w:fldChar w:fldCharType="begin"/>
        </w:r>
        <w:r w:rsidR="00F07449" w:rsidDel="00F62D02">
          <w:delInstrText xml:space="preserve"> HYPERLINK "https://en.wikipedia.org/wiki/Arthur_Samuel" </w:delInstrText>
        </w:r>
        <w:r w:rsidR="00F07449" w:rsidDel="00F62D02">
          <w:fldChar w:fldCharType="separate"/>
        </w:r>
        <w:r w:rsidRPr="006C05AB" w:rsidDel="00F62D02">
          <w:rPr>
            <w:rStyle w:val="Hyperlink"/>
            <w:sz w:val="28"/>
            <w:szCs w:val="28"/>
          </w:rPr>
          <w:delText>Arthur Samuel</w:delText>
        </w:r>
        <w:r w:rsidR="00F07449" w:rsidDel="00F62D02">
          <w:rPr>
            <w:rStyle w:val="Hyperlink"/>
            <w:sz w:val="28"/>
            <w:szCs w:val="28"/>
          </w:rPr>
          <w:fldChar w:fldCharType="end"/>
        </w:r>
        <w:r w:rsidDel="00F62D02">
          <w:rPr>
            <w:rFonts w:hint="cs"/>
            <w:sz w:val="28"/>
            <w:szCs w:val="28"/>
            <w:rtl/>
          </w:rPr>
          <w:delText>[1]</w:delText>
        </w:r>
      </w:del>
    </w:p>
    <w:p w14:paraId="20F270FB" w14:textId="2816ED9C" w:rsidR="006C05AB" w:rsidDel="00F62D02" w:rsidRDefault="006C05AB" w:rsidP="00F30BC6">
      <w:pPr>
        <w:pStyle w:val="ListParagraph"/>
        <w:bidi/>
        <w:jc w:val="both"/>
        <w:rPr>
          <w:del w:id="153" w:author="Stav Cohen" w:date="2020-09-24T18:23:00Z"/>
          <w:sz w:val="28"/>
          <w:szCs w:val="28"/>
        </w:rPr>
      </w:pPr>
      <w:del w:id="154" w:author="Stav Cohen" w:date="2020-09-24T18:23:00Z">
        <w:r w:rsidDel="00F62D02">
          <w:rPr>
            <w:sz w:val="28"/>
            <w:szCs w:val="28"/>
          </w:rPr>
          <w:delText>“Field of study that gives computers the ability to learn without being explicitly programmed.”</w:delText>
        </w:r>
      </w:del>
    </w:p>
    <w:p w14:paraId="0FE50F80" w14:textId="5DB9D17D" w:rsidR="006C05AB" w:rsidDel="00F62D02" w:rsidRDefault="006C05AB" w:rsidP="00F30BC6">
      <w:pPr>
        <w:pStyle w:val="ListParagraph"/>
        <w:bidi/>
        <w:jc w:val="both"/>
        <w:rPr>
          <w:del w:id="155" w:author="Stav Cohen" w:date="2020-09-24T18:23:00Z"/>
          <w:sz w:val="28"/>
          <w:szCs w:val="28"/>
          <w:rtl/>
        </w:rPr>
      </w:pPr>
      <w:del w:id="156" w:author="Stav Cohen" w:date="2020-09-24T18:23:00Z">
        <w:r w:rsidDel="00F62D02">
          <w:rPr>
            <w:rFonts w:hint="cs"/>
            <w:sz w:val="28"/>
            <w:szCs w:val="28"/>
            <w:rtl/>
          </w:rPr>
          <w:delText>למידת מכונה נוקט</w:delText>
        </w:r>
        <w:r w:rsidR="00BF65D4" w:rsidDel="00F62D02">
          <w:rPr>
            <w:rFonts w:hint="cs"/>
            <w:sz w:val="28"/>
            <w:szCs w:val="28"/>
            <w:rtl/>
          </w:rPr>
          <w:delText>ת</w:delText>
        </w:r>
        <w:r w:rsidDel="00F62D02">
          <w:rPr>
            <w:rFonts w:hint="cs"/>
            <w:sz w:val="28"/>
            <w:szCs w:val="28"/>
            <w:rtl/>
          </w:rPr>
          <w:delText xml:space="preserve"> בגישה של אימון "מודל" או אלגוריתם עם נתונים קיימים ולאחר מכן להשתמש בנתונים הקיימים על מנת לחזות נתונים עתידניים.</w:delText>
        </w:r>
      </w:del>
    </w:p>
    <w:p w14:paraId="61904B75" w14:textId="395A9A9F" w:rsidR="004D7D20" w:rsidRPr="004F4B9F" w:rsidDel="00F62D02" w:rsidRDefault="006C05AB" w:rsidP="00F30BC6">
      <w:pPr>
        <w:pStyle w:val="ListParagraph"/>
        <w:bidi/>
        <w:jc w:val="both"/>
        <w:rPr>
          <w:del w:id="157" w:author="Stav Cohen" w:date="2020-09-24T18:23:00Z"/>
          <w:sz w:val="28"/>
          <w:szCs w:val="28"/>
          <w:rtl/>
        </w:rPr>
      </w:pPr>
      <w:del w:id="158" w:author="Stav Cohen" w:date="2020-09-24T18:23:00Z">
        <w:r w:rsidDel="00F62D02">
          <w:rPr>
            <w:rFonts w:hint="cs"/>
            <w:sz w:val="28"/>
            <w:szCs w:val="28"/>
            <w:rtl/>
          </w:rPr>
          <w:delText>מכונות יכולות ללמוד לבצע משימות לפי אימוני עבר</w:delText>
        </w:r>
        <w:r w:rsidR="00054767" w:rsidDel="00F62D02">
          <w:rPr>
            <w:rFonts w:hint="cs"/>
            <w:sz w:val="28"/>
            <w:szCs w:val="28"/>
            <w:rtl/>
          </w:rPr>
          <w:delText>.</w:delText>
        </w:r>
        <w:r w:rsidDel="00F62D02">
          <w:rPr>
            <w:rFonts w:hint="cs"/>
            <w:sz w:val="28"/>
            <w:szCs w:val="28"/>
            <w:rtl/>
          </w:rPr>
          <w:delText xml:space="preserve"> ראשית אנו צריכים מספיק מידע בשביל לאמן את המכונה שתלמד איזה פעולה לבצע בכל הנסיבות האפשריות</w:delText>
        </w:r>
        <w:r w:rsidR="00054767" w:rsidDel="00F62D02">
          <w:rPr>
            <w:rFonts w:hint="cs"/>
            <w:sz w:val="28"/>
            <w:szCs w:val="28"/>
            <w:rtl/>
          </w:rPr>
          <w:delText>.</w:delText>
        </w:r>
        <w:r w:rsidDel="00F62D02">
          <w:rPr>
            <w:rFonts w:hint="cs"/>
            <w:sz w:val="28"/>
            <w:szCs w:val="28"/>
            <w:rtl/>
          </w:rPr>
          <w:delText xml:space="preserve"> לאחר שלב האימון המכונה תוכל ל</w:delText>
        </w:r>
        <w:r w:rsidR="004D7D20" w:rsidDel="00F62D02">
          <w:rPr>
            <w:rFonts w:hint="cs"/>
            <w:sz w:val="28"/>
            <w:szCs w:val="28"/>
            <w:rtl/>
          </w:rPr>
          <w:delText>תפקד בצורה אוטומטית ואפילו לשפר את הביצועים שלה.</w:delText>
        </w:r>
      </w:del>
    </w:p>
    <w:p w14:paraId="77ABBCEA" w14:textId="23820EF2" w:rsidR="004D7D20" w:rsidDel="00F62D02" w:rsidRDefault="004D7D20" w:rsidP="00F30BC6">
      <w:pPr>
        <w:pStyle w:val="ListParagraph"/>
        <w:bidi/>
        <w:jc w:val="both"/>
        <w:rPr>
          <w:del w:id="159" w:author="Stav Cohen" w:date="2020-09-24T18:23:00Z"/>
          <w:sz w:val="28"/>
          <w:szCs w:val="28"/>
          <w:rtl/>
        </w:rPr>
      </w:pPr>
      <w:del w:id="160" w:author="Stav Cohen" w:date="2020-09-24T18:23:00Z">
        <w:r w:rsidDel="00F62D02">
          <w:rPr>
            <w:rFonts w:hint="cs"/>
            <w:sz w:val="28"/>
            <w:szCs w:val="28"/>
            <w:rtl/>
          </w:rPr>
          <w:delText>כ</w:delText>
        </w:r>
        <w:r w:rsidR="00C458A0" w:rsidDel="00F62D02">
          <w:rPr>
            <w:rFonts w:hint="cs"/>
            <w:sz w:val="28"/>
            <w:szCs w:val="28"/>
            <w:rtl/>
          </w:rPr>
          <w:delText xml:space="preserve">מתואר בתמונה מספר </w:delText>
        </w:r>
        <w:r w:rsidR="00332F0E" w:rsidDel="00F62D02">
          <w:rPr>
            <w:rFonts w:hint="cs"/>
            <w:sz w:val="28"/>
            <w:szCs w:val="28"/>
            <w:rtl/>
          </w:rPr>
          <w:delText>8</w:delText>
        </w:r>
        <w:r w:rsidR="00C458A0" w:rsidDel="00F62D02">
          <w:rPr>
            <w:rFonts w:hint="cs"/>
            <w:sz w:val="28"/>
            <w:szCs w:val="28"/>
            <w:rtl/>
          </w:rPr>
          <w:delText>, כ</w:delText>
        </w:r>
        <w:r w:rsidDel="00F62D02">
          <w:rPr>
            <w:rFonts w:hint="cs"/>
            <w:sz w:val="28"/>
            <w:szCs w:val="28"/>
            <w:rtl/>
          </w:rPr>
          <w:delText>יום קיימים שלושה סוגי מודלים של למידת מכונה והם:</w:delText>
        </w:r>
      </w:del>
    </w:p>
    <w:p w14:paraId="127B4F0D" w14:textId="5775109B" w:rsidR="004D7D20" w:rsidDel="00F62D02" w:rsidRDefault="004D7D20" w:rsidP="00F30BC6">
      <w:pPr>
        <w:pStyle w:val="ListParagraph"/>
        <w:numPr>
          <w:ilvl w:val="0"/>
          <w:numId w:val="3"/>
        </w:numPr>
        <w:bidi/>
        <w:jc w:val="both"/>
        <w:rPr>
          <w:del w:id="161" w:author="Stav Cohen" w:date="2020-09-24T18:23:00Z"/>
          <w:sz w:val="28"/>
          <w:szCs w:val="28"/>
        </w:rPr>
      </w:pPr>
      <w:del w:id="162" w:author="Stav Cohen" w:date="2020-09-24T18:23:00Z">
        <w:r w:rsidDel="00F62D02">
          <w:rPr>
            <w:sz w:val="28"/>
            <w:szCs w:val="28"/>
          </w:rPr>
          <w:delText>Unsupervised Learning</w:delText>
        </w:r>
        <w:r w:rsidDel="00F62D02">
          <w:rPr>
            <w:rFonts w:hint="cs"/>
            <w:sz w:val="28"/>
            <w:szCs w:val="28"/>
            <w:rtl/>
          </w:rPr>
          <w:delText>- צורת למידה אשר נותנת למודל לנתח את המידע ולחלק אותו לקטגוריות ודפוסים חדשים.</w:delText>
        </w:r>
      </w:del>
    </w:p>
    <w:p w14:paraId="1F946AE2" w14:textId="6E6DC4B7" w:rsidR="004D7D20" w:rsidDel="00F62D02" w:rsidRDefault="004D7D20" w:rsidP="00F30BC6">
      <w:pPr>
        <w:pStyle w:val="ListParagraph"/>
        <w:numPr>
          <w:ilvl w:val="0"/>
          <w:numId w:val="3"/>
        </w:numPr>
        <w:bidi/>
        <w:jc w:val="both"/>
        <w:rPr>
          <w:del w:id="163" w:author="Stav Cohen" w:date="2020-09-24T18:23:00Z"/>
          <w:sz w:val="28"/>
          <w:szCs w:val="28"/>
        </w:rPr>
      </w:pPr>
      <w:del w:id="164" w:author="Stav Cohen" w:date="2020-09-24T18:23:00Z">
        <w:r w:rsidDel="00F62D02">
          <w:rPr>
            <w:sz w:val="28"/>
            <w:szCs w:val="28"/>
          </w:rPr>
          <w:delText>Reinforcement Learning</w:delText>
        </w:r>
        <w:r w:rsidDel="00F62D02">
          <w:rPr>
            <w:rFonts w:hint="cs"/>
            <w:sz w:val="28"/>
            <w:szCs w:val="28"/>
            <w:rtl/>
          </w:rPr>
          <w:delText xml:space="preserve">- צורת למידה אשר </w:delText>
        </w:r>
        <w:r w:rsidR="00054767" w:rsidDel="00F62D02">
          <w:rPr>
            <w:rFonts w:hint="cs"/>
            <w:sz w:val="28"/>
            <w:szCs w:val="28"/>
            <w:rtl/>
          </w:rPr>
          <w:delText xml:space="preserve">נמצאת </w:delText>
        </w:r>
        <w:r w:rsidDel="00F62D02">
          <w:rPr>
            <w:rFonts w:hint="cs"/>
            <w:sz w:val="28"/>
            <w:szCs w:val="28"/>
            <w:rtl/>
          </w:rPr>
          <w:delText>תחת פיקוח תמידי ומקבלת פידבק בכל צעד על מנת להגדיל את התאמת המודל לסביבה ושיפורו המתמיד.</w:delText>
        </w:r>
      </w:del>
    </w:p>
    <w:p w14:paraId="1BD52CAE" w14:textId="0CB10304" w:rsidR="004D7D20" w:rsidDel="00F62D02" w:rsidRDefault="004D7D20" w:rsidP="00F30BC6">
      <w:pPr>
        <w:pStyle w:val="ListParagraph"/>
        <w:numPr>
          <w:ilvl w:val="0"/>
          <w:numId w:val="3"/>
        </w:numPr>
        <w:bidi/>
        <w:jc w:val="both"/>
        <w:rPr>
          <w:del w:id="165" w:author="Stav Cohen" w:date="2020-09-24T18:23:00Z"/>
          <w:sz w:val="28"/>
          <w:szCs w:val="28"/>
        </w:rPr>
      </w:pPr>
      <w:del w:id="166" w:author="Stav Cohen" w:date="2020-09-24T18:23:00Z">
        <w:r w:rsidDel="00F62D02">
          <w:rPr>
            <w:sz w:val="28"/>
            <w:szCs w:val="28"/>
          </w:rPr>
          <w:delText xml:space="preserve">Supervised Learning </w:delText>
        </w:r>
        <w:r w:rsidDel="00F62D02">
          <w:rPr>
            <w:sz w:val="28"/>
            <w:szCs w:val="28"/>
            <w:rtl/>
          </w:rPr>
          <w:delText>–</w:delText>
        </w:r>
        <w:r w:rsidDel="00F62D02">
          <w:rPr>
            <w:rFonts w:hint="cs"/>
            <w:sz w:val="28"/>
            <w:szCs w:val="28"/>
            <w:rtl/>
          </w:rPr>
          <w:delText xml:space="preserve"> צורת למידה אשר משתמשת במסד נתונים לאימון כ"מורה" של המודל</w:delText>
        </w:r>
        <w:r w:rsidR="00054767" w:rsidDel="00F62D02">
          <w:rPr>
            <w:rFonts w:hint="cs"/>
            <w:sz w:val="28"/>
            <w:szCs w:val="28"/>
            <w:rtl/>
          </w:rPr>
          <w:delText>.</w:delText>
        </w:r>
        <w:r w:rsidDel="00F62D02">
          <w:rPr>
            <w:rFonts w:hint="cs"/>
            <w:sz w:val="28"/>
            <w:szCs w:val="28"/>
            <w:rtl/>
          </w:rPr>
          <w:delText xml:space="preserve"> המודל לומד דפוסי מידע מתוך מסד הנתונים לאימון כאשר המידע לאימון כבר מנותח ומ</w:delText>
        </w:r>
        <w:r w:rsidR="00BB63F6" w:rsidDel="00F62D02">
          <w:rPr>
            <w:rFonts w:hint="cs"/>
            <w:sz w:val="28"/>
            <w:szCs w:val="28"/>
            <w:rtl/>
          </w:rPr>
          <w:delText>תויג</w:delText>
        </w:r>
        <w:r w:rsidDel="00F62D02">
          <w:rPr>
            <w:rFonts w:hint="cs"/>
            <w:sz w:val="28"/>
            <w:szCs w:val="28"/>
            <w:rtl/>
          </w:rPr>
          <w:delText xml:space="preserve"> לקטגוריות שונות</w:delText>
        </w:r>
        <w:r w:rsidR="00054767" w:rsidDel="00F62D02">
          <w:rPr>
            <w:rFonts w:hint="cs"/>
            <w:sz w:val="28"/>
            <w:szCs w:val="28"/>
            <w:rtl/>
          </w:rPr>
          <w:delText xml:space="preserve">. מקטגוריות אלו </w:delText>
        </w:r>
        <w:r w:rsidDel="00F62D02">
          <w:rPr>
            <w:rFonts w:hint="cs"/>
            <w:sz w:val="28"/>
            <w:szCs w:val="28"/>
            <w:rtl/>
          </w:rPr>
          <w:delText>המודל מסיק מסקנות על ביצועיו ומשתפר לקראת בדיקת יכולת עתידית. בצורת למידה זו אני אתמקד.</w:delText>
        </w:r>
      </w:del>
    </w:p>
    <w:p w14:paraId="5C1FDB1D" w14:textId="57D4EAC9" w:rsidR="004D7D20" w:rsidRPr="006C05AB" w:rsidDel="00F62D02" w:rsidRDefault="004F4B9F" w:rsidP="00332F0E">
      <w:pPr>
        <w:pStyle w:val="ListParagraph"/>
        <w:bidi/>
        <w:jc w:val="center"/>
        <w:rPr>
          <w:del w:id="167" w:author="Stav Cohen" w:date="2020-09-24T18:23:00Z"/>
          <w:sz w:val="28"/>
          <w:szCs w:val="28"/>
        </w:rPr>
      </w:pPr>
      <w:del w:id="168" w:author="Stav Cohen" w:date="2020-09-24T18:23:00Z">
        <w:r w:rsidRPr="004F4B9F" w:rsidDel="00F62D02">
          <w:rPr>
            <w:rFonts w:cs="Arial"/>
            <w:noProof/>
            <w:sz w:val="28"/>
            <w:szCs w:val="28"/>
            <w:rtl/>
          </w:rPr>
          <w:drawing>
            <wp:inline distT="0" distB="0" distL="0" distR="0" wp14:anchorId="09EA0A63" wp14:editId="729D3ACC">
              <wp:extent cx="2658214" cy="3103432"/>
              <wp:effectExtent l="0" t="0" r="8890" b="1905"/>
              <wp:docPr id="7" name="Picture 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32"/>
                      </pic:cNvPr>
                      <pic:cNvPicPr/>
                    </pic:nvPicPr>
                    <pic:blipFill>
                      <a:blip r:embed="rId33"/>
                      <a:stretch>
                        <a:fillRect/>
                      </a:stretch>
                    </pic:blipFill>
                    <pic:spPr>
                      <a:xfrm>
                        <a:off x="0" y="0"/>
                        <a:ext cx="2728854" cy="3185903"/>
                      </a:xfrm>
                      <a:prstGeom prst="rect">
                        <a:avLst/>
                      </a:prstGeom>
                    </pic:spPr>
                  </pic:pic>
                </a:graphicData>
              </a:graphic>
            </wp:inline>
          </w:drawing>
        </w:r>
      </w:del>
    </w:p>
    <w:p w14:paraId="4D25C173" w14:textId="366ACB58" w:rsidR="004F4B9F" w:rsidRPr="00B20479" w:rsidDel="00F62D02" w:rsidRDefault="004F4B9F" w:rsidP="00332F0E">
      <w:pPr>
        <w:pStyle w:val="ListParagraph"/>
        <w:bidi/>
        <w:jc w:val="center"/>
        <w:rPr>
          <w:del w:id="169" w:author="Stav Cohen" w:date="2020-09-24T18:23:00Z"/>
          <w:rtl/>
        </w:rPr>
      </w:pPr>
      <w:del w:id="170" w:author="Stav Cohen" w:date="2020-09-24T18:23:00Z">
        <w:r w:rsidRPr="00D4659D" w:rsidDel="00F62D02">
          <w:rPr>
            <w:rFonts w:hint="cs"/>
            <w:rtl/>
          </w:rPr>
          <w:delText>תמונה מספר</w:delText>
        </w:r>
        <w:r w:rsidDel="00F62D02">
          <w:rPr>
            <w:rFonts w:hint="cs"/>
            <w:rtl/>
          </w:rPr>
          <w:delText xml:space="preserve"> </w:delText>
        </w:r>
        <w:r w:rsidR="00332F0E" w:rsidDel="00F62D02">
          <w:rPr>
            <w:rFonts w:hint="cs"/>
            <w:rtl/>
          </w:rPr>
          <w:delText>8</w:delText>
        </w:r>
        <w:r w:rsidRPr="00D4659D" w:rsidDel="00F62D02">
          <w:rPr>
            <w:rFonts w:hint="cs"/>
            <w:rtl/>
          </w:rPr>
          <w:delText xml:space="preserve">: </w:delText>
        </w:r>
        <w:r w:rsidRPr="00D4659D" w:rsidDel="00F62D02">
          <w:delText xml:space="preserve"> </w:delText>
        </w:r>
        <w:r w:rsidRPr="00D4659D" w:rsidDel="00F62D02">
          <w:rPr>
            <w:rFonts w:hint="cs"/>
            <w:rtl/>
          </w:rPr>
          <w:delText xml:space="preserve">מתארת </w:delText>
        </w:r>
        <w:r w:rsidDel="00F62D02">
          <w:rPr>
            <w:rFonts w:hint="cs"/>
            <w:rtl/>
          </w:rPr>
          <w:delText>את שלוש</w:delText>
        </w:r>
        <w:r w:rsidR="00054767" w:rsidDel="00F62D02">
          <w:rPr>
            <w:rFonts w:hint="cs"/>
            <w:rtl/>
          </w:rPr>
          <w:delText>ת המודלים של למידת מכונה</w:delText>
        </w:r>
        <w:r w:rsidDel="00F62D02">
          <w:rPr>
            <w:rFonts w:hint="cs"/>
            <w:rtl/>
          </w:rPr>
          <w:delText xml:space="preserve"> [1]</w:delText>
        </w:r>
      </w:del>
    </w:p>
    <w:p w14:paraId="3C7B316B" w14:textId="77777777" w:rsidR="004F4B9F" w:rsidRPr="0050581C" w:rsidRDefault="004F4B9F" w:rsidP="0050581C">
      <w:pPr>
        <w:pStyle w:val="ListParagraph"/>
        <w:bidi/>
        <w:jc w:val="center"/>
        <w:rPr>
          <w:b/>
          <w:bCs/>
          <w:sz w:val="36"/>
          <w:szCs w:val="36"/>
          <w:u w:val="single"/>
          <w:rtl/>
        </w:rPr>
      </w:pPr>
      <w:r w:rsidRPr="0050581C">
        <w:rPr>
          <w:rFonts w:hint="cs"/>
          <w:b/>
          <w:bCs/>
          <w:sz w:val="36"/>
          <w:szCs w:val="36"/>
          <w:u w:val="single"/>
          <w:rtl/>
        </w:rPr>
        <w:t>אימון רשתות נוירונים</w:t>
      </w:r>
    </w:p>
    <w:p w14:paraId="5D23AB23" w14:textId="77777777" w:rsidR="004F4B9F" w:rsidRDefault="004F4B9F" w:rsidP="00F30BC6">
      <w:pPr>
        <w:pStyle w:val="ListParagraph"/>
        <w:bidi/>
        <w:jc w:val="both"/>
        <w:rPr>
          <w:b/>
          <w:bCs/>
          <w:sz w:val="32"/>
          <w:szCs w:val="32"/>
          <w:u w:val="single"/>
          <w:rtl/>
        </w:rPr>
      </w:pPr>
    </w:p>
    <w:p w14:paraId="3C6952AE" w14:textId="77777777" w:rsidR="008316B3" w:rsidRDefault="004F4B9F" w:rsidP="00F30BC6">
      <w:pPr>
        <w:pStyle w:val="ListParagraph"/>
        <w:bidi/>
        <w:jc w:val="both"/>
        <w:rPr>
          <w:sz w:val="28"/>
          <w:szCs w:val="28"/>
          <w:rtl/>
        </w:rPr>
      </w:pPr>
      <w:r>
        <w:rPr>
          <w:rFonts w:hint="cs"/>
          <w:sz w:val="28"/>
          <w:szCs w:val="28"/>
          <w:rtl/>
        </w:rPr>
        <w:t xml:space="preserve">תהליך אימון רשתות הנוירונים הוא תהליך </w:t>
      </w:r>
      <w:r w:rsidR="0095699C">
        <w:rPr>
          <w:rFonts w:hint="cs"/>
          <w:sz w:val="28"/>
          <w:szCs w:val="28"/>
          <w:rtl/>
        </w:rPr>
        <w:t>רפטטיב</w:t>
      </w:r>
      <w:r w:rsidR="0095699C">
        <w:rPr>
          <w:rFonts w:hint="eastAsia"/>
          <w:sz w:val="28"/>
          <w:szCs w:val="28"/>
          <w:rtl/>
        </w:rPr>
        <w:t>י</w:t>
      </w:r>
      <w:r w:rsidR="0095699C">
        <w:rPr>
          <w:rFonts w:hint="cs"/>
          <w:sz w:val="28"/>
          <w:szCs w:val="28"/>
          <w:rtl/>
        </w:rPr>
        <w:t xml:space="preserve"> אשר מבוצע באמצעות מסד נתוני אימון</w:t>
      </w:r>
      <w:r w:rsidR="00BB63F6">
        <w:rPr>
          <w:rFonts w:hint="cs"/>
          <w:sz w:val="28"/>
          <w:szCs w:val="28"/>
          <w:rtl/>
        </w:rPr>
        <w:t xml:space="preserve"> מתויג</w:t>
      </w:r>
      <w:r w:rsidR="0095699C">
        <w:rPr>
          <w:rFonts w:hint="cs"/>
          <w:sz w:val="28"/>
          <w:szCs w:val="28"/>
          <w:rtl/>
        </w:rPr>
        <w:t xml:space="preserve"> אשר גורם לרשת ללמוד דפוסים חוזרים במסד הנתונים באמצעות התאמת ה</w:t>
      </w:r>
      <w:r w:rsidR="0095699C">
        <w:rPr>
          <w:sz w:val="28"/>
          <w:szCs w:val="28"/>
        </w:rPr>
        <w:t>Weights</w:t>
      </w:r>
      <w:r w:rsidR="00220DF2">
        <w:rPr>
          <w:rFonts w:hint="cs"/>
          <w:sz w:val="28"/>
          <w:szCs w:val="28"/>
          <w:rtl/>
        </w:rPr>
        <w:t xml:space="preserve"> ו-</w:t>
      </w:r>
      <w:r w:rsidR="0095699C">
        <w:rPr>
          <w:sz w:val="28"/>
          <w:szCs w:val="28"/>
        </w:rPr>
        <w:t xml:space="preserve"> Bias</w:t>
      </w:r>
      <w:r w:rsidR="0095699C">
        <w:rPr>
          <w:rFonts w:hint="cs"/>
          <w:sz w:val="28"/>
          <w:szCs w:val="28"/>
          <w:rtl/>
        </w:rPr>
        <w:t xml:space="preserve"> של כל הנוירונים ברשת</w:t>
      </w:r>
      <w:r w:rsidR="0095699C">
        <w:rPr>
          <w:sz w:val="28"/>
          <w:szCs w:val="28"/>
        </w:rPr>
        <w:t>[1]</w:t>
      </w:r>
      <w:r w:rsidR="0095699C">
        <w:rPr>
          <w:rFonts w:hint="cs"/>
          <w:sz w:val="28"/>
          <w:szCs w:val="28"/>
          <w:rtl/>
        </w:rPr>
        <w:t>.</w:t>
      </w:r>
    </w:p>
    <w:p w14:paraId="2F95A571" w14:textId="77777777" w:rsidR="0095699C" w:rsidRDefault="0095699C" w:rsidP="00F30BC6">
      <w:pPr>
        <w:pStyle w:val="ListParagraph"/>
        <w:bidi/>
        <w:jc w:val="both"/>
        <w:rPr>
          <w:sz w:val="28"/>
          <w:szCs w:val="28"/>
          <w:rtl/>
        </w:rPr>
      </w:pPr>
      <w:r>
        <w:rPr>
          <w:sz w:val="28"/>
          <w:szCs w:val="28"/>
        </w:rPr>
        <w:t xml:space="preserve"> </w:t>
      </w:r>
    </w:p>
    <w:p w14:paraId="1AF8BDCA" w14:textId="77777777" w:rsidR="00BB63F6" w:rsidRDefault="00BB63F6" w:rsidP="00F30BC6">
      <w:pPr>
        <w:pStyle w:val="ListParagraph"/>
        <w:bidi/>
        <w:jc w:val="both"/>
        <w:rPr>
          <w:sz w:val="28"/>
          <w:szCs w:val="28"/>
          <w:rtl/>
        </w:rPr>
      </w:pPr>
      <w:r>
        <w:rPr>
          <w:rFonts w:hint="cs"/>
          <w:sz w:val="28"/>
          <w:szCs w:val="28"/>
          <w:rtl/>
        </w:rPr>
        <w:t>מסד נתונים מתויג הינו מסד נתונים אשר כל שורת מידע בו מתויגת לפי תווית מסוימת אשר קובעת את סיווג השורה. בחזרה לדוגמא הקודמת</w:t>
      </w:r>
      <w:r w:rsidR="000E6805">
        <w:rPr>
          <w:rFonts w:hint="cs"/>
          <w:sz w:val="28"/>
          <w:szCs w:val="28"/>
          <w:rtl/>
        </w:rPr>
        <w:t>,</w:t>
      </w:r>
      <w:r>
        <w:rPr>
          <w:rFonts w:hint="cs"/>
          <w:sz w:val="28"/>
          <w:szCs w:val="28"/>
          <w:rtl/>
        </w:rPr>
        <w:t xml:space="preserve"> שורת מידע מתויגת יכולה להיראות כך:</w:t>
      </w:r>
    </w:p>
    <w:tbl>
      <w:tblPr>
        <w:tblStyle w:val="TableGrid"/>
        <w:tblW w:w="0" w:type="auto"/>
        <w:tblInd w:w="-5" w:type="dxa"/>
        <w:tblLook w:val="04A0" w:firstRow="1" w:lastRow="0" w:firstColumn="1" w:lastColumn="0" w:noHBand="0" w:noVBand="1"/>
      </w:tblPr>
      <w:tblGrid>
        <w:gridCol w:w="2157"/>
        <w:gridCol w:w="2157"/>
        <w:gridCol w:w="2158"/>
        <w:gridCol w:w="2158"/>
      </w:tblGrid>
      <w:tr w:rsidR="00BB63F6" w14:paraId="6FE11437" w14:textId="77777777" w:rsidTr="00BB63F6">
        <w:tc>
          <w:tcPr>
            <w:tcW w:w="2157" w:type="dxa"/>
          </w:tcPr>
          <w:p w14:paraId="5395AAC6" w14:textId="77777777" w:rsidR="00BB63F6" w:rsidRDefault="00BB63F6" w:rsidP="00F30BC6">
            <w:pPr>
              <w:pStyle w:val="ListParagraph"/>
              <w:bidi/>
              <w:ind w:left="0"/>
              <w:jc w:val="both"/>
              <w:rPr>
                <w:sz w:val="28"/>
                <w:szCs w:val="28"/>
                <w:rtl/>
              </w:rPr>
            </w:pPr>
            <w:r>
              <w:rPr>
                <w:rFonts w:hint="cs"/>
                <w:sz w:val="28"/>
                <w:szCs w:val="28"/>
              </w:rPr>
              <w:t>S</w:t>
            </w:r>
            <w:r>
              <w:rPr>
                <w:sz w:val="28"/>
                <w:szCs w:val="28"/>
              </w:rPr>
              <w:t>unny</w:t>
            </w:r>
          </w:p>
        </w:tc>
        <w:tc>
          <w:tcPr>
            <w:tcW w:w="2157" w:type="dxa"/>
          </w:tcPr>
          <w:p w14:paraId="2FC55735" w14:textId="77777777" w:rsidR="00BB63F6" w:rsidRDefault="00BB63F6" w:rsidP="00F30BC6">
            <w:pPr>
              <w:pStyle w:val="ListParagraph"/>
              <w:bidi/>
              <w:ind w:left="0"/>
              <w:jc w:val="both"/>
              <w:rPr>
                <w:sz w:val="28"/>
                <w:szCs w:val="28"/>
              </w:rPr>
            </w:pPr>
            <w:r>
              <w:rPr>
                <w:sz w:val="28"/>
                <w:szCs w:val="28"/>
              </w:rPr>
              <w:t>Healthy</w:t>
            </w:r>
          </w:p>
        </w:tc>
        <w:tc>
          <w:tcPr>
            <w:tcW w:w="2158" w:type="dxa"/>
          </w:tcPr>
          <w:p w14:paraId="40AF4799" w14:textId="77777777" w:rsidR="00BB63F6" w:rsidRDefault="00BB63F6" w:rsidP="00F30BC6">
            <w:pPr>
              <w:pStyle w:val="ListParagraph"/>
              <w:bidi/>
              <w:ind w:left="0"/>
              <w:jc w:val="both"/>
              <w:rPr>
                <w:sz w:val="28"/>
                <w:szCs w:val="28"/>
              </w:rPr>
            </w:pPr>
            <w:r>
              <w:rPr>
                <w:sz w:val="28"/>
                <w:szCs w:val="28"/>
              </w:rPr>
              <w:t>Energized</w:t>
            </w:r>
          </w:p>
        </w:tc>
        <w:tc>
          <w:tcPr>
            <w:tcW w:w="2158" w:type="dxa"/>
          </w:tcPr>
          <w:p w14:paraId="1F5A8D07" w14:textId="77777777" w:rsidR="00BB63F6" w:rsidRDefault="00BB63F6" w:rsidP="00F30BC6">
            <w:pPr>
              <w:pStyle w:val="ListParagraph"/>
              <w:bidi/>
              <w:ind w:left="0"/>
              <w:jc w:val="both"/>
              <w:rPr>
                <w:sz w:val="28"/>
                <w:szCs w:val="28"/>
              </w:rPr>
            </w:pPr>
            <w:r>
              <w:rPr>
                <w:sz w:val="28"/>
                <w:szCs w:val="28"/>
              </w:rPr>
              <w:t>Went for a Run?</w:t>
            </w:r>
          </w:p>
        </w:tc>
      </w:tr>
      <w:tr w:rsidR="00BB63F6" w14:paraId="5A3559F3" w14:textId="77777777" w:rsidTr="00BB63F6">
        <w:tc>
          <w:tcPr>
            <w:tcW w:w="2157" w:type="dxa"/>
          </w:tcPr>
          <w:p w14:paraId="28D1778B" w14:textId="77777777" w:rsidR="00BB63F6" w:rsidRDefault="00BB63F6" w:rsidP="00F30BC6">
            <w:pPr>
              <w:pStyle w:val="ListParagraph"/>
              <w:bidi/>
              <w:ind w:left="0"/>
              <w:jc w:val="both"/>
              <w:rPr>
                <w:sz w:val="28"/>
                <w:szCs w:val="28"/>
              </w:rPr>
            </w:pPr>
            <w:r>
              <w:rPr>
                <w:sz w:val="28"/>
                <w:szCs w:val="28"/>
              </w:rPr>
              <w:t>0.65</w:t>
            </w:r>
          </w:p>
        </w:tc>
        <w:tc>
          <w:tcPr>
            <w:tcW w:w="2157" w:type="dxa"/>
          </w:tcPr>
          <w:p w14:paraId="06E3E930" w14:textId="77777777" w:rsidR="00BB63F6" w:rsidRDefault="00BB63F6" w:rsidP="00F30BC6">
            <w:pPr>
              <w:pStyle w:val="ListParagraph"/>
              <w:bidi/>
              <w:ind w:left="0"/>
              <w:jc w:val="both"/>
              <w:rPr>
                <w:sz w:val="28"/>
                <w:szCs w:val="28"/>
              </w:rPr>
            </w:pPr>
            <w:r>
              <w:rPr>
                <w:sz w:val="28"/>
                <w:szCs w:val="28"/>
              </w:rPr>
              <w:t>0.83</w:t>
            </w:r>
          </w:p>
        </w:tc>
        <w:tc>
          <w:tcPr>
            <w:tcW w:w="2158" w:type="dxa"/>
          </w:tcPr>
          <w:p w14:paraId="70759A2C" w14:textId="77777777" w:rsidR="00BB63F6" w:rsidRDefault="00BB63F6" w:rsidP="00F30BC6">
            <w:pPr>
              <w:pStyle w:val="ListParagraph"/>
              <w:bidi/>
              <w:ind w:left="0"/>
              <w:jc w:val="both"/>
              <w:rPr>
                <w:sz w:val="28"/>
                <w:szCs w:val="28"/>
              </w:rPr>
            </w:pPr>
            <w:r>
              <w:rPr>
                <w:sz w:val="28"/>
                <w:szCs w:val="28"/>
              </w:rPr>
              <w:t>0.40</w:t>
            </w:r>
          </w:p>
        </w:tc>
        <w:tc>
          <w:tcPr>
            <w:tcW w:w="2158" w:type="dxa"/>
          </w:tcPr>
          <w:p w14:paraId="6AA86B9D" w14:textId="77777777" w:rsidR="00BB63F6" w:rsidRDefault="00BB63F6" w:rsidP="00F30BC6">
            <w:pPr>
              <w:pStyle w:val="ListParagraph"/>
              <w:bidi/>
              <w:ind w:left="0"/>
              <w:jc w:val="both"/>
              <w:rPr>
                <w:sz w:val="28"/>
                <w:szCs w:val="28"/>
              </w:rPr>
            </w:pPr>
            <w:r>
              <w:rPr>
                <w:sz w:val="28"/>
                <w:szCs w:val="28"/>
              </w:rPr>
              <w:t>YES</w:t>
            </w:r>
          </w:p>
        </w:tc>
      </w:tr>
    </w:tbl>
    <w:p w14:paraId="4BC8990B" w14:textId="77777777" w:rsidR="00BB63F6" w:rsidRPr="00BB63F6" w:rsidRDefault="00BB63F6" w:rsidP="00F30BC6">
      <w:pPr>
        <w:pStyle w:val="ListParagraph"/>
        <w:bidi/>
        <w:jc w:val="both"/>
        <w:rPr>
          <w:sz w:val="28"/>
          <w:szCs w:val="28"/>
          <w:rtl/>
        </w:rPr>
      </w:pPr>
      <w:r>
        <w:rPr>
          <w:rFonts w:hint="cs"/>
          <w:sz w:val="28"/>
          <w:szCs w:val="28"/>
          <w:rtl/>
        </w:rPr>
        <w:t>שורת מידע זו מעידה על כך שאדם יצא לריצה כאשר</w:t>
      </w:r>
      <w:r w:rsidR="000E6805">
        <w:rPr>
          <w:rFonts w:hint="cs"/>
          <w:sz w:val="28"/>
          <w:szCs w:val="28"/>
          <w:rtl/>
        </w:rPr>
        <w:t xml:space="preserve"> </w:t>
      </w:r>
      <w:r>
        <w:rPr>
          <w:sz w:val="28"/>
          <w:szCs w:val="28"/>
        </w:rPr>
        <w:t xml:space="preserve">  Sunny, Healthy, Energized</w:t>
      </w:r>
      <w:r>
        <w:rPr>
          <w:rFonts w:hint="cs"/>
          <w:sz w:val="28"/>
          <w:szCs w:val="28"/>
          <w:rtl/>
        </w:rPr>
        <w:t xml:space="preserve"> היו הנתונים המתועדים לפני הריצה.</w:t>
      </w:r>
    </w:p>
    <w:p w14:paraId="69A405B3" w14:textId="77777777" w:rsidR="00BB63F6" w:rsidRDefault="00BB63F6" w:rsidP="00F30BC6">
      <w:pPr>
        <w:pStyle w:val="ListParagraph"/>
        <w:bidi/>
        <w:jc w:val="both"/>
        <w:rPr>
          <w:sz w:val="28"/>
          <w:szCs w:val="28"/>
        </w:rPr>
      </w:pPr>
    </w:p>
    <w:p w14:paraId="547B8189" w14:textId="00090B13" w:rsidR="0095699C" w:rsidRDefault="0095699C" w:rsidP="00F30BC6">
      <w:pPr>
        <w:pStyle w:val="ListParagraph"/>
        <w:bidi/>
        <w:jc w:val="both"/>
        <w:rPr>
          <w:sz w:val="28"/>
          <w:szCs w:val="28"/>
          <w:rtl/>
        </w:rPr>
      </w:pPr>
      <w:r w:rsidRPr="0095699C">
        <w:rPr>
          <w:sz w:val="32"/>
          <w:szCs w:val="32"/>
        </w:rPr>
        <w:t>Forward Propagation</w:t>
      </w:r>
      <w:r>
        <w:rPr>
          <w:rFonts w:hint="cs"/>
          <w:sz w:val="32"/>
          <w:szCs w:val="32"/>
          <w:rtl/>
        </w:rPr>
        <w:t xml:space="preserve">- </w:t>
      </w:r>
      <w:r>
        <w:rPr>
          <w:rFonts w:hint="cs"/>
          <w:sz w:val="28"/>
          <w:szCs w:val="28"/>
          <w:rtl/>
        </w:rPr>
        <w:t>הינו התהליך אשר רשת הנוירונים מקבלת נתונים כקלט לשכבת הקבלה ומעבירה אותם לשכבות הנסתרות עד הגעתם לשכבת הפלט</w:t>
      </w:r>
      <w:r w:rsidR="00873C2D">
        <w:rPr>
          <w:rFonts w:hint="cs"/>
          <w:sz w:val="28"/>
          <w:szCs w:val="28"/>
          <w:rtl/>
        </w:rPr>
        <w:t xml:space="preserve">, כמתואר בתמונה מספר </w:t>
      </w:r>
      <w:del w:id="171" w:author="Stav Cohen" w:date="2020-10-16T13:42:00Z">
        <w:r w:rsidR="00D2394E" w:rsidDel="002220B3">
          <w:rPr>
            <w:rFonts w:hint="cs"/>
            <w:sz w:val="28"/>
            <w:szCs w:val="28"/>
            <w:rtl/>
          </w:rPr>
          <w:delText>9</w:delText>
        </w:r>
      </w:del>
      <w:ins w:id="172" w:author="Stav Cohen" w:date="2020-10-16T13:42:00Z">
        <w:r w:rsidR="002220B3">
          <w:rPr>
            <w:rFonts w:hint="cs"/>
            <w:sz w:val="28"/>
            <w:szCs w:val="28"/>
            <w:rtl/>
          </w:rPr>
          <w:t>8</w:t>
        </w:r>
      </w:ins>
      <w:r>
        <w:rPr>
          <w:rFonts w:hint="cs"/>
          <w:sz w:val="28"/>
          <w:szCs w:val="28"/>
          <w:rtl/>
        </w:rPr>
        <w:t>.</w:t>
      </w:r>
    </w:p>
    <w:p w14:paraId="212558FC" w14:textId="77777777" w:rsidR="0095699C" w:rsidRDefault="0095699C" w:rsidP="00F30BC6">
      <w:pPr>
        <w:pStyle w:val="ListParagraph"/>
        <w:bidi/>
        <w:jc w:val="both"/>
        <w:rPr>
          <w:sz w:val="28"/>
          <w:szCs w:val="28"/>
          <w:rtl/>
        </w:rPr>
      </w:pPr>
      <w:r>
        <w:rPr>
          <w:rFonts w:hint="cs"/>
          <w:sz w:val="28"/>
          <w:szCs w:val="28"/>
          <w:rtl/>
        </w:rPr>
        <w:t xml:space="preserve">כל נוירון מבצע חישוב של </w:t>
      </w:r>
      <w:r>
        <w:rPr>
          <w:sz w:val="28"/>
          <w:szCs w:val="28"/>
        </w:rPr>
        <w:t xml:space="preserve"> Sum(Input * Weights) +Bias</w:t>
      </w:r>
      <w:r>
        <w:rPr>
          <w:rFonts w:hint="cs"/>
          <w:sz w:val="28"/>
          <w:szCs w:val="28"/>
          <w:rtl/>
        </w:rPr>
        <w:t xml:space="preserve"> לפי פונקציי</w:t>
      </w:r>
      <w:r>
        <w:rPr>
          <w:rFonts w:hint="eastAsia"/>
          <w:sz w:val="28"/>
          <w:szCs w:val="28"/>
          <w:rtl/>
        </w:rPr>
        <w:t>ת</w:t>
      </w:r>
      <w:r>
        <w:rPr>
          <w:rFonts w:hint="cs"/>
          <w:sz w:val="28"/>
          <w:szCs w:val="28"/>
          <w:rtl/>
        </w:rPr>
        <w:t xml:space="preserve"> האקטיבציה שלו ולאחר מכן מעביר את התוצאה לשכבה הבאה בתור.</w:t>
      </w:r>
    </w:p>
    <w:p w14:paraId="30D38AD2" w14:textId="77777777" w:rsidR="0095699C" w:rsidRDefault="003E7A7A" w:rsidP="00F30BC6">
      <w:pPr>
        <w:pStyle w:val="ListParagraph"/>
        <w:bidi/>
        <w:jc w:val="both"/>
        <w:rPr>
          <w:sz w:val="28"/>
          <w:szCs w:val="28"/>
          <w:rtl/>
        </w:rPr>
      </w:pPr>
      <w:r>
        <w:rPr>
          <w:rFonts w:hint="cs"/>
          <w:sz w:val="28"/>
          <w:szCs w:val="28"/>
          <w:rtl/>
        </w:rPr>
        <w:t>ברגע שהמידע מגיע לשכבת האחרונה (שכבת הפלט) נוכל לחשב את גודל השגיאה באמצעות חישוב פשוט</w:t>
      </w:r>
      <w:r w:rsidR="00851F1D">
        <w:rPr>
          <w:rFonts w:hint="cs"/>
          <w:sz w:val="28"/>
          <w:szCs w:val="28"/>
          <w:rtl/>
        </w:rPr>
        <w:t>:</w:t>
      </w:r>
      <w:r>
        <w:rPr>
          <w:rFonts w:hint="cs"/>
          <w:sz w:val="28"/>
          <w:szCs w:val="28"/>
          <w:rtl/>
        </w:rPr>
        <w:t xml:space="preserve"> </w:t>
      </w:r>
      <w:r w:rsidR="00851F1D">
        <w:rPr>
          <w:rFonts w:hint="cs"/>
          <w:sz w:val="28"/>
          <w:szCs w:val="28"/>
          <w:rtl/>
        </w:rPr>
        <w:t xml:space="preserve"> פלט הרשת - סיווג השורה = </w:t>
      </w:r>
      <w:r w:rsidR="00851F1D">
        <w:rPr>
          <w:sz w:val="28"/>
          <w:szCs w:val="28"/>
        </w:rPr>
        <w:t>Error Size</w:t>
      </w:r>
      <w:r w:rsidR="00851F1D">
        <w:rPr>
          <w:rFonts w:hint="cs"/>
          <w:sz w:val="28"/>
          <w:szCs w:val="28"/>
          <w:rtl/>
        </w:rPr>
        <w:t xml:space="preserve"> .</w:t>
      </w:r>
    </w:p>
    <w:p w14:paraId="3E817ADF" w14:textId="77777777" w:rsidR="00851F1D" w:rsidRPr="007F3D5C" w:rsidRDefault="00851F1D" w:rsidP="00F30BC6">
      <w:pPr>
        <w:pStyle w:val="ListParagraph"/>
        <w:bidi/>
        <w:jc w:val="both"/>
        <w:rPr>
          <w:color w:val="FF0000"/>
          <w:sz w:val="28"/>
          <w:szCs w:val="28"/>
          <w:rtl/>
        </w:rPr>
      </w:pPr>
      <w:r>
        <w:rPr>
          <w:rFonts w:hint="cs"/>
          <w:sz w:val="28"/>
          <w:szCs w:val="28"/>
          <w:rtl/>
        </w:rPr>
        <w:t>אנו משתמשים ב</w:t>
      </w:r>
      <w:r>
        <w:rPr>
          <w:sz w:val="28"/>
          <w:szCs w:val="28"/>
        </w:rPr>
        <w:t>Error Size</w:t>
      </w:r>
      <w:r>
        <w:rPr>
          <w:rFonts w:hint="cs"/>
          <w:sz w:val="28"/>
          <w:szCs w:val="28"/>
          <w:rtl/>
        </w:rPr>
        <w:t xml:space="preserve"> לשם תיקון ה</w:t>
      </w:r>
      <w:r w:rsidR="00001BB7">
        <w:rPr>
          <w:rFonts w:hint="cs"/>
          <w:sz w:val="28"/>
          <w:szCs w:val="28"/>
          <w:rtl/>
        </w:rPr>
        <w:t>-</w:t>
      </w:r>
      <w:r>
        <w:rPr>
          <w:sz w:val="28"/>
          <w:szCs w:val="28"/>
        </w:rPr>
        <w:t xml:space="preserve">Weights </w:t>
      </w:r>
      <w:r>
        <w:rPr>
          <w:rFonts w:hint="cs"/>
          <w:sz w:val="28"/>
          <w:szCs w:val="28"/>
          <w:rtl/>
        </w:rPr>
        <w:t xml:space="preserve"> ו</w:t>
      </w:r>
      <w:r w:rsidR="00001BB7">
        <w:rPr>
          <w:rFonts w:hint="cs"/>
          <w:sz w:val="28"/>
          <w:szCs w:val="28"/>
          <w:rtl/>
        </w:rPr>
        <w:t>-</w:t>
      </w:r>
      <w:r>
        <w:rPr>
          <w:rFonts w:hint="cs"/>
          <w:sz w:val="28"/>
          <w:szCs w:val="28"/>
          <w:rtl/>
        </w:rPr>
        <w:t xml:space="preserve"> </w:t>
      </w:r>
      <w:r>
        <w:rPr>
          <w:sz w:val="28"/>
          <w:szCs w:val="28"/>
        </w:rPr>
        <w:t>Biases</w:t>
      </w:r>
      <w:r>
        <w:rPr>
          <w:rFonts w:hint="cs"/>
          <w:sz w:val="28"/>
          <w:szCs w:val="28"/>
          <w:rtl/>
        </w:rPr>
        <w:t xml:space="preserve"> בהם אנו משתמשים לחיזוי התגיות.</w:t>
      </w:r>
      <w:r w:rsidR="007F3D5C">
        <w:rPr>
          <w:rFonts w:hint="cs"/>
          <w:sz w:val="28"/>
          <w:szCs w:val="28"/>
          <w:rtl/>
        </w:rPr>
        <w:t xml:space="preserve">  </w:t>
      </w:r>
    </w:p>
    <w:p w14:paraId="08539C06" w14:textId="77777777" w:rsidR="00851F1D" w:rsidRPr="0095699C" w:rsidRDefault="00851F1D" w:rsidP="00D2394E">
      <w:pPr>
        <w:pStyle w:val="ListParagraph"/>
        <w:bidi/>
        <w:jc w:val="center"/>
        <w:rPr>
          <w:sz w:val="28"/>
          <w:szCs w:val="28"/>
          <w:rtl/>
        </w:rPr>
      </w:pPr>
      <w:r w:rsidRPr="00851F1D">
        <w:rPr>
          <w:rFonts w:cs="Arial"/>
          <w:noProof/>
          <w:sz w:val="28"/>
          <w:szCs w:val="28"/>
          <w:rtl/>
        </w:rPr>
        <w:lastRenderedPageBreak/>
        <w:drawing>
          <wp:inline distT="0" distB="0" distL="0" distR="0" wp14:anchorId="14E5A537" wp14:editId="48FFE142">
            <wp:extent cx="2981967" cy="2067636"/>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9629" cy="2079882"/>
                    </a:xfrm>
                    <a:prstGeom prst="rect">
                      <a:avLst/>
                    </a:prstGeom>
                  </pic:spPr>
                </pic:pic>
              </a:graphicData>
            </a:graphic>
          </wp:inline>
        </w:drawing>
      </w:r>
    </w:p>
    <w:p w14:paraId="0A9551F2" w14:textId="77777777" w:rsidR="0095699C" w:rsidRPr="0095699C" w:rsidRDefault="0095699C" w:rsidP="00F30BC6">
      <w:pPr>
        <w:pStyle w:val="ListParagraph"/>
        <w:bidi/>
        <w:jc w:val="both"/>
        <w:rPr>
          <w:sz w:val="28"/>
          <w:szCs w:val="28"/>
          <w:rtl/>
        </w:rPr>
      </w:pPr>
    </w:p>
    <w:p w14:paraId="1D757A7F" w14:textId="27601EC0" w:rsidR="0095699C" w:rsidRPr="00BD647B" w:rsidRDefault="00851F1D" w:rsidP="00D2394E">
      <w:pPr>
        <w:pStyle w:val="ListParagraph"/>
        <w:bidi/>
        <w:jc w:val="center"/>
        <w:rPr>
          <w:rtl/>
        </w:rPr>
      </w:pPr>
      <w:r w:rsidRPr="00D4659D">
        <w:rPr>
          <w:rFonts w:hint="cs"/>
          <w:rtl/>
        </w:rPr>
        <w:t>תמונה מספר</w:t>
      </w:r>
      <w:r>
        <w:rPr>
          <w:rFonts w:hint="cs"/>
          <w:rtl/>
        </w:rPr>
        <w:t xml:space="preserve"> </w:t>
      </w:r>
      <w:del w:id="173" w:author="Stav Cohen" w:date="2020-10-16T13:42:00Z">
        <w:r w:rsidR="00D2394E" w:rsidDel="002220B3">
          <w:rPr>
            <w:rFonts w:hint="cs"/>
            <w:rtl/>
          </w:rPr>
          <w:delText>9</w:delText>
        </w:r>
      </w:del>
      <w:ins w:id="174" w:author="Stav Cohen" w:date="2020-10-16T13:42:00Z">
        <w:r w:rsidR="002220B3">
          <w:rPr>
            <w:rFonts w:hint="cs"/>
            <w:rtl/>
          </w:rPr>
          <w:t>8</w:t>
        </w:r>
      </w:ins>
      <w:r w:rsidRPr="00D4659D">
        <w:rPr>
          <w:rFonts w:hint="cs"/>
          <w:rtl/>
        </w:rPr>
        <w:t xml:space="preserve">: </w:t>
      </w:r>
      <w:r>
        <w:rPr>
          <w:rFonts w:hint="cs"/>
          <w:rtl/>
        </w:rPr>
        <w:t>תהליך למידת הרשת [1]</w:t>
      </w:r>
    </w:p>
    <w:p w14:paraId="3EE91BD9" w14:textId="77777777" w:rsidR="00851F1D" w:rsidRDefault="00EF2E03" w:rsidP="00F30BC6">
      <w:pPr>
        <w:pStyle w:val="ListParagraph"/>
        <w:bidi/>
        <w:jc w:val="both"/>
        <w:rPr>
          <w:sz w:val="28"/>
          <w:szCs w:val="28"/>
          <w:rtl/>
        </w:rPr>
      </w:pPr>
      <w:r w:rsidRPr="00EF2E03">
        <w:rPr>
          <w:sz w:val="32"/>
          <w:szCs w:val="32"/>
        </w:rPr>
        <w:t>Backpropagation</w:t>
      </w:r>
      <w:r w:rsidR="00A43558">
        <w:rPr>
          <w:rFonts w:hint="cs"/>
          <w:sz w:val="32"/>
          <w:szCs w:val="32"/>
          <w:rtl/>
        </w:rPr>
        <w:t xml:space="preserve"> </w:t>
      </w:r>
      <w:r w:rsidR="00A43558">
        <w:rPr>
          <w:sz w:val="32"/>
          <w:szCs w:val="32"/>
          <w:rtl/>
        </w:rPr>
        <w:t>–</w:t>
      </w:r>
      <w:r w:rsidR="00A43558">
        <w:rPr>
          <w:rFonts w:hint="cs"/>
          <w:sz w:val="32"/>
          <w:szCs w:val="32"/>
          <w:rtl/>
        </w:rPr>
        <w:t xml:space="preserve"> </w:t>
      </w:r>
      <w:r w:rsidR="00A43558">
        <w:rPr>
          <w:rFonts w:hint="cs"/>
          <w:sz w:val="28"/>
          <w:szCs w:val="28"/>
          <w:rtl/>
        </w:rPr>
        <w:t xml:space="preserve">הינו התהליך השני בלמידת הרשת אשר מתבצע לאחר שהסתיים המעבר הקדמי וחישבנו כבר את ה </w:t>
      </w:r>
      <w:r w:rsidR="00A43558">
        <w:rPr>
          <w:sz w:val="28"/>
          <w:szCs w:val="28"/>
        </w:rPr>
        <w:t>Error Size</w:t>
      </w:r>
      <w:r w:rsidR="00A43558">
        <w:rPr>
          <w:rFonts w:hint="cs"/>
          <w:sz w:val="28"/>
          <w:szCs w:val="28"/>
          <w:rtl/>
        </w:rPr>
        <w:t>.</w:t>
      </w:r>
    </w:p>
    <w:p w14:paraId="0FDE3923" w14:textId="77777777" w:rsidR="00A43558" w:rsidRDefault="00A43558" w:rsidP="00F30BC6">
      <w:pPr>
        <w:pStyle w:val="ListParagraph"/>
        <w:bidi/>
        <w:jc w:val="both"/>
        <w:rPr>
          <w:sz w:val="28"/>
          <w:szCs w:val="28"/>
          <w:rtl/>
        </w:rPr>
      </w:pPr>
      <w:r>
        <w:rPr>
          <w:rFonts w:hint="cs"/>
          <w:sz w:val="28"/>
          <w:szCs w:val="28"/>
          <w:rtl/>
        </w:rPr>
        <w:t>תהליך המעבר האחורי משתמש בנגזרת החלקית של פונקציית אקטיבציה של כל נוירון על מנת לזהות את השיפוע ( או ה</w:t>
      </w:r>
      <w:r w:rsidR="0096069C">
        <w:rPr>
          <w:rFonts w:hint="cs"/>
          <w:sz w:val="28"/>
          <w:szCs w:val="28"/>
          <w:rtl/>
        </w:rPr>
        <w:t>-</w:t>
      </w:r>
      <w:r>
        <w:rPr>
          <w:rFonts w:hint="cs"/>
          <w:sz w:val="28"/>
          <w:szCs w:val="28"/>
          <w:rtl/>
        </w:rPr>
        <w:t xml:space="preserve"> </w:t>
      </w:r>
      <w:r>
        <w:rPr>
          <w:sz w:val="28"/>
          <w:szCs w:val="28"/>
        </w:rPr>
        <w:t>Gradient</w:t>
      </w:r>
      <w:r>
        <w:rPr>
          <w:rFonts w:hint="cs"/>
          <w:sz w:val="28"/>
          <w:szCs w:val="28"/>
          <w:rtl/>
        </w:rPr>
        <w:t xml:space="preserve">)  בכיוון של כל אחד מהמשקלים הנכנסים. </w:t>
      </w:r>
    </w:p>
    <w:p w14:paraId="5B42BD5E" w14:textId="77777777" w:rsidR="00A43558" w:rsidRDefault="00A43558" w:rsidP="00A077B7">
      <w:pPr>
        <w:pStyle w:val="ListParagraph"/>
        <w:bidi/>
        <w:jc w:val="both"/>
        <w:rPr>
          <w:sz w:val="28"/>
          <w:szCs w:val="28"/>
          <w:rtl/>
        </w:rPr>
      </w:pPr>
      <w:r>
        <w:rPr>
          <w:rFonts w:hint="cs"/>
          <w:sz w:val="28"/>
          <w:szCs w:val="28"/>
          <w:rtl/>
        </w:rPr>
        <w:t>ה</w:t>
      </w:r>
      <w:r>
        <w:rPr>
          <w:sz w:val="28"/>
          <w:szCs w:val="28"/>
        </w:rPr>
        <w:t xml:space="preserve"> </w:t>
      </w:r>
      <w:r>
        <w:rPr>
          <w:sz w:val="28"/>
          <w:szCs w:val="28"/>
          <w:rtl/>
        </w:rPr>
        <w:t>–</w:t>
      </w:r>
      <w:r>
        <w:rPr>
          <w:sz w:val="28"/>
          <w:szCs w:val="28"/>
        </w:rPr>
        <w:t>Gradient</w:t>
      </w:r>
      <w:r>
        <w:rPr>
          <w:rFonts w:hint="cs"/>
          <w:sz w:val="28"/>
          <w:szCs w:val="28"/>
          <w:rtl/>
        </w:rPr>
        <w:t xml:space="preserve"> </w:t>
      </w:r>
      <w:proofErr w:type="spellStart"/>
      <w:ins w:id="175" w:author="maya" w:date="2020-09-13T14:20:00Z">
        <w:r w:rsidR="00A077B7">
          <w:rPr>
            <w:rFonts w:hint="cs"/>
            <w:sz w:val="28"/>
            <w:szCs w:val="28"/>
            <w:rtl/>
          </w:rPr>
          <w:t>גרדיאנט</w:t>
        </w:r>
        <w:proofErr w:type="spellEnd"/>
        <w:r w:rsidR="00A077B7">
          <w:rPr>
            <w:rFonts w:hint="cs"/>
            <w:sz w:val="28"/>
            <w:szCs w:val="28"/>
            <w:rtl/>
          </w:rPr>
          <w:t xml:space="preserve"> </w:t>
        </w:r>
      </w:ins>
      <w:r>
        <w:rPr>
          <w:rFonts w:hint="cs"/>
          <w:sz w:val="28"/>
          <w:szCs w:val="28"/>
          <w:rtl/>
        </w:rPr>
        <w:t xml:space="preserve">מציג כמה </w:t>
      </w:r>
      <w:ins w:id="176" w:author="maya" w:date="2020-09-13T14:21:00Z">
        <w:r w:rsidR="00A077B7">
          <w:rPr>
            <w:rFonts w:hint="cs"/>
            <w:sz w:val="28"/>
            <w:szCs w:val="28"/>
            <w:rtl/>
          </w:rPr>
          <w:t xml:space="preserve">גודל השגיאה </w:t>
        </w:r>
      </w:ins>
      <w:del w:id="177" w:author="maya" w:date="2020-09-13T14:21:00Z">
        <w:r w:rsidDel="00A077B7">
          <w:rPr>
            <w:rFonts w:hint="cs"/>
            <w:sz w:val="28"/>
            <w:szCs w:val="28"/>
            <w:rtl/>
          </w:rPr>
          <w:delText>ה</w:delText>
        </w:r>
        <w:r w:rsidR="0096069C" w:rsidDel="00A077B7">
          <w:rPr>
            <w:rFonts w:hint="cs"/>
            <w:sz w:val="28"/>
            <w:szCs w:val="28"/>
            <w:rtl/>
          </w:rPr>
          <w:delText>-</w:delText>
        </w:r>
        <w:r w:rsidDel="00A077B7">
          <w:rPr>
            <w:rFonts w:hint="cs"/>
            <w:sz w:val="28"/>
            <w:szCs w:val="28"/>
            <w:rtl/>
          </w:rPr>
          <w:delText xml:space="preserve"> </w:delText>
        </w:r>
      </w:del>
      <w:r>
        <w:rPr>
          <w:sz w:val="28"/>
          <w:szCs w:val="28"/>
        </w:rPr>
        <w:t>Error Size</w:t>
      </w:r>
      <w:r>
        <w:rPr>
          <w:rFonts w:hint="cs"/>
          <w:sz w:val="28"/>
          <w:szCs w:val="28"/>
          <w:rtl/>
        </w:rPr>
        <w:t xml:space="preserve"> יגדל או יקטן כפונקציה  של שינוי </w:t>
      </w:r>
      <w:ins w:id="178" w:author="maya" w:date="2020-09-13T14:21:00Z">
        <w:r w:rsidR="00A077B7">
          <w:rPr>
            <w:rFonts w:hint="cs"/>
            <w:sz w:val="28"/>
            <w:szCs w:val="28"/>
            <w:rtl/>
          </w:rPr>
          <w:t xml:space="preserve">המשקולות </w:t>
        </w:r>
      </w:ins>
      <w:del w:id="179" w:author="maya" w:date="2020-09-13T14:21:00Z">
        <w:r w:rsidDel="00A077B7">
          <w:rPr>
            <w:rFonts w:hint="cs"/>
            <w:sz w:val="28"/>
            <w:szCs w:val="28"/>
            <w:rtl/>
          </w:rPr>
          <w:delText>ה</w:delText>
        </w:r>
        <w:r w:rsidDel="00A077B7">
          <w:rPr>
            <w:sz w:val="28"/>
            <w:szCs w:val="28"/>
          </w:rPr>
          <w:delText xml:space="preserve"> </w:delText>
        </w:r>
        <w:r w:rsidDel="00A077B7">
          <w:rPr>
            <w:rFonts w:hint="cs"/>
            <w:sz w:val="28"/>
            <w:szCs w:val="28"/>
            <w:rtl/>
          </w:rPr>
          <w:delText>-</w:delText>
        </w:r>
      </w:del>
      <w:r>
        <w:rPr>
          <w:sz w:val="28"/>
          <w:szCs w:val="28"/>
        </w:rPr>
        <w:t xml:space="preserve">  weights </w:t>
      </w:r>
      <w:r>
        <w:rPr>
          <w:rFonts w:hint="cs"/>
          <w:sz w:val="28"/>
          <w:szCs w:val="28"/>
          <w:rtl/>
        </w:rPr>
        <w:t xml:space="preserve"> בנוירון.</w:t>
      </w:r>
    </w:p>
    <w:p w14:paraId="2A67AE32" w14:textId="77777777" w:rsidR="00A43558" w:rsidRDefault="00A43558" w:rsidP="00A077B7">
      <w:pPr>
        <w:pStyle w:val="ListParagraph"/>
        <w:bidi/>
        <w:jc w:val="both"/>
        <w:rPr>
          <w:sz w:val="28"/>
          <w:szCs w:val="28"/>
          <w:rtl/>
        </w:rPr>
      </w:pPr>
      <w:r>
        <w:rPr>
          <w:rFonts w:hint="cs"/>
          <w:sz w:val="28"/>
          <w:szCs w:val="28"/>
          <w:rtl/>
        </w:rPr>
        <w:t xml:space="preserve">תהליך </w:t>
      </w:r>
      <w:ins w:id="180" w:author="maya" w:date="2020-09-13T14:21:00Z">
        <w:r w:rsidR="00A077B7">
          <w:rPr>
            <w:rFonts w:hint="cs"/>
            <w:sz w:val="28"/>
            <w:szCs w:val="28"/>
            <w:rtl/>
          </w:rPr>
          <w:t xml:space="preserve">הפעפוע אחורה </w:t>
        </w:r>
      </w:ins>
      <w:del w:id="181" w:author="maya" w:date="2020-09-13T14:21:00Z">
        <w:r w:rsidDel="00A077B7">
          <w:rPr>
            <w:rFonts w:hint="cs"/>
            <w:sz w:val="28"/>
            <w:szCs w:val="28"/>
            <w:rtl/>
          </w:rPr>
          <w:delText>ה</w:delText>
        </w:r>
        <w:r w:rsidR="0096069C" w:rsidDel="00A077B7">
          <w:rPr>
            <w:rFonts w:hint="cs"/>
            <w:sz w:val="28"/>
            <w:szCs w:val="28"/>
            <w:rtl/>
          </w:rPr>
          <w:delText>-</w:delText>
        </w:r>
      </w:del>
      <w:r>
        <w:rPr>
          <w:sz w:val="28"/>
          <w:szCs w:val="28"/>
        </w:rPr>
        <w:t xml:space="preserve">Backpropagation </w:t>
      </w:r>
      <w:r>
        <w:rPr>
          <w:rFonts w:hint="cs"/>
          <w:sz w:val="28"/>
          <w:szCs w:val="28"/>
          <w:rtl/>
        </w:rPr>
        <w:t xml:space="preserve"> ממשיך לשנות את </w:t>
      </w:r>
      <w:del w:id="182" w:author="maya" w:date="2020-09-13T14:21:00Z">
        <w:r w:rsidDel="00A077B7">
          <w:rPr>
            <w:rFonts w:hint="cs"/>
            <w:sz w:val="28"/>
            <w:szCs w:val="28"/>
            <w:rtl/>
          </w:rPr>
          <w:delText xml:space="preserve">ה- </w:delText>
        </w:r>
        <w:r w:rsidDel="00A077B7">
          <w:rPr>
            <w:sz w:val="28"/>
            <w:szCs w:val="28"/>
          </w:rPr>
          <w:delText>weights</w:delText>
        </w:r>
      </w:del>
      <w:ins w:id="183" w:author="maya" w:date="2020-09-13T14:22:00Z">
        <w:r w:rsidR="00A077B7">
          <w:rPr>
            <w:rFonts w:hint="cs"/>
            <w:sz w:val="28"/>
            <w:szCs w:val="28"/>
            <w:rtl/>
          </w:rPr>
          <w:t>המשקולות</w:t>
        </w:r>
      </w:ins>
      <w:r>
        <w:rPr>
          <w:rFonts w:hint="cs"/>
          <w:sz w:val="28"/>
          <w:szCs w:val="28"/>
          <w:rtl/>
        </w:rPr>
        <w:t xml:space="preserve"> של כל נוירון עד אשר מגיעים להפחתה גדולה </w:t>
      </w:r>
      <w:del w:id="184" w:author="maya" w:date="2020-09-13T14:22:00Z">
        <w:r w:rsidDel="00A077B7">
          <w:rPr>
            <w:rFonts w:hint="cs"/>
            <w:sz w:val="28"/>
            <w:szCs w:val="28"/>
            <w:rtl/>
          </w:rPr>
          <w:delText>של ה</w:delText>
        </w:r>
        <w:r w:rsidR="0096069C" w:rsidDel="00A077B7">
          <w:rPr>
            <w:rFonts w:hint="cs"/>
            <w:sz w:val="28"/>
            <w:szCs w:val="28"/>
            <w:rtl/>
          </w:rPr>
          <w:delText>-</w:delText>
        </w:r>
        <w:r w:rsidDel="00A077B7">
          <w:rPr>
            <w:sz w:val="28"/>
            <w:szCs w:val="28"/>
          </w:rPr>
          <w:delText>Error Size</w:delText>
        </w:r>
        <w:r w:rsidDel="00A077B7">
          <w:rPr>
            <w:rFonts w:hint="cs"/>
            <w:sz w:val="28"/>
            <w:szCs w:val="28"/>
            <w:rtl/>
          </w:rPr>
          <w:delText xml:space="preserve"> </w:delText>
        </w:r>
      </w:del>
      <w:ins w:id="185" w:author="maya" w:date="2020-09-13T14:22:00Z">
        <w:r w:rsidR="00A077B7">
          <w:rPr>
            <w:rFonts w:hint="cs"/>
            <w:sz w:val="28"/>
            <w:szCs w:val="28"/>
            <w:rtl/>
          </w:rPr>
          <w:t xml:space="preserve">בגודל השגיאה </w:t>
        </w:r>
      </w:ins>
      <w:del w:id="186" w:author="maya" w:date="2020-09-13T14:23:00Z">
        <w:r w:rsidDel="00A077B7">
          <w:rPr>
            <w:rFonts w:hint="cs"/>
            <w:sz w:val="28"/>
            <w:szCs w:val="28"/>
            <w:rtl/>
          </w:rPr>
          <w:delText xml:space="preserve">לפי </w:delText>
        </w:r>
        <w:r w:rsidR="0096069C" w:rsidDel="00A077B7">
          <w:rPr>
            <w:rFonts w:hint="cs"/>
            <w:sz w:val="28"/>
            <w:szCs w:val="28"/>
            <w:rtl/>
          </w:rPr>
          <w:delText>ה</w:delText>
        </w:r>
        <w:r w:rsidDel="00A077B7">
          <w:rPr>
            <w:rFonts w:hint="cs"/>
            <w:sz w:val="28"/>
            <w:szCs w:val="28"/>
            <w:rtl/>
          </w:rPr>
          <w:delText>כמות הנקבעת</w:delText>
        </w:r>
      </w:del>
      <w:ins w:id="187" w:author="maya" w:date="2020-09-13T14:23:00Z">
        <w:r w:rsidR="00A077B7">
          <w:rPr>
            <w:rFonts w:hint="cs"/>
            <w:sz w:val="28"/>
            <w:szCs w:val="28"/>
            <w:rtl/>
          </w:rPr>
          <w:t xml:space="preserve">וזאת בהתאם </w:t>
        </w:r>
      </w:ins>
      <w:del w:id="188" w:author="maya" w:date="2020-09-13T14:23:00Z">
        <w:r w:rsidDel="00A077B7">
          <w:rPr>
            <w:rFonts w:hint="cs"/>
            <w:sz w:val="28"/>
            <w:szCs w:val="28"/>
            <w:rtl/>
          </w:rPr>
          <w:delText xml:space="preserve"> </w:delText>
        </w:r>
      </w:del>
      <w:del w:id="189" w:author="maya" w:date="2020-09-13T14:22:00Z">
        <w:r w:rsidDel="00A077B7">
          <w:rPr>
            <w:rFonts w:hint="cs"/>
            <w:sz w:val="28"/>
            <w:szCs w:val="28"/>
            <w:rtl/>
          </w:rPr>
          <w:delText>כ</w:delText>
        </w:r>
        <w:r w:rsidR="0096069C" w:rsidDel="00A077B7">
          <w:rPr>
            <w:rFonts w:hint="cs"/>
            <w:sz w:val="28"/>
            <w:szCs w:val="28"/>
            <w:rtl/>
          </w:rPr>
          <w:delText>-</w:delText>
        </w:r>
        <w:r w:rsidDel="00A077B7">
          <w:rPr>
            <w:sz w:val="28"/>
            <w:szCs w:val="28"/>
          </w:rPr>
          <w:delText>Learning Rate</w:delText>
        </w:r>
        <w:r w:rsidDel="00A077B7">
          <w:rPr>
            <w:rFonts w:hint="cs"/>
            <w:sz w:val="28"/>
            <w:szCs w:val="28"/>
            <w:rtl/>
          </w:rPr>
          <w:delText>.</w:delText>
        </w:r>
      </w:del>
      <w:ins w:id="190" w:author="maya" w:date="2020-09-13T14:23:00Z">
        <w:r w:rsidR="00A077B7">
          <w:rPr>
            <w:rFonts w:hint="cs"/>
            <w:sz w:val="28"/>
            <w:szCs w:val="28"/>
            <w:rtl/>
          </w:rPr>
          <w:t>ל</w:t>
        </w:r>
      </w:ins>
      <w:ins w:id="191" w:author="maya" w:date="2020-09-13T14:22:00Z">
        <w:r w:rsidR="00A077B7">
          <w:rPr>
            <w:rFonts w:hint="cs"/>
            <w:sz w:val="28"/>
            <w:szCs w:val="28"/>
            <w:rtl/>
          </w:rPr>
          <w:t>קצב הלמידה.</w:t>
        </w:r>
      </w:ins>
    </w:p>
    <w:p w14:paraId="66926EFB" w14:textId="7C0C4C04" w:rsidR="00A43558" w:rsidRDefault="00A43558" w:rsidP="00F30BC6">
      <w:pPr>
        <w:pStyle w:val="ListParagraph"/>
        <w:bidi/>
        <w:jc w:val="both"/>
        <w:rPr>
          <w:sz w:val="28"/>
          <w:szCs w:val="28"/>
          <w:rtl/>
        </w:rPr>
      </w:pPr>
      <w:r>
        <w:rPr>
          <w:sz w:val="28"/>
          <w:szCs w:val="28"/>
        </w:rPr>
        <w:t>Learning Rate</w:t>
      </w:r>
      <w:r>
        <w:rPr>
          <w:rFonts w:hint="cs"/>
          <w:sz w:val="28"/>
          <w:szCs w:val="28"/>
          <w:rtl/>
        </w:rPr>
        <w:t xml:space="preserve"> הינ</w:t>
      </w:r>
      <w:r w:rsidR="008E2542">
        <w:rPr>
          <w:rFonts w:hint="cs"/>
          <w:sz w:val="28"/>
          <w:szCs w:val="28"/>
          <w:rtl/>
        </w:rPr>
        <w:t>ו</w:t>
      </w:r>
      <w:r>
        <w:rPr>
          <w:rFonts w:hint="cs"/>
          <w:sz w:val="28"/>
          <w:szCs w:val="28"/>
          <w:rtl/>
        </w:rPr>
        <w:t xml:space="preserve"> פרמטר </w:t>
      </w:r>
      <w:proofErr w:type="spellStart"/>
      <w:r>
        <w:rPr>
          <w:rFonts w:hint="cs"/>
          <w:sz w:val="28"/>
          <w:szCs w:val="28"/>
          <w:rtl/>
        </w:rPr>
        <w:t>סקלרי</w:t>
      </w:r>
      <w:proofErr w:type="spellEnd"/>
      <w:r>
        <w:rPr>
          <w:rFonts w:hint="cs"/>
          <w:sz w:val="28"/>
          <w:szCs w:val="28"/>
          <w:rtl/>
        </w:rPr>
        <w:t xml:space="preserve"> אשר </w:t>
      </w:r>
      <w:r w:rsidR="008E2542">
        <w:rPr>
          <w:rFonts w:hint="cs"/>
          <w:sz w:val="28"/>
          <w:szCs w:val="28"/>
          <w:rtl/>
        </w:rPr>
        <w:t xml:space="preserve">קובע את גודל הצעד אשר האלגוריתם מבצע </w:t>
      </w:r>
      <w:ins w:id="192" w:author="Stav Cohen" w:date="2020-09-14T11:42:00Z">
        <w:r w:rsidR="009A0940">
          <w:rPr>
            <w:rFonts w:hint="cs"/>
            <w:sz w:val="28"/>
            <w:szCs w:val="28"/>
            <w:rtl/>
          </w:rPr>
          <w:t>על וקטור ה</w:t>
        </w:r>
      </w:ins>
      <w:del w:id="193" w:author="Stav Cohen" w:date="2020-09-14T11:42:00Z">
        <w:r w:rsidR="008E2542" w:rsidDel="009A0940">
          <w:rPr>
            <w:rFonts w:hint="cs"/>
            <w:sz w:val="28"/>
            <w:szCs w:val="28"/>
            <w:rtl/>
          </w:rPr>
          <w:delText>ב</w:delText>
        </w:r>
      </w:del>
      <w:r w:rsidR="008E2542">
        <w:rPr>
          <w:rFonts w:hint="cs"/>
          <w:sz w:val="28"/>
          <w:szCs w:val="28"/>
          <w:rtl/>
        </w:rPr>
        <w:t xml:space="preserve"> </w:t>
      </w:r>
      <w:proofErr w:type="gramStart"/>
      <w:r w:rsidR="008E2542">
        <w:rPr>
          <w:sz w:val="28"/>
          <w:szCs w:val="28"/>
        </w:rPr>
        <w:t>–</w:t>
      </w:r>
      <w:r w:rsidR="008E2542">
        <w:rPr>
          <w:rFonts w:hint="cs"/>
          <w:sz w:val="28"/>
          <w:szCs w:val="28"/>
          <w:rtl/>
        </w:rPr>
        <w:t xml:space="preserve"> </w:t>
      </w:r>
      <w:ins w:id="194" w:author="Stav Cohen" w:date="2020-09-14T11:42:00Z">
        <w:r w:rsidR="009A0940">
          <w:rPr>
            <w:rFonts w:hint="cs"/>
            <w:sz w:val="28"/>
            <w:szCs w:val="28"/>
            <w:rtl/>
          </w:rPr>
          <w:t xml:space="preserve"> </w:t>
        </w:r>
      </w:ins>
      <w:r w:rsidR="008E2542">
        <w:rPr>
          <w:rFonts w:hint="cs"/>
          <w:sz w:val="28"/>
          <w:szCs w:val="28"/>
        </w:rPr>
        <w:t>W</w:t>
      </w:r>
      <w:r w:rsidR="008E2542">
        <w:rPr>
          <w:sz w:val="28"/>
          <w:szCs w:val="28"/>
        </w:rPr>
        <w:t>eights</w:t>
      </w:r>
      <w:proofErr w:type="gramEnd"/>
      <w:r w:rsidR="008E2542">
        <w:rPr>
          <w:rFonts w:hint="cs"/>
          <w:sz w:val="28"/>
          <w:szCs w:val="28"/>
          <w:rtl/>
        </w:rPr>
        <w:t xml:space="preserve"> לשם הקטנת </w:t>
      </w:r>
      <w:commentRangeStart w:id="195"/>
      <w:del w:id="196" w:author="Stav Cohen" w:date="2020-09-14T11:43:00Z">
        <w:r w:rsidR="008E2542" w:rsidDel="009A0940">
          <w:rPr>
            <w:rFonts w:hint="cs"/>
            <w:sz w:val="28"/>
            <w:szCs w:val="28"/>
            <w:rtl/>
          </w:rPr>
          <w:delText>השגיאה</w:delText>
        </w:r>
        <w:commentRangeEnd w:id="195"/>
        <w:r w:rsidR="00A077B7" w:rsidDel="009A0940">
          <w:rPr>
            <w:rStyle w:val="CommentReference"/>
            <w:rtl/>
          </w:rPr>
          <w:commentReference w:id="195"/>
        </w:r>
      </w:del>
      <w:ins w:id="197" w:author="Stav Cohen" w:date="2020-09-14T11:43:00Z">
        <w:r w:rsidR="009A0940">
          <w:rPr>
            <w:rFonts w:hint="cs"/>
            <w:sz w:val="28"/>
            <w:szCs w:val="28"/>
            <w:rtl/>
          </w:rPr>
          <w:t xml:space="preserve">גודל השגיאה </w:t>
        </w:r>
        <w:r w:rsidR="009A0940">
          <w:rPr>
            <w:sz w:val="28"/>
            <w:szCs w:val="28"/>
          </w:rPr>
          <w:t xml:space="preserve"> Error Size - </w:t>
        </w:r>
      </w:ins>
      <w:r w:rsidR="008E2542">
        <w:rPr>
          <w:rFonts w:hint="cs"/>
          <w:sz w:val="28"/>
          <w:szCs w:val="28"/>
          <w:rtl/>
        </w:rPr>
        <w:t>.</w:t>
      </w:r>
    </w:p>
    <w:p w14:paraId="1AB88394" w14:textId="77777777" w:rsidR="008E2542" w:rsidRDefault="008E2542" w:rsidP="00F30BC6">
      <w:pPr>
        <w:pStyle w:val="ListParagraph"/>
        <w:bidi/>
        <w:jc w:val="both"/>
        <w:rPr>
          <w:sz w:val="28"/>
          <w:szCs w:val="28"/>
          <w:rtl/>
        </w:rPr>
      </w:pPr>
    </w:p>
    <w:p w14:paraId="339C89ED" w14:textId="0AA94C48" w:rsidR="008E2542" w:rsidRDefault="008E2542" w:rsidP="00F30BC6">
      <w:pPr>
        <w:pStyle w:val="ListParagraph"/>
        <w:bidi/>
        <w:jc w:val="both"/>
        <w:rPr>
          <w:ins w:id="198" w:author="Stav Cohen" w:date="2020-09-14T12:32:00Z"/>
          <w:sz w:val="28"/>
          <w:szCs w:val="28"/>
          <w:rtl/>
        </w:rPr>
      </w:pPr>
      <w:r>
        <w:rPr>
          <w:sz w:val="28"/>
          <w:szCs w:val="28"/>
        </w:rPr>
        <w:t>Learning Rate</w:t>
      </w:r>
      <w:r>
        <w:rPr>
          <w:rFonts w:hint="cs"/>
          <w:sz w:val="28"/>
          <w:szCs w:val="28"/>
          <w:rtl/>
        </w:rPr>
        <w:t xml:space="preserve"> גבוה יגביר את קצב האלגוריתם וזמן האימון יקטן, אך אם נקבע </w:t>
      </w:r>
      <w:r w:rsidRPr="00D82DFD">
        <w:rPr>
          <w:rFonts w:hint="cs"/>
          <w:sz w:val="28"/>
          <w:szCs w:val="28"/>
          <w:rtl/>
        </w:rPr>
        <w:t xml:space="preserve">פרמטר זה </w:t>
      </w:r>
      <w:r w:rsidR="00D82DFD" w:rsidRPr="00D82DFD">
        <w:rPr>
          <w:rFonts w:hint="cs"/>
          <w:sz w:val="28"/>
          <w:szCs w:val="28"/>
          <w:rtl/>
        </w:rPr>
        <w:t>כ</w:t>
      </w:r>
      <w:r w:rsidRPr="00D82DFD">
        <w:rPr>
          <w:rFonts w:hint="cs"/>
          <w:sz w:val="28"/>
          <w:szCs w:val="28"/>
          <w:rtl/>
        </w:rPr>
        <w:t>גבוה מדי</w:t>
      </w:r>
      <w:r w:rsidR="00D82DFD" w:rsidRPr="00D82DFD">
        <w:rPr>
          <w:rFonts w:hint="cs"/>
          <w:sz w:val="28"/>
          <w:szCs w:val="28"/>
          <w:rtl/>
        </w:rPr>
        <w:t>,</w:t>
      </w:r>
      <w:r w:rsidRPr="00D82DFD">
        <w:rPr>
          <w:rFonts w:hint="cs"/>
          <w:sz w:val="28"/>
          <w:szCs w:val="28"/>
          <w:rtl/>
        </w:rPr>
        <w:t xml:space="preserve"> יכול להיות שנעשה צעדים גבוהים מדי בכיוון מסוים ונפגע דווקא באימון המודל.</w:t>
      </w:r>
      <w:ins w:id="199" w:author="Stav Cohen" w:date="2020-09-14T12:29:00Z">
        <w:r w:rsidR="004F67C3">
          <w:rPr>
            <w:sz w:val="28"/>
            <w:szCs w:val="28"/>
          </w:rPr>
          <w:t xml:space="preserve"> </w:t>
        </w:r>
      </w:ins>
    </w:p>
    <w:p w14:paraId="1BE00CF9" w14:textId="3A5B9B52" w:rsidR="004F67C3" w:rsidRDefault="004F67C3">
      <w:pPr>
        <w:pStyle w:val="ListParagraph"/>
        <w:bidi/>
        <w:jc w:val="center"/>
        <w:rPr>
          <w:ins w:id="200" w:author="Stav Cohen" w:date="2020-09-14T12:27:00Z"/>
          <w:sz w:val="28"/>
          <w:szCs w:val="28"/>
        </w:rPr>
        <w:pPrChange w:id="201" w:author="Stav Cohen" w:date="2020-09-14T12:32:00Z">
          <w:pPr>
            <w:pStyle w:val="ListParagraph"/>
            <w:bidi/>
            <w:jc w:val="both"/>
          </w:pPr>
        </w:pPrChange>
      </w:pPr>
      <w:ins w:id="202" w:author="Stav Cohen" w:date="2020-09-14T12:32:00Z">
        <w:r>
          <w:rPr>
            <w:noProof/>
            <w:sz w:val="28"/>
            <w:szCs w:val="28"/>
          </w:rPr>
          <w:drawing>
            <wp:inline distT="0" distB="0" distL="0" distR="0" wp14:anchorId="61AB3C98" wp14:editId="58FD258C">
              <wp:extent cx="5238750" cy="20316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4481" cy="2037796"/>
                      </a:xfrm>
                      <a:prstGeom prst="rect">
                        <a:avLst/>
                      </a:prstGeom>
                      <a:noFill/>
                      <a:ln>
                        <a:noFill/>
                      </a:ln>
                    </pic:spPr>
                  </pic:pic>
                </a:graphicData>
              </a:graphic>
            </wp:inline>
          </w:drawing>
        </w:r>
      </w:ins>
    </w:p>
    <w:p w14:paraId="0FF6E6D5" w14:textId="6A19C136" w:rsidR="004F67C3" w:rsidRDefault="004F67C3" w:rsidP="004F67C3">
      <w:pPr>
        <w:pStyle w:val="ListParagraph"/>
        <w:bidi/>
        <w:jc w:val="center"/>
        <w:rPr>
          <w:ins w:id="203" w:author="Stav Cohen" w:date="2020-09-14T12:35:00Z"/>
          <w:rFonts w:cs="Arial"/>
          <w:rtl/>
        </w:rPr>
      </w:pPr>
      <w:ins w:id="204" w:author="Stav Cohen" w:date="2020-09-14T12:32:00Z">
        <w:r w:rsidRPr="00D4659D">
          <w:rPr>
            <w:rFonts w:hint="cs"/>
            <w:rtl/>
          </w:rPr>
          <w:t>תמונה מספר</w:t>
        </w:r>
        <w:r>
          <w:rPr>
            <w:rFonts w:hint="cs"/>
            <w:rtl/>
          </w:rPr>
          <w:t xml:space="preserve"> </w:t>
        </w:r>
      </w:ins>
      <w:ins w:id="205" w:author="Stav Cohen" w:date="2020-10-16T13:42:00Z">
        <w:r w:rsidR="002220B3">
          <w:rPr>
            <w:rFonts w:hint="cs"/>
            <w:rtl/>
          </w:rPr>
          <w:t>9</w:t>
        </w:r>
      </w:ins>
      <w:ins w:id="206" w:author="Stav Cohen" w:date="2020-09-14T12:32:00Z">
        <w:r w:rsidRPr="00D4659D">
          <w:rPr>
            <w:rFonts w:hint="cs"/>
            <w:rtl/>
          </w:rPr>
          <w:t xml:space="preserve">: </w:t>
        </w:r>
        <w:r w:rsidRPr="00D4659D">
          <w:t xml:space="preserve"> </w:t>
        </w:r>
      </w:ins>
      <w:ins w:id="207" w:author="Stav Cohen" w:date="2020-09-14T12:34:00Z">
        <w:r>
          <w:rPr>
            <w:rFonts w:hint="cs"/>
            <w:rtl/>
          </w:rPr>
          <w:t>ערכים שונים לקצב לפרמטר קצב הלמידה</w:t>
        </w:r>
      </w:ins>
      <w:ins w:id="208" w:author="Stav Cohen" w:date="2020-09-14T12:32:00Z">
        <w:r>
          <w:rPr>
            <w:rFonts w:hint="cs"/>
            <w:rtl/>
          </w:rPr>
          <w:t xml:space="preserve"> </w:t>
        </w:r>
      </w:ins>
      <w:ins w:id="209" w:author="Stav Cohen" w:date="2020-09-14T12:35:00Z">
        <w:r>
          <w:rPr>
            <w:rFonts w:hint="cs"/>
            <w:rtl/>
          </w:rPr>
          <w:t>[</w:t>
        </w:r>
      </w:ins>
      <w:ins w:id="210" w:author="Stav Cohen" w:date="2020-10-26T19:48:00Z">
        <w:r w:rsidR="007701A0" w:rsidRPr="007701A0">
          <w:t>https://bit.ly/3ou5Qu8</w:t>
        </w:r>
        <w:r w:rsidR="007701A0">
          <w:rPr>
            <w:rFonts w:hint="cs"/>
            <w:rtl/>
          </w:rPr>
          <w:t>]</w:t>
        </w:r>
      </w:ins>
    </w:p>
    <w:p w14:paraId="1FE0ED38" w14:textId="77777777" w:rsidR="004F67C3" w:rsidRDefault="004F67C3" w:rsidP="00063F88">
      <w:pPr>
        <w:pStyle w:val="ListParagraph"/>
        <w:bidi/>
        <w:jc w:val="center"/>
        <w:rPr>
          <w:ins w:id="211" w:author="Stav Cohen" w:date="2020-09-14T12:32:00Z"/>
          <w:rtl/>
        </w:rPr>
      </w:pPr>
    </w:p>
    <w:p w14:paraId="1BDEDE1A" w14:textId="17E57162" w:rsidR="004F67C3" w:rsidRDefault="004F67C3" w:rsidP="004F67C3">
      <w:pPr>
        <w:pStyle w:val="ListParagraph"/>
        <w:bidi/>
        <w:jc w:val="both"/>
        <w:rPr>
          <w:ins w:id="212" w:author="Stav Cohen" w:date="2020-09-14T12:36:00Z"/>
          <w:sz w:val="28"/>
          <w:szCs w:val="28"/>
          <w:rtl/>
        </w:rPr>
      </w:pPr>
      <w:ins w:id="213" w:author="Stav Cohen" w:date="2020-09-14T12:35:00Z">
        <w:r>
          <w:rPr>
            <w:rFonts w:hint="cs"/>
            <w:sz w:val="28"/>
            <w:szCs w:val="28"/>
            <w:rtl/>
          </w:rPr>
          <w:t xml:space="preserve">ניתן לראות בתמונה מספר </w:t>
        </w:r>
      </w:ins>
      <w:ins w:id="214" w:author="Stav Cohen" w:date="2020-10-16T13:42:00Z">
        <w:r w:rsidR="002220B3">
          <w:rPr>
            <w:rFonts w:hint="cs"/>
            <w:sz w:val="28"/>
            <w:szCs w:val="28"/>
            <w:rtl/>
          </w:rPr>
          <w:t>9</w:t>
        </w:r>
      </w:ins>
      <w:ins w:id="215" w:author="Stav Cohen" w:date="2020-09-14T12:35:00Z">
        <w:r>
          <w:rPr>
            <w:rFonts w:hint="cs"/>
            <w:sz w:val="28"/>
            <w:szCs w:val="28"/>
            <w:rtl/>
          </w:rPr>
          <w:t xml:space="preserve"> את ההשלכות של קביעת פרמטר קצב הלמידה לערכים שונים, מטרת</w:t>
        </w:r>
      </w:ins>
      <w:ins w:id="216" w:author="Stav Cohen" w:date="2020-09-14T12:36:00Z">
        <w:r>
          <w:rPr>
            <w:rFonts w:hint="cs"/>
            <w:sz w:val="28"/>
            <w:szCs w:val="28"/>
            <w:rtl/>
          </w:rPr>
          <w:t xml:space="preserve">נו היא הקטנת גדול השגיאה </w:t>
        </w:r>
        <w:r>
          <w:rPr>
            <w:sz w:val="28"/>
            <w:szCs w:val="28"/>
            <w:rtl/>
          </w:rPr>
          <w:t>–</w:t>
        </w:r>
        <w:r>
          <w:rPr>
            <w:sz w:val="28"/>
            <w:szCs w:val="28"/>
          </w:rPr>
          <w:t xml:space="preserve"> Error Size</w:t>
        </w:r>
        <w:r>
          <w:rPr>
            <w:rFonts w:hint="cs"/>
            <w:sz w:val="28"/>
            <w:szCs w:val="28"/>
            <w:rtl/>
          </w:rPr>
          <w:t xml:space="preserve"> ולהגיע לנקודת המינימום של פונקציית </w:t>
        </w:r>
      </w:ins>
      <w:ins w:id="217" w:author="Stav Cohen" w:date="2020-09-14T12:37:00Z">
        <w:r>
          <w:rPr>
            <w:rFonts w:hint="cs"/>
            <w:sz w:val="28"/>
            <w:szCs w:val="28"/>
            <w:rtl/>
          </w:rPr>
          <w:t xml:space="preserve">ה- </w:t>
        </w:r>
        <w:r>
          <w:rPr>
            <w:sz w:val="28"/>
            <w:szCs w:val="28"/>
          </w:rPr>
          <w:t>Error Size</w:t>
        </w:r>
        <w:r>
          <w:rPr>
            <w:rFonts w:hint="cs"/>
            <w:sz w:val="28"/>
            <w:szCs w:val="28"/>
            <w:rtl/>
          </w:rPr>
          <w:t xml:space="preserve"> </w:t>
        </w:r>
      </w:ins>
      <w:ins w:id="218" w:author="Stav Cohen" w:date="2020-09-14T12:36:00Z">
        <w:r>
          <w:rPr>
            <w:rFonts w:hint="cs"/>
            <w:sz w:val="28"/>
            <w:szCs w:val="28"/>
            <w:rtl/>
          </w:rPr>
          <w:t>:</w:t>
        </w:r>
      </w:ins>
    </w:p>
    <w:p w14:paraId="496E9E6E" w14:textId="47CE76B9" w:rsidR="000E6343" w:rsidRPr="000E6343" w:rsidRDefault="004F67C3" w:rsidP="00063F88">
      <w:pPr>
        <w:pStyle w:val="ListParagraph"/>
        <w:numPr>
          <w:ilvl w:val="0"/>
          <w:numId w:val="3"/>
        </w:numPr>
        <w:bidi/>
        <w:jc w:val="both"/>
        <w:rPr>
          <w:ins w:id="219" w:author="Stav Cohen" w:date="2020-09-14T12:38:00Z"/>
          <w:sz w:val="28"/>
          <w:szCs w:val="28"/>
          <w:rPrChange w:id="220" w:author="Stav Cohen" w:date="2020-09-14T12:41:00Z">
            <w:rPr>
              <w:ins w:id="221" w:author="Stav Cohen" w:date="2020-09-14T12:38:00Z"/>
            </w:rPr>
          </w:rPrChange>
        </w:rPr>
      </w:pPr>
      <w:ins w:id="222" w:author="Stav Cohen" w:date="2020-09-14T12:36:00Z">
        <w:r>
          <w:rPr>
            <w:rFonts w:hint="cs"/>
            <w:sz w:val="28"/>
            <w:szCs w:val="28"/>
            <w:rtl/>
          </w:rPr>
          <w:t>אם נבחר פרמטר</w:t>
        </w:r>
      </w:ins>
      <w:ins w:id="223" w:author="Stav Cohen" w:date="2020-09-14T12:37:00Z">
        <w:r>
          <w:rPr>
            <w:rFonts w:hint="cs"/>
            <w:sz w:val="28"/>
            <w:szCs w:val="28"/>
            <w:rtl/>
          </w:rPr>
          <w:t xml:space="preserve"> למידה נמוך מדיי </w:t>
        </w:r>
        <w:proofErr w:type="spellStart"/>
        <w:r w:rsidR="000E6343">
          <w:rPr>
            <w:rFonts w:hint="cs"/>
            <w:sz w:val="28"/>
            <w:szCs w:val="28"/>
            <w:rtl/>
          </w:rPr>
          <w:t>יקחו</w:t>
        </w:r>
        <w:proofErr w:type="spellEnd"/>
        <w:r w:rsidR="000E6343">
          <w:rPr>
            <w:rFonts w:hint="cs"/>
            <w:sz w:val="28"/>
            <w:szCs w:val="28"/>
            <w:rtl/>
          </w:rPr>
          <w:t xml:space="preserve"> לנו הרבה צעדים להגעה לנקודת המינימום</w:t>
        </w:r>
      </w:ins>
      <w:ins w:id="224" w:author="Stav Cohen" w:date="2020-09-14T12:41:00Z">
        <w:r w:rsidR="000E6343">
          <w:rPr>
            <w:rFonts w:hint="cs"/>
            <w:sz w:val="28"/>
            <w:szCs w:val="28"/>
            <w:rtl/>
          </w:rPr>
          <w:t xml:space="preserve"> וזמן האימון שלנו יתארך.</w:t>
        </w:r>
      </w:ins>
    </w:p>
    <w:p w14:paraId="47AC44E5" w14:textId="42FC4A1C" w:rsidR="000E6343" w:rsidRDefault="000E6343" w:rsidP="000E6343">
      <w:pPr>
        <w:pStyle w:val="ListParagraph"/>
        <w:numPr>
          <w:ilvl w:val="0"/>
          <w:numId w:val="3"/>
        </w:numPr>
        <w:bidi/>
        <w:jc w:val="both"/>
        <w:rPr>
          <w:ins w:id="225" w:author="Stav Cohen" w:date="2020-09-14T12:39:00Z"/>
          <w:sz w:val="28"/>
          <w:szCs w:val="28"/>
        </w:rPr>
      </w:pPr>
      <w:ins w:id="226" w:author="Stav Cohen" w:date="2020-09-14T12:38:00Z">
        <w:r>
          <w:rPr>
            <w:rFonts w:hint="cs"/>
            <w:sz w:val="28"/>
            <w:szCs w:val="28"/>
            <w:rtl/>
          </w:rPr>
          <w:t>אם נבחר פרמטר למידה גבוה מדיי אז כל צעד שלנו יוכל להיות גדול מדיי</w:t>
        </w:r>
      </w:ins>
      <w:ins w:id="227" w:author="Stav Cohen" w:date="2020-09-14T12:39:00Z">
        <w:r>
          <w:rPr>
            <w:rFonts w:hint="cs"/>
            <w:sz w:val="28"/>
            <w:szCs w:val="28"/>
            <w:rtl/>
          </w:rPr>
          <w:t xml:space="preserve">, </w:t>
        </w:r>
      </w:ins>
      <w:ins w:id="228" w:author="Stav Cohen" w:date="2020-09-14T12:38:00Z">
        <w:r>
          <w:rPr>
            <w:rFonts w:hint="cs"/>
            <w:sz w:val="28"/>
            <w:szCs w:val="28"/>
            <w:rtl/>
          </w:rPr>
          <w:t>כתוצאה מכך נוכל לדלג על נקודת המינימום</w:t>
        </w:r>
      </w:ins>
      <w:ins w:id="229" w:author="Stav Cohen" w:date="2020-09-14T12:39:00Z">
        <w:r>
          <w:rPr>
            <w:rFonts w:hint="cs"/>
            <w:sz w:val="28"/>
            <w:szCs w:val="28"/>
            <w:rtl/>
          </w:rPr>
          <w:t xml:space="preserve"> ולא להצליח</w:t>
        </w:r>
      </w:ins>
      <w:ins w:id="230" w:author="Stav Cohen" w:date="2020-09-14T12:40:00Z">
        <w:r>
          <w:rPr>
            <w:rFonts w:hint="cs"/>
            <w:sz w:val="28"/>
            <w:szCs w:val="28"/>
            <w:rtl/>
          </w:rPr>
          <w:t xml:space="preserve"> להתכנס</w:t>
        </w:r>
      </w:ins>
      <w:ins w:id="231" w:author="Stav Cohen" w:date="2020-09-14T12:39:00Z">
        <w:r>
          <w:rPr>
            <w:rFonts w:hint="cs"/>
            <w:sz w:val="28"/>
            <w:szCs w:val="28"/>
            <w:rtl/>
          </w:rPr>
          <w:t xml:space="preserve"> לנקודת המינימום של הפונקציה</w:t>
        </w:r>
      </w:ins>
      <w:ins w:id="232" w:author="Stav Cohen" w:date="2020-09-14T12:41:00Z">
        <w:r>
          <w:rPr>
            <w:rFonts w:hint="cs"/>
            <w:sz w:val="28"/>
            <w:szCs w:val="28"/>
            <w:rtl/>
          </w:rPr>
          <w:t>.</w:t>
        </w:r>
      </w:ins>
    </w:p>
    <w:p w14:paraId="2536FC94" w14:textId="020C62CE" w:rsidR="004F67C3" w:rsidRPr="003D528E" w:rsidRDefault="000E6343" w:rsidP="00063F88">
      <w:pPr>
        <w:pStyle w:val="ListParagraph"/>
        <w:bidi/>
        <w:jc w:val="both"/>
        <w:rPr>
          <w:ins w:id="233" w:author="Stav Cohen" w:date="2020-09-14T12:27:00Z"/>
          <w:sz w:val="28"/>
          <w:szCs w:val="28"/>
          <w:rPrChange w:id="234" w:author="Stav Cohen" w:date="2020-09-14T12:42:00Z">
            <w:rPr>
              <w:ins w:id="235" w:author="Stav Cohen" w:date="2020-09-14T12:27:00Z"/>
            </w:rPr>
          </w:rPrChange>
        </w:rPr>
      </w:pPr>
      <w:ins w:id="236" w:author="Stav Cohen" w:date="2020-09-14T12:40:00Z">
        <w:r>
          <w:rPr>
            <w:rFonts w:hint="cs"/>
            <w:sz w:val="28"/>
            <w:szCs w:val="28"/>
            <w:rtl/>
          </w:rPr>
          <w:t>לכן הבחירה של פרמטר למידה הינה קריטית ליכולת האי</w:t>
        </w:r>
      </w:ins>
      <w:ins w:id="237" w:author="Stav Cohen" w:date="2020-09-14T12:41:00Z">
        <w:r>
          <w:rPr>
            <w:rFonts w:hint="cs"/>
            <w:sz w:val="28"/>
            <w:szCs w:val="28"/>
            <w:rtl/>
          </w:rPr>
          <w:t>מון של המודל.</w:t>
        </w:r>
      </w:ins>
    </w:p>
    <w:p w14:paraId="7B36F479" w14:textId="064DBEE5" w:rsidR="004F67C3" w:rsidRDefault="004F67C3" w:rsidP="004F67C3">
      <w:pPr>
        <w:pStyle w:val="ListParagraph"/>
        <w:bidi/>
        <w:jc w:val="both"/>
        <w:rPr>
          <w:ins w:id="238" w:author="Stav Cohen" w:date="2020-09-14T12:27:00Z"/>
          <w:sz w:val="28"/>
          <w:szCs w:val="28"/>
        </w:rPr>
      </w:pPr>
    </w:p>
    <w:p w14:paraId="6FA11142" w14:textId="77777777" w:rsidR="004F67C3" w:rsidRPr="00D82DFD" w:rsidRDefault="004F67C3" w:rsidP="00063F88">
      <w:pPr>
        <w:pStyle w:val="ListParagraph"/>
        <w:bidi/>
        <w:jc w:val="both"/>
        <w:rPr>
          <w:sz w:val="28"/>
          <w:szCs w:val="28"/>
        </w:rPr>
      </w:pPr>
    </w:p>
    <w:p w14:paraId="176415AD" w14:textId="77777777" w:rsidR="008E2542" w:rsidRDefault="008E2542" w:rsidP="00D2394E">
      <w:pPr>
        <w:pStyle w:val="ListParagraph"/>
        <w:bidi/>
        <w:jc w:val="center"/>
        <w:rPr>
          <w:sz w:val="28"/>
          <w:szCs w:val="28"/>
          <w:rtl/>
        </w:rPr>
      </w:pPr>
      <w:r w:rsidRPr="008E2542">
        <w:rPr>
          <w:rFonts w:cs="Arial"/>
          <w:noProof/>
          <w:sz w:val="28"/>
          <w:szCs w:val="28"/>
          <w:rtl/>
        </w:rPr>
        <w:drawing>
          <wp:inline distT="0" distB="0" distL="0" distR="0" wp14:anchorId="1B71763F" wp14:editId="6AD21D7C">
            <wp:extent cx="2845104" cy="2600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227" cy="2646253"/>
                    </a:xfrm>
                    <a:prstGeom prst="rect">
                      <a:avLst/>
                    </a:prstGeom>
                  </pic:spPr>
                </pic:pic>
              </a:graphicData>
            </a:graphic>
          </wp:inline>
        </w:drawing>
      </w:r>
    </w:p>
    <w:p w14:paraId="75A059BF" w14:textId="7E5B2BDE" w:rsidR="008E2542" w:rsidRDefault="008E2542" w:rsidP="00D2394E">
      <w:pPr>
        <w:pStyle w:val="ListParagraph"/>
        <w:bidi/>
        <w:jc w:val="center"/>
        <w:rPr>
          <w:rtl/>
        </w:rPr>
      </w:pPr>
      <w:r w:rsidRPr="00D4659D">
        <w:rPr>
          <w:rFonts w:hint="cs"/>
          <w:rtl/>
        </w:rPr>
        <w:t>תמונה מספר</w:t>
      </w:r>
      <w:r>
        <w:rPr>
          <w:rFonts w:hint="cs"/>
          <w:rtl/>
        </w:rPr>
        <w:t xml:space="preserve"> </w:t>
      </w:r>
      <w:del w:id="239" w:author="Stav Cohen" w:date="2020-09-14T12:45:00Z">
        <w:r w:rsidR="00D2394E" w:rsidDel="00211C3E">
          <w:rPr>
            <w:rFonts w:hint="cs"/>
            <w:rtl/>
          </w:rPr>
          <w:delText>10</w:delText>
        </w:r>
      </w:del>
      <w:ins w:id="240" w:author="Stav Cohen" w:date="2020-09-14T12:45:00Z">
        <w:r w:rsidR="00211C3E">
          <w:rPr>
            <w:rFonts w:hint="cs"/>
            <w:rtl/>
          </w:rPr>
          <w:t>1</w:t>
        </w:r>
      </w:ins>
      <w:ins w:id="241" w:author="Stav Cohen" w:date="2020-10-16T13:42:00Z">
        <w:r w:rsidR="002220B3">
          <w:rPr>
            <w:rFonts w:hint="cs"/>
            <w:rtl/>
          </w:rPr>
          <w:t>0</w:t>
        </w:r>
      </w:ins>
      <w:r w:rsidRPr="00D4659D">
        <w:rPr>
          <w:rFonts w:hint="cs"/>
          <w:rtl/>
        </w:rPr>
        <w:t xml:space="preserve">: </w:t>
      </w:r>
      <w:r w:rsidRPr="00D4659D">
        <w:t xml:space="preserve"> </w:t>
      </w:r>
      <w:r w:rsidRPr="00D4659D">
        <w:rPr>
          <w:rFonts w:hint="cs"/>
          <w:rtl/>
        </w:rPr>
        <w:t xml:space="preserve">המתארת </w:t>
      </w:r>
      <w:r>
        <w:rPr>
          <w:rFonts w:hint="cs"/>
          <w:rtl/>
        </w:rPr>
        <w:t xml:space="preserve">את תהליך אימון הרשת לפי ערכים שונים של ה </w:t>
      </w:r>
      <w:r>
        <w:t>Learning Rate</w:t>
      </w:r>
      <w:r>
        <w:rPr>
          <w:rFonts w:hint="cs"/>
          <w:rtl/>
        </w:rPr>
        <w:t xml:space="preserve"> [1]</w:t>
      </w:r>
    </w:p>
    <w:p w14:paraId="13C8AB5E" w14:textId="704E6C0C" w:rsidR="006B4EAD" w:rsidRDefault="008E2542" w:rsidP="006B4EAD">
      <w:pPr>
        <w:pStyle w:val="ListParagraph"/>
        <w:bidi/>
        <w:jc w:val="both"/>
        <w:rPr>
          <w:moveTo w:id="242" w:author="Stav Cohen" w:date="2020-09-14T13:10:00Z"/>
          <w:sz w:val="28"/>
          <w:szCs w:val="28"/>
          <w:rtl/>
        </w:rPr>
      </w:pPr>
      <w:r>
        <w:rPr>
          <w:rFonts w:hint="cs"/>
          <w:sz w:val="28"/>
          <w:szCs w:val="28"/>
          <w:rtl/>
        </w:rPr>
        <w:t>ב</w:t>
      </w:r>
      <w:r w:rsidR="00D2394E">
        <w:rPr>
          <w:rFonts w:hint="cs"/>
          <w:sz w:val="28"/>
          <w:szCs w:val="28"/>
          <w:rtl/>
        </w:rPr>
        <w:t>תמונה</w:t>
      </w:r>
      <w:r>
        <w:rPr>
          <w:rFonts w:hint="cs"/>
          <w:sz w:val="28"/>
          <w:szCs w:val="28"/>
          <w:rtl/>
        </w:rPr>
        <w:t xml:space="preserve"> מספר </w:t>
      </w:r>
      <w:del w:id="243" w:author="Stav Cohen" w:date="2020-09-14T12:45:00Z">
        <w:r w:rsidR="00D2394E" w:rsidDel="00211C3E">
          <w:rPr>
            <w:rFonts w:hint="cs"/>
            <w:sz w:val="28"/>
            <w:szCs w:val="28"/>
            <w:rtl/>
          </w:rPr>
          <w:delText>10</w:delText>
        </w:r>
        <w:r w:rsidDel="00211C3E">
          <w:rPr>
            <w:rFonts w:hint="cs"/>
            <w:sz w:val="28"/>
            <w:szCs w:val="28"/>
            <w:rtl/>
          </w:rPr>
          <w:delText xml:space="preserve"> </w:delText>
        </w:r>
      </w:del>
      <w:ins w:id="244" w:author="Stav Cohen" w:date="2020-09-14T12:45:00Z">
        <w:r w:rsidR="00211C3E">
          <w:rPr>
            <w:rFonts w:hint="cs"/>
            <w:sz w:val="28"/>
            <w:szCs w:val="28"/>
            <w:rtl/>
          </w:rPr>
          <w:t>1</w:t>
        </w:r>
      </w:ins>
      <w:ins w:id="245" w:author="Stav Cohen" w:date="2020-10-16T13:42:00Z">
        <w:r w:rsidR="002220B3">
          <w:rPr>
            <w:rFonts w:hint="cs"/>
            <w:sz w:val="28"/>
            <w:szCs w:val="28"/>
            <w:rtl/>
          </w:rPr>
          <w:t>0</w:t>
        </w:r>
      </w:ins>
      <w:ins w:id="246" w:author="Stav Cohen" w:date="2020-09-14T12:45:00Z">
        <w:r w:rsidR="00211C3E">
          <w:rPr>
            <w:rFonts w:hint="cs"/>
            <w:sz w:val="28"/>
            <w:szCs w:val="28"/>
            <w:rtl/>
          </w:rPr>
          <w:t xml:space="preserve"> </w:t>
        </w:r>
      </w:ins>
      <w:r>
        <w:rPr>
          <w:rFonts w:hint="cs"/>
          <w:sz w:val="28"/>
          <w:szCs w:val="28"/>
          <w:rtl/>
        </w:rPr>
        <w:t>ניתן לראות גרפים המקושרים לערכים שונים של ה</w:t>
      </w:r>
      <w:r>
        <w:rPr>
          <w:sz w:val="28"/>
          <w:szCs w:val="28"/>
        </w:rPr>
        <w:t>Learning Rate</w:t>
      </w:r>
      <w:r w:rsidR="00D2394E">
        <w:rPr>
          <w:rFonts w:hint="cs"/>
          <w:sz w:val="28"/>
          <w:szCs w:val="28"/>
          <w:rtl/>
        </w:rPr>
        <w:t>,</w:t>
      </w:r>
      <w:ins w:id="247" w:author="Stav Cohen" w:date="2020-09-14T13:10:00Z">
        <w:r w:rsidR="006B4EAD" w:rsidRPr="006B4EAD">
          <w:rPr>
            <w:rFonts w:hint="cs"/>
            <w:sz w:val="28"/>
            <w:szCs w:val="28"/>
            <w:rtl/>
          </w:rPr>
          <w:t xml:space="preserve"> </w:t>
        </w:r>
      </w:ins>
      <w:moveToRangeStart w:id="248" w:author="Stav Cohen" w:date="2020-09-14T13:10:00Z" w:name="move50981428"/>
      <w:moveTo w:id="249" w:author="Stav Cohen" w:date="2020-09-14T13:10:00Z">
        <w:r w:rsidR="006B4EAD">
          <w:rPr>
            <w:rFonts w:hint="cs"/>
            <w:sz w:val="28"/>
            <w:szCs w:val="28"/>
            <w:rtl/>
          </w:rPr>
          <w:t xml:space="preserve">ציר ה </w:t>
        </w:r>
        <w:r w:rsidR="006B4EAD">
          <w:rPr>
            <w:sz w:val="28"/>
            <w:szCs w:val="28"/>
            <w:rtl/>
          </w:rPr>
          <w:t>–</w:t>
        </w:r>
        <w:r w:rsidR="006B4EAD">
          <w:rPr>
            <w:sz w:val="28"/>
            <w:szCs w:val="28"/>
          </w:rPr>
          <w:t xml:space="preserve"> Y  </w:t>
        </w:r>
        <w:r w:rsidR="006B4EAD">
          <w:rPr>
            <w:rFonts w:hint="cs"/>
            <w:sz w:val="28"/>
            <w:szCs w:val="28"/>
            <w:rtl/>
          </w:rPr>
          <w:t xml:space="preserve"> של הגרף מציג את פונקציי</w:t>
        </w:r>
        <w:r w:rsidR="006B4EAD">
          <w:rPr>
            <w:rFonts w:hint="eastAsia"/>
            <w:sz w:val="28"/>
            <w:szCs w:val="28"/>
            <w:rtl/>
          </w:rPr>
          <w:t>ת</w:t>
        </w:r>
        <w:r w:rsidR="006B4EAD">
          <w:rPr>
            <w:rFonts w:hint="cs"/>
            <w:sz w:val="28"/>
            <w:szCs w:val="28"/>
            <w:rtl/>
          </w:rPr>
          <w:t xml:space="preserve"> ה- </w:t>
        </w:r>
        <w:r w:rsidR="006B4EAD">
          <w:rPr>
            <w:sz w:val="28"/>
            <w:szCs w:val="28"/>
          </w:rPr>
          <w:t>Loss</w:t>
        </w:r>
        <w:r w:rsidR="006B4EAD">
          <w:rPr>
            <w:rFonts w:hint="cs"/>
            <w:sz w:val="28"/>
            <w:szCs w:val="28"/>
            <w:rtl/>
          </w:rPr>
          <w:t xml:space="preserve"> אשר מחושבת בדומה ל-</w:t>
        </w:r>
        <w:r w:rsidR="006B4EAD">
          <w:rPr>
            <w:sz w:val="28"/>
            <w:szCs w:val="28"/>
          </w:rPr>
          <w:t>Error Size</w:t>
        </w:r>
        <w:r w:rsidR="006B4EAD">
          <w:rPr>
            <w:rFonts w:hint="cs"/>
            <w:sz w:val="28"/>
            <w:szCs w:val="28"/>
            <w:rtl/>
          </w:rPr>
          <w:t>.</w:t>
        </w:r>
      </w:moveTo>
    </w:p>
    <w:moveToRangeEnd w:id="248"/>
    <w:p w14:paraId="6D43770D" w14:textId="1462E960" w:rsidR="006B4EAD" w:rsidRDefault="00D2394E" w:rsidP="00D2394E">
      <w:pPr>
        <w:pStyle w:val="ListParagraph"/>
        <w:bidi/>
        <w:jc w:val="both"/>
        <w:rPr>
          <w:ins w:id="250" w:author="Stav Cohen" w:date="2020-09-14T13:09:00Z"/>
          <w:sz w:val="28"/>
          <w:szCs w:val="28"/>
          <w:rtl/>
        </w:rPr>
      </w:pPr>
      <w:r>
        <w:rPr>
          <w:rFonts w:hint="cs"/>
          <w:sz w:val="28"/>
          <w:szCs w:val="28"/>
          <w:rtl/>
        </w:rPr>
        <w:t xml:space="preserve"> </w:t>
      </w:r>
      <w:r w:rsidR="008E2542">
        <w:rPr>
          <w:rFonts w:hint="cs"/>
          <w:sz w:val="28"/>
          <w:szCs w:val="28"/>
          <w:rtl/>
        </w:rPr>
        <w:t xml:space="preserve">ציר ה </w:t>
      </w:r>
      <w:r w:rsidR="008E2542">
        <w:rPr>
          <w:sz w:val="28"/>
          <w:szCs w:val="28"/>
        </w:rPr>
        <w:t>–</w:t>
      </w:r>
      <w:r w:rsidR="008E2542">
        <w:rPr>
          <w:rFonts w:hint="cs"/>
          <w:sz w:val="28"/>
          <w:szCs w:val="28"/>
          <w:rtl/>
        </w:rPr>
        <w:t xml:space="preserve"> </w:t>
      </w:r>
      <w:r w:rsidR="008E2542">
        <w:rPr>
          <w:rFonts w:hint="cs"/>
          <w:sz w:val="28"/>
          <w:szCs w:val="28"/>
        </w:rPr>
        <w:t>X</w:t>
      </w:r>
      <w:r w:rsidR="008E2542">
        <w:rPr>
          <w:sz w:val="28"/>
          <w:szCs w:val="28"/>
        </w:rPr>
        <w:t xml:space="preserve"> </w:t>
      </w:r>
      <w:r w:rsidR="008E2542">
        <w:rPr>
          <w:rFonts w:hint="cs"/>
          <w:sz w:val="28"/>
          <w:szCs w:val="28"/>
          <w:rtl/>
        </w:rPr>
        <w:t xml:space="preserve"> של הגרף</w:t>
      </w:r>
      <w:r w:rsidR="008E2542">
        <w:rPr>
          <w:sz w:val="28"/>
          <w:szCs w:val="28"/>
        </w:rPr>
        <w:t xml:space="preserve"> </w:t>
      </w:r>
      <w:r w:rsidR="008E2542">
        <w:rPr>
          <w:rFonts w:hint="cs"/>
          <w:sz w:val="28"/>
          <w:szCs w:val="28"/>
          <w:rtl/>
        </w:rPr>
        <w:t xml:space="preserve"> מציג את המושג </w:t>
      </w:r>
      <w:ins w:id="251" w:author="Stav Cohen" w:date="2020-09-14T13:10:00Z">
        <w:r w:rsidR="006B4EAD">
          <w:rPr>
            <w:sz w:val="28"/>
            <w:szCs w:val="28"/>
          </w:rPr>
          <w:t>Epoch</w:t>
        </w:r>
        <w:r w:rsidR="006B4EAD">
          <w:rPr>
            <w:rFonts w:hint="cs"/>
            <w:sz w:val="28"/>
            <w:szCs w:val="28"/>
            <w:rtl/>
          </w:rPr>
          <w:t xml:space="preserve">. </w:t>
        </w:r>
      </w:ins>
    </w:p>
    <w:p w14:paraId="08FED331" w14:textId="77777777" w:rsidR="006B4EAD" w:rsidRDefault="006B4EAD" w:rsidP="006B4EAD">
      <w:pPr>
        <w:pStyle w:val="ListParagraph"/>
        <w:bidi/>
        <w:jc w:val="both"/>
        <w:rPr>
          <w:ins w:id="252" w:author="Stav Cohen" w:date="2020-09-14T13:09:00Z"/>
          <w:sz w:val="28"/>
          <w:szCs w:val="28"/>
          <w:rtl/>
        </w:rPr>
      </w:pPr>
    </w:p>
    <w:p w14:paraId="239FF4AA" w14:textId="0C936FFF" w:rsidR="00177546" w:rsidRDefault="008E2542" w:rsidP="006B4EAD">
      <w:pPr>
        <w:pStyle w:val="ListParagraph"/>
        <w:numPr>
          <w:ilvl w:val="0"/>
          <w:numId w:val="3"/>
        </w:numPr>
        <w:bidi/>
        <w:jc w:val="both"/>
        <w:rPr>
          <w:ins w:id="253" w:author="Stav Cohen" w:date="2020-09-14T13:10:00Z"/>
          <w:sz w:val="28"/>
          <w:szCs w:val="28"/>
        </w:rPr>
      </w:pPr>
      <w:r>
        <w:rPr>
          <w:sz w:val="28"/>
          <w:szCs w:val="28"/>
        </w:rPr>
        <w:t>Epoch</w:t>
      </w:r>
      <w:r>
        <w:rPr>
          <w:rFonts w:hint="cs"/>
          <w:sz w:val="28"/>
          <w:szCs w:val="28"/>
          <w:rtl/>
        </w:rPr>
        <w:t xml:space="preserve"> </w:t>
      </w:r>
      <w:ins w:id="254" w:author="Stav Cohen" w:date="2020-09-14T12:47:00Z">
        <w:r w:rsidR="00211C3E">
          <w:rPr>
            <w:rFonts w:hint="cs"/>
            <w:sz w:val="28"/>
            <w:szCs w:val="28"/>
            <w:rtl/>
          </w:rPr>
          <w:t xml:space="preserve">הוא </w:t>
        </w:r>
        <w:r w:rsidR="00063F88">
          <w:rPr>
            <w:rFonts w:hint="cs"/>
            <w:sz w:val="28"/>
            <w:szCs w:val="28"/>
            <w:rtl/>
          </w:rPr>
          <w:t xml:space="preserve">פרמטר אשר מגדיר את מספר הפעמים בו אלגוריתם הלמידה </w:t>
        </w:r>
      </w:ins>
      <w:ins w:id="255" w:author="Stav Cohen" w:date="2020-09-14T12:48:00Z">
        <w:r w:rsidR="00063F88">
          <w:rPr>
            <w:rFonts w:hint="cs"/>
            <w:sz w:val="28"/>
            <w:szCs w:val="28"/>
            <w:rtl/>
          </w:rPr>
          <w:t>יעבו</w:t>
        </w:r>
      </w:ins>
      <w:ins w:id="256" w:author="Stav Cohen" w:date="2020-09-14T12:50:00Z">
        <w:r w:rsidR="00063F88">
          <w:rPr>
            <w:rFonts w:hint="cs"/>
            <w:sz w:val="28"/>
            <w:szCs w:val="28"/>
            <w:rtl/>
          </w:rPr>
          <w:t>ר במלואו על כל מסד נתוני האימון</w:t>
        </w:r>
      </w:ins>
      <w:ins w:id="257" w:author="Stav Cohen" w:date="2020-09-14T12:51:00Z">
        <w:r w:rsidR="00063F88">
          <w:rPr>
            <w:rFonts w:hint="cs"/>
            <w:sz w:val="28"/>
            <w:szCs w:val="28"/>
            <w:rtl/>
          </w:rPr>
          <w:t xml:space="preserve">, משמע </w:t>
        </w:r>
      </w:ins>
      <w:ins w:id="258" w:author="Stav Cohen" w:date="2020-09-14T12:52:00Z">
        <w:r w:rsidR="00063F88">
          <w:rPr>
            <w:rFonts w:hint="cs"/>
            <w:sz w:val="28"/>
            <w:szCs w:val="28"/>
            <w:rtl/>
          </w:rPr>
          <w:t xml:space="preserve">שכל אחת מהרשומות הנמצאות במסד הנתונים תעבור </w:t>
        </w:r>
      </w:ins>
      <w:del w:id="259" w:author="Stav Cohen" w:date="2020-09-14T12:50:00Z">
        <w:r w:rsidDel="00063F88">
          <w:rPr>
            <w:rFonts w:hint="cs"/>
            <w:sz w:val="28"/>
            <w:szCs w:val="28"/>
            <w:rtl/>
          </w:rPr>
          <w:delText xml:space="preserve">המתאר </w:delText>
        </w:r>
      </w:del>
      <w:r w:rsidR="00177546">
        <w:rPr>
          <w:rFonts w:hint="cs"/>
          <w:sz w:val="28"/>
          <w:szCs w:val="28"/>
          <w:rtl/>
        </w:rPr>
        <w:t>סבב אימון</w:t>
      </w:r>
      <w:r>
        <w:rPr>
          <w:rFonts w:hint="cs"/>
          <w:sz w:val="28"/>
          <w:szCs w:val="28"/>
          <w:rtl/>
        </w:rPr>
        <w:t xml:space="preserve"> שלם </w:t>
      </w:r>
      <w:r w:rsidR="00177546">
        <w:rPr>
          <w:rFonts w:hint="cs"/>
          <w:sz w:val="28"/>
          <w:szCs w:val="28"/>
          <w:rtl/>
        </w:rPr>
        <w:t>של</w:t>
      </w:r>
      <w:r>
        <w:rPr>
          <w:rFonts w:hint="cs"/>
          <w:sz w:val="28"/>
          <w:szCs w:val="28"/>
          <w:rtl/>
        </w:rPr>
        <w:t xml:space="preserve"> הרשת (הכולל </w:t>
      </w:r>
      <w:proofErr w:type="spellStart"/>
      <w:proofErr w:type="gramStart"/>
      <w:r>
        <w:rPr>
          <w:sz w:val="28"/>
          <w:szCs w:val="28"/>
        </w:rPr>
        <w:t>ForwardPropagation</w:t>
      </w:r>
      <w:proofErr w:type="spellEnd"/>
      <w:r>
        <w:rPr>
          <w:sz w:val="28"/>
          <w:szCs w:val="28"/>
        </w:rPr>
        <w:t xml:space="preserve"> </w:t>
      </w:r>
      <w:r>
        <w:rPr>
          <w:rFonts w:hint="cs"/>
          <w:sz w:val="28"/>
          <w:szCs w:val="28"/>
          <w:rtl/>
        </w:rPr>
        <w:t xml:space="preserve"> וגם</w:t>
      </w:r>
      <w:proofErr w:type="gramEnd"/>
      <w:r>
        <w:rPr>
          <w:sz w:val="28"/>
          <w:szCs w:val="28"/>
        </w:rPr>
        <w:t xml:space="preserve"> </w:t>
      </w:r>
      <w:r w:rsidRPr="008E2542">
        <w:rPr>
          <w:sz w:val="28"/>
          <w:szCs w:val="28"/>
        </w:rPr>
        <w:t>Backpropagation</w:t>
      </w:r>
      <w:r>
        <w:rPr>
          <w:sz w:val="28"/>
          <w:szCs w:val="28"/>
        </w:rPr>
        <w:t xml:space="preserve"> </w:t>
      </w:r>
      <w:r>
        <w:rPr>
          <w:rFonts w:hint="cs"/>
          <w:sz w:val="28"/>
          <w:szCs w:val="28"/>
          <w:rtl/>
        </w:rPr>
        <w:t>)</w:t>
      </w:r>
      <w:ins w:id="260" w:author="Stav Cohen" w:date="2020-09-14T12:52:00Z">
        <w:r w:rsidR="00063F88">
          <w:rPr>
            <w:rFonts w:hint="cs"/>
            <w:sz w:val="28"/>
            <w:szCs w:val="28"/>
            <w:rtl/>
          </w:rPr>
          <w:t xml:space="preserve"> </w:t>
        </w:r>
      </w:ins>
      <w:ins w:id="261" w:author="Stav Cohen" w:date="2020-09-14T12:53:00Z">
        <w:r w:rsidR="00063F88">
          <w:rPr>
            <w:rFonts w:hint="cs"/>
            <w:sz w:val="28"/>
            <w:szCs w:val="28"/>
            <w:rtl/>
          </w:rPr>
          <w:t>וכתוצאה מכך תשפיע על המשקולות ברשת</w:t>
        </w:r>
      </w:ins>
      <w:r w:rsidR="007F3D5C">
        <w:rPr>
          <w:rFonts w:hint="cs"/>
          <w:sz w:val="28"/>
          <w:szCs w:val="28"/>
          <w:rtl/>
        </w:rPr>
        <w:t>.</w:t>
      </w:r>
    </w:p>
    <w:p w14:paraId="0F3C4C8D" w14:textId="1D8CD10F" w:rsidR="006B4EAD" w:rsidRDefault="006B4EAD" w:rsidP="006B4EAD">
      <w:pPr>
        <w:pStyle w:val="ListParagraph"/>
        <w:bidi/>
        <w:jc w:val="both"/>
        <w:rPr>
          <w:ins w:id="262" w:author="Stav Cohen" w:date="2020-09-14T13:12:00Z"/>
          <w:sz w:val="28"/>
          <w:szCs w:val="28"/>
          <w:rtl/>
        </w:rPr>
      </w:pPr>
      <w:ins w:id="263" w:author="Stav Cohen" w:date="2020-09-14T13:11:00Z">
        <w:r>
          <w:rPr>
            <w:rFonts w:hint="cs"/>
            <w:sz w:val="28"/>
            <w:szCs w:val="28"/>
            <w:rtl/>
          </w:rPr>
          <w:t>בדרך כלל משתמשים בכמה</w:t>
        </w:r>
      </w:ins>
      <w:ins w:id="264" w:author="Stav Cohen" w:date="2020-09-14T13:12:00Z">
        <w:r>
          <w:rPr>
            <w:rFonts w:hint="cs"/>
            <w:sz w:val="28"/>
            <w:szCs w:val="28"/>
            <w:rtl/>
          </w:rPr>
          <w:t xml:space="preserve"> מעברים כאלו בשלב אימון הרשת.</w:t>
        </w:r>
      </w:ins>
    </w:p>
    <w:p w14:paraId="3E3CDF07" w14:textId="77777777" w:rsidR="006B4EAD" w:rsidRDefault="006B4EAD" w:rsidP="00E3368C">
      <w:pPr>
        <w:pStyle w:val="ListParagraph"/>
        <w:bidi/>
        <w:jc w:val="both"/>
        <w:rPr>
          <w:sz w:val="28"/>
          <w:szCs w:val="28"/>
          <w:rtl/>
        </w:rPr>
      </w:pPr>
    </w:p>
    <w:p w14:paraId="4A79F666" w14:textId="038E7D4D" w:rsidR="00177546" w:rsidDel="006B4EAD" w:rsidRDefault="00177546" w:rsidP="00F30BC6">
      <w:pPr>
        <w:pStyle w:val="ListParagraph"/>
        <w:bidi/>
        <w:jc w:val="both"/>
        <w:rPr>
          <w:moveFrom w:id="265" w:author="Stav Cohen" w:date="2020-09-14T13:10:00Z"/>
          <w:sz w:val="28"/>
          <w:szCs w:val="28"/>
          <w:rtl/>
        </w:rPr>
      </w:pPr>
      <w:moveFromRangeStart w:id="266" w:author="Stav Cohen" w:date="2020-09-14T13:10:00Z" w:name="move50981428"/>
      <w:moveFrom w:id="267" w:author="Stav Cohen" w:date="2020-09-14T13:10:00Z">
        <w:r w:rsidDel="006B4EAD">
          <w:rPr>
            <w:rFonts w:hint="cs"/>
            <w:sz w:val="28"/>
            <w:szCs w:val="28"/>
            <w:rtl/>
          </w:rPr>
          <w:lastRenderedPageBreak/>
          <w:t xml:space="preserve">ציר ה </w:t>
        </w:r>
        <w:r w:rsidDel="006B4EAD">
          <w:rPr>
            <w:sz w:val="28"/>
            <w:szCs w:val="28"/>
            <w:rtl/>
          </w:rPr>
          <w:t>–</w:t>
        </w:r>
        <w:r w:rsidDel="006B4EAD">
          <w:rPr>
            <w:sz w:val="28"/>
            <w:szCs w:val="28"/>
          </w:rPr>
          <w:t xml:space="preserve"> Y  </w:t>
        </w:r>
        <w:r w:rsidDel="006B4EAD">
          <w:rPr>
            <w:rFonts w:hint="cs"/>
            <w:sz w:val="28"/>
            <w:szCs w:val="28"/>
            <w:rtl/>
          </w:rPr>
          <w:t xml:space="preserve"> של הגרף מציג את פונקציי</w:t>
        </w:r>
        <w:r w:rsidDel="006B4EAD">
          <w:rPr>
            <w:rFonts w:hint="eastAsia"/>
            <w:sz w:val="28"/>
            <w:szCs w:val="28"/>
            <w:rtl/>
          </w:rPr>
          <w:t>ת</w:t>
        </w:r>
        <w:r w:rsidDel="006B4EAD">
          <w:rPr>
            <w:rFonts w:hint="cs"/>
            <w:sz w:val="28"/>
            <w:szCs w:val="28"/>
            <w:rtl/>
          </w:rPr>
          <w:t xml:space="preserve"> ה</w:t>
        </w:r>
        <w:r w:rsidR="007F3D5C" w:rsidDel="006B4EAD">
          <w:rPr>
            <w:rFonts w:hint="cs"/>
            <w:sz w:val="28"/>
            <w:szCs w:val="28"/>
            <w:rtl/>
          </w:rPr>
          <w:t>-</w:t>
        </w:r>
        <w:r w:rsidDel="006B4EAD">
          <w:rPr>
            <w:rFonts w:hint="cs"/>
            <w:sz w:val="28"/>
            <w:szCs w:val="28"/>
            <w:rtl/>
          </w:rPr>
          <w:t xml:space="preserve"> </w:t>
        </w:r>
        <w:r w:rsidDel="006B4EAD">
          <w:rPr>
            <w:sz w:val="28"/>
            <w:szCs w:val="28"/>
          </w:rPr>
          <w:t>Loss</w:t>
        </w:r>
        <w:r w:rsidDel="006B4EAD">
          <w:rPr>
            <w:rFonts w:hint="cs"/>
            <w:sz w:val="28"/>
            <w:szCs w:val="28"/>
            <w:rtl/>
          </w:rPr>
          <w:t xml:space="preserve"> אשר מחושבת בדומה ל</w:t>
        </w:r>
        <w:r w:rsidR="007F3D5C" w:rsidDel="006B4EAD">
          <w:rPr>
            <w:rFonts w:hint="cs"/>
            <w:sz w:val="28"/>
            <w:szCs w:val="28"/>
            <w:rtl/>
          </w:rPr>
          <w:t>-</w:t>
        </w:r>
        <w:r w:rsidDel="006B4EAD">
          <w:rPr>
            <w:sz w:val="28"/>
            <w:szCs w:val="28"/>
          </w:rPr>
          <w:t>Error Size</w:t>
        </w:r>
        <w:r w:rsidDel="006B4EAD">
          <w:rPr>
            <w:rFonts w:hint="cs"/>
            <w:sz w:val="28"/>
            <w:szCs w:val="28"/>
            <w:rtl/>
          </w:rPr>
          <w:t>.</w:t>
        </w:r>
      </w:moveFrom>
    </w:p>
    <w:moveFromRangeEnd w:id="266"/>
    <w:p w14:paraId="43EE7C53" w14:textId="14EF92AB" w:rsidR="00177546" w:rsidRDefault="00177546" w:rsidP="00F30BC6">
      <w:pPr>
        <w:pStyle w:val="ListParagraph"/>
        <w:bidi/>
        <w:jc w:val="both"/>
        <w:rPr>
          <w:ins w:id="268" w:author="Stav Cohen" w:date="2020-09-14T12:29:00Z"/>
          <w:sz w:val="28"/>
          <w:szCs w:val="28"/>
        </w:rPr>
      </w:pPr>
      <w:r>
        <w:rPr>
          <w:rFonts w:hint="cs"/>
          <w:sz w:val="28"/>
          <w:szCs w:val="28"/>
          <w:rtl/>
        </w:rPr>
        <w:t xml:space="preserve">ניתן לראות כי בחירת הסקלר המתאים לפרמטר </w:t>
      </w:r>
      <w:r>
        <w:rPr>
          <w:sz w:val="28"/>
          <w:szCs w:val="28"/>
        </w:rPr>
        <w:t xml:space="preserve"> Learning Rate</w:t>
      </w:r>
      <w:r>
        <w:rPr>
          <w:rFonts w:hint="cs"/>
          <w:sz w:val="28"/>
          <w:szCs w:val="28"/>
          <w:rtl/>
        </w:rPr>
        <w:t xml:space="preserve"> יכולה להשפיע רבות על תוצאות אימון המודל.</w:t>
      </w:r>
    </w:p>
    <w:p w14:paraId="45DA5A86" w14:textId="64CFAD8E" w:rsidR="004F67C3" w:rsidRDefault="004F67C3" w:rsidP="004F67C3">
      <w:pPr>
        <w:pStyle w:val="ListParagraph"/>
        <w:bidi/>
        <w:jc w:val="both"/>
        <w:rPr>
          <w:ins w:id="269" w:author="Stav Cohen" w:date="2020-09-14T12:29:00Z"/>
          <w:sz w:val="28"/>
          <w:szCs w:val="28"/>
        </w:rPr>
      </w:pPr>
    </w:p>
    <w:p w14:paraId="0E42097D" w14:textId="1672BF47" w:rsidR="004F67C3" w:rsidRDefault="004F67C3" w:rsidP="004F67C3">
      <w:pPr>
        <w:pStyle w:val="ListParagraph"/>
        <w:bidi/>
        <w:jc w:val="both"/>
        <w:rPr>
          <w:ins w:id="270" w:author="Stav Cohen" w:date="2020-09-14T12:29:00Z"/>
          <w:sz w:val="28"/>
          <w:szCs w:val="28"/>
        </w:rPr>
      </w:pPr>
    </w:p>
    <w:p w14:paraId="4B20C97B" w14:textId="43DE407C" w:rsidR="004F67C3" w:rsidRDefault="004F67C3" w:rsidP="004F67C3">
      <w:pPr>
        <w:pStyle w:val="ListParagraph"/>
        <w:bidi/>
        <w:jc w:val="both"/>
        <w:rPr>
          <w:ins w:id="271" w:author="Stav Cohen" w:date="2020-09-14T12:29:00Z"/>
          <w:sz w:val="28"/>
          <w:szCs w:val="28"/>
        </w:rPr>
      </w:pPr>
    </w:p>
    <w:p w14:paraId="405CB5DB" w14:textId="3FB9601C" w:rsidR="004F67C3" w:rsidRDefault="004F67C3" w:rsidP="004F67C3">
      <w:pPr>
        <w:pStyle w:val="ListParagraph"/>
        <w:bidi/>
        <w:jc w:val="both"/>
        <w:rPr>
          <w:ins w:id="272" w:author="Stav Cohen" w:date="2020-09-14T12:29:00Z"/>
          <w:sz w:val="28"/>
          <w:szCs w:val="28"/>
        </w:rPr>
      </w:pPr>
    </w:p>
    <w:p w14:paraId="45A8EBF0" w14:textId="7C7020E3" w:rsidR="004F67C3" w:rsidRDefault="004F67C3" w:rsidP="004F67C3">
      <w:pPr>
        <w:pStyle w:val="ListParagraph"/>
        <w:bidi/>
        <w:jc w:val="both"/>
        <w:rPr>
          <w:ins w:id="273" w:author="Stav Cohen" w:date="2020-09-14T12:29:00Z"/>
          <w:sz w:val="28"/>
          <w:szCs w:val="28"/>
        </w:rPr>
      </w:pPr>
    </w:p>
    <w:p w14:paraId="74AAA856" w14:textId="5208DF75" w:rsidR="004F67C3" w:rsidRDefault="004F67C3" w:rsidP="004F67C3">
      <w:pPr>
        <w:pStyle w:val="ListParagraph"/>
        <w:bidi/>
        <w:jc w:val="both"/>
        <w:rPr>
          <w:ins w:id="274" w:author="Stav Cohen" w:date="2020-09-14T12:29:00Z"/>
          <w:sz w:val="28"/>
          <w:szCs w:val="28"/>
        </w:rPr>
      </w:pPr>
    </w:p>
    <w:p w14:paraId="39715ADB" w14:textId="4CB744BF" w:rsidR="004F67C3" w:rsidRDefault="004F67C3" w:rsidP="004F67C3">
      <w:pPr>
        <w:pStyle w:val="ListParagraph"/>
        <w:bidi/>
        <w:jc w:val="both"/>
        <w:rPr>
          <w:ins w:id="275" w:author="Stav Cohen" w:date="2020-09-14T12:29:00Z"/>
          <w:sz w:val="28"/>
          <w:szCs w:val="28"/>
        </w:rPr>
      </w:pPr>
    </w:p>
    <w:p w14:paraId="72F943B0" w14:textId="143BB5F2" w:rsidR="004F67C3" w:rsidRPr="00063F88" w:rsidDel="00063F88" w:rsidRDefault="004F67C3">
      <w:pPr>
        <w:bidi/>
        <w:rPr>
          <w:del w:id="276" w:author="Stav Cohen" w:date="2020-09-14T13:04:00Z"/>
          <w:sz w:val="28"/>
          <w:szCs w:val="28"/>
          <w:rtl/>
          <w:rPrChange w:id="277" w:author="Stav Cohen" w:date="2020-09-14T13:04:00Z">
            <w:rPr>
              <w:del w:id="278" w:author="Stav Cohen" w:date="2020-09-14T13:04:00Z"/>
              <w:rtl/>
            </w:rPr>
          </w:rPrChange>
        </w:rPr>
        <w:pPrChange w:id="279" w:author="Stav Cohen" w:date="2020-09-14T13:04:00Z">
          <w:pPr>
            <w:pStyle w:val="ListParagraph"/>
            <w:bidi/>
            <w:jc w:val="both"/>
          </w:pPr>
        </w:pPrChange>
      </w:pPr>
    </w:p>
    <w:p w14:paraId="2F244AC1" w14:textId="77777777" w:rsidR="00D2394E" w:rsidRPr="00177546" w:rsidRDefault="00D2394E">
      <w:pPr>
        <w:bidi/>
        <w:rPr>
          <w:rtl/>
        </w:rPr>
        <w:pPrChange w:id="280" w:author="Stav Cohen" w:date="2020-09-14T13:04:00Z">
          <w:pPr>
            <w:pStyle w:val="ListParagraph"/>
            <w:bidi/>
            <w:jc w:val="both"/>
          </w:pPr>
        </w:pPrChange>
      </w:pPr>
    </w:p>
    <w:p w14:paraId="1E549659" w14:textId="77777777" w:rsidR="00BD1E78" w:rsidRDefault="001E2995" w:rsidP="00D2394E">
      <w:pPr>
        <w:pStyle w:val="ListParagraph"/>
        <w:bidi/>
        <w:jc w:val="center"/>
        <w:rPr>
          <w:b/>
          <w:bCs/>
          <w:sz w:val="32"/>
          <w:szCs w:val="32"/>
          <w:u w:val="single"/>
          <w:rtl/>
        </w:rPr>
      </w:pPr>
      <w:r w:rsidRPr="00BD1E78">
        <w:rPr>
          <w:b/>
          <w:bCs/>
          <w:sz w:val="32"/>
          <w:szCs w:val="32"/>
          <w:u w:val="single"/>
        </w:rPr>
        <w:t>Gradient Descent</w:t>
      </w:r>
    </w:p>
    <w:p w14:paraId="2E188BB5" w14:textId="77777777" w:rsidR="00D2394E" w:rsidRPr="00BD1E78" w:rsidRDefault="00D2394E" w:rsidP="00D2394E">
      <w:pPr>
        <w:pStyle w:val="ListParagraph"/>
        <w:bidi/>
        <w:jc w:val="both"/>
        <w:rPr>
          <w:b/>
          <w:bCs/>
          <w:sz w:val="32"/>
          <w:szCs w:val="32"/>
          <w:u w:val="single"/>
          <w:rtl/>
        </w:rPr>
      </w:pPr>
    </w:p>
    <w:p w14:paraId="7EB45B25" w14:textId="77777777" w:rsidR="001E2995" w:rsidRDefault="001E2995" w:rsidP="00F30BC6">
      <w:pPr>
        <w:pStyle w:val="ListParagraph"/>
        <w:bidi/>
        <w:jc w:val="both"/>
        <w:rPr>
          <w:sz w:val="28"/>
          <w:szCs w:val="28"/>
          <w:rtl/>
        </w:rPr>
      </w:pPr>
      <w:r>
        <w:rPr>
          <w:rFonts w:hint="cs"/>
          <w:sz w:val="32"/>
          <w:szCs w:val="32"/>
          <w:rtl/>
        </w:rPr>
        <w:t xml:space="preserve"> </w:t>
      </w:r>
      <w:r w:rsidR="00BB3967">
        <w:rPr>
          <w:rFonts w:hint="cs"/>
          <w:sz w:val="28"/>
          <w:szCs w:val="28"/>
          <w:rtl/>
        </w:rPr>
        <w:t xml:space="preserve">אלגוריתם </w:t>
      </w:r>
      <w:r w:rsidR="00BD1E78">
        <w:rPr>
          <w:rFonts w:hint="cs"/>
          <w:sz w:val="28"/>
          <w:szCs w:val="28"/>
          <w:rtl/>
        </w:rPr>
        <w:t xml:space="preserve">זה הוא </w:t>
      </w:r>
      <w:r w:rsidR="00BB3967">
        <w:rPr>
          <w:rFonts w:hint="cs"/>
          <w:sz w:val="28"/>
          <w:szCs w:val="28"/>
          <w:rtl/>
        </w:rPr>
        <w:t xml:space="preserve">בעל </w:t>
      </w:r>
      <w:r>
        <w:rPr>
          <w:rFonts w:hint="cs"/>
          <w:sz w:val="28"/>
          <w:szCs w:val="28"/>
          <w:rtl/>
        </w:rPr>
        <w:t xml:space="preserve"> גישה </w:t>
      </w:r>
      <w:proofErr w:type="spellStart"/>
      <w:r w:rsidRPr="007F3D5C">
        <w:rPr>
          <w:rFonts w:hint="cs"/>
          <w:sz w:val="28"/>
          <w:szCs w:val="28"/>
          <w:rtl/>
        </w:rPr>
        <w:t>איטרטיבית</w:t>
      </w:r>
      <w:proofErr w:type="spellEnd"/>
      <w:r>
        <w:rPr>
          <w:rFonts w:hint="cs"/>
          <w:sz w:val="28"/>
          <w:szCs w:val="28"/>
          <w:rtl/>
        </w:rPr>
        <w:t xml:space="preserve"> לתיקון שגיאות המתאים לכל מודל למידה.</w:t>
      </w:r>
    </w:p>
    <w:p w14:paraId="681983B7" w14:textId="77777777" w:rsidR="00BB3967" w:rsidRDefault="001E2995" w:rsidP="00F30BC6">
      <w:pPr>
        <w:pStyle w:val="ListParagraph"/>
        <w:bidi/>
        <w:jc w:val="both"/>
        <w:rPr>
          <w:sz w:val="28"/>
          <w:szCs w:val="28"/>
          <w:rtl/>
        </w:rPr>
      </w:pPr>
      <w:r>
        <w:rPr>
          <w:rFonts w:hint="cs"/>
          <w:sz w:val="28"/>
          <w:szCs w:val="28"/>
          <w:rtl/>
        </w:rPr>
        <w:t>אלגוריתם זה בא לשימוש בשלב אימון רשתות הנוירונים בזמן מעבר</w:t>
      </w:r>
    </w:p>
    <w:p w14:paraId="35DEE543" w14:textId="77777777" w:rsidR="001E2995" w:rsidRDefault="001E2995" w:rsidP="00F30BC6">
      <w:pPr>
        <w:pStyle w:val="ListParagraph"/>
        <w:bidi/>
        <w:jc w:val="both"/>
        <w:rPr>
          <w:sz w:val="28"/>
          <w:szCs w:val="28"/>
          <w:rtl/>
        </w:rPr>
      </w:pPr>
      <w:r>
        <w:rPr>
          <w:rFonts w:hint="cs"/>
          <w:sz w:val="28"/>
          <w:szCs w:val="28"/>
          <w:rtl/>
        </w:rPr>
        <w:t xml:space="preserve"> </w:t>
      </w:r>
      <w:r w:rsidR="00BB3967">
        <w:rPr>
          <w:rFonts w:hint="cs"/>
          <w:sz w:val="28"/>
          <w:szCs w:val="28"/>
          <w:rtl/>
        </w:rPr>
        <w:t>ה</w:t>
      </w:r>
      <w:r>
        <w:rPr>
          <w:sz w:val="28"/>
          <w:szCs w:val="28"/>
          <w:rtl/>
        </w:rPr>
        <w:t>–</w:t>
      </w:r>
      <w:r>
        <w:rPr>
          <w:sz w:val="28"/>
          <w:szCs w:val="28"/>
        </w:rPr>
        <w:t xml:space="preserve"> Backpropagation</w:t>
      </w:r>
      <w:r w:rsidR="008875CC">
        <w:rPr>
          <w:rFonts w:hint="cs"/>
          <w:sz w:val="28"/>
          <w:szCs w:val="28"/>
          <w:rtl/>
        </w:rPr>
        <w:t xml:space="preserve">, בו </w:t>
      </w:r>
      <w:r w:rsidR="00BB3967">
        <w:rPr>
          <w:rFonts w:hint="cs"/>
          <w:sz w:val="28"/>
          <w:szCs w:val="28"/>
          <w:rtl/>
        </w:rPr>
        <w:t xml:space="preserve">האלגוריתם </w:t>
      </w:r>
      <w:r w:rsidR="008875CC">
        <w:rPr>
          <w:rFonts w:hint="cs"/>
          <w:sz w:val="28"/>
          <w:szCs w:val="28"/>
          <w:rtl/>
        </w:rPr>
        <w:t>מעדכ</w:t>
      </w:r>
      <w:r w:rsidR="00BB3967">
        <w:rPr>
          <w:rFonts w:hint="cs"/>
          <w:sz w:val="28"/>
          <w:szCs w:val="28"/>
          <w:rtl/>
        </w:rPr>
        <w:t>ן</w:t>
      </w:r>
      <w:r w:rsidR="008875CC">
        <w:rPr>
          <w:rFonts w:hint="cs"/>
          <w:sz w:val="28"/>
          <w:szCs w:val="28"/>
          <w:rtl/>
        </w:rPr>
        <w:t xml:space="preserve"> את ה</w:t>
      </w:r>
      <w:r w:rsidR="008875CC">
        <w:rPr>
          <w:sz w:val="28"/>
          <w:szCs w:val="28"/>
        </w:rPr>
        <w:t xml:space="preserve"> Weights</w:t>
      </w:r>
      <w:r w:rsidR="008875CC">
        <w:rPr>
          <w:rFonts w:hint="cs"/>
          <w:sz w:val="28"/>
          <w:szCs w:val="28"/>
          <w:rtl/>
        </w:rPr>
        <w:t xml:space="preserve"> ו</w:t>
      </w:r>
      <w:r w:rsidR="007F3D5C">
        <w:rPr>
          <w:rFonts w:hint="cs"/>
          <w:sz w:val="28"/>
          <w:szCs w:val="28"/>
          <w:rtl/>
        </w:rPr>
        <w:t>-</w:t>
      </w:r>
      <w:r w:rsidR="008875CC">
        <w:rPr>
          <w:sz w:val="28"/>
          <w:szCs w:val="28"/>
        </w:rPr>
        <w:t>Biases</w:t>
      </w:r>
      <w:r w:rsidR="00BB3967">
        <w:rPr>
          <w:rFonts w:hint="cs"/>
          <w:sz w:val="28"/>
          <w:szCs w:val="28"/>
          <w:rtl/>
        </w:rPr>
        <w:t>.</w:t>
      </w:r>
    </w:p>
    <w:p w14:paraId="430E16C1" w14:textId="2CDF350F" w:rsidR="00BB3967" w:rsidRDefault="00BB3967" w:rsidP="00F30BC6">
      <w:pPr>
        <w:pStyle w:val="ListParagraph"/>
        <w:bidi/>
        <w:jc w:val="both"/>
        <w:rPr>
          <w:sz w:val="28"/>
          <w:szCs w:val="28"/>
          <w:rtl/>
        </w:rPr>
      </w:pPr>
      <w:r>
        <w:rPr>
          <w:rFonts w:hint="cs"/>
          <w:sz w:val="28"/>
          <w:szCs w:val="28"/>
          <w:rtl/>
        </w:rPr>
        <w:t>המטרה המרכזית של האלגוריתם היא להגיע למינימום של פונקציי</w:t>
      </w:r>
      <w:r>
        <w:rPr>
          <w:rFonts w:hint="eastAsia"/>
          <w:sz w:val="28"/>
          <w:szCs w:val="28"/>
          <w:rtl/>
        </w:rPr>
        <w:t>ת</w:t>
      </w:r>
      <w:r>
        <w:rPr>
          <w:rFonts w:hint="cs"/>
          <w:sz w:val="28"/>
          <w:szCs w:val="28"/>
          <w:rtl/>
        </w:rPr>
        <w:t xml:space="preserve"> השגיאה</w:t>
      </w:r>
      <w:r>
        <w:rPr>
          <w:sz w:val="28"/>
          <w:szCs w:val="28"/>
        </w:rPr>
        <w:t>[</w:t>
      </w:r>
      <w:del w:id="281" w:author="Stav Cohen" w:date="2020-10-16T13:31:00Z">
        <w:r w:rsidR="00D2394E" w:rsidDel="003E2AF5">
          <w:rPr>
            <w:sz w:val="28"/>
            <w:szCs w:val="28"/>
          </w:rPr>
          <w:delText>8</w:delText>
        </w:r>
      </w:del>
      <w:ins w:id="282" w:author="Stav Cohen" w:date="2020-10-16T13:31:00Z">
        <w:r w:rsidR="003E2AF5">
          <w:rPr>
            <w:sz w:val="28"/>
            <w:szCs w:val="28"/>
          </w:rPr>
          <w:t>10</w:t>
        </w:r>
      </w:ins>
      <w:r>
        <w:rPr>
          <w:sz w:val="28"/>
          <w:szCs w:val="28"/>
        </w:rPr>
        <w:t>]</w:t>
      </w:r>
      <w:r>
        <w:rPr>
          <w:rFonts w:hint="cs"/>
          <w:sz w:val="28"/>
          <w:szCs w:val="28"/>
          <w:rtl/>
        </w:rPr>
        <w:t>.</w:t>
      </w:r>
    </w:p>
    <w:p w14:paraId="0E8BB4AC" w14:textId="77777777" w:rsidR="00BB3967" w:rsidRPr="001E2995" w:rsidRDefault="00BB3967" w:rsidP="00F30BC6">
      <w:pPr>
        <w:pStyle w:val="ListParagraph"/>
        <w:bidi/>
        <w:jc w:val="both"/>
        <w:rPr>
          <w:sz w:val="28"/>
          <w:szCs w:val="28"/>
          <w:rtl/>
        </w:rPr>
      </w:pPr>
      <w:r w:rsidRPr="00BB3967">
        <w:rPr>
          <w:rFonts w:cs="Arial"/>
          <w:noProof/>
          <w:sz w:val="28"/>
          <w:szCs w:val="28"/>
          <w:rtl/>
        </w:rPr>
        <w:drawing>
          <wp:inline distT="0" distB="0" distL="0" distR="0" wp14:anchorId="19C20CA5" wp14:editId="446BCD50">
            <wp:extent cx="4872251" cy="137838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1077" cy="1397860"/>
                    </a:xfrm>
                    <a:prstGeom prst="rect">
                      <a:avLst/>
                    </a:prstGeom>
                  </pic:spPr>
                </pic:pic>
              </a:graphicData>
            </a:graphic>
          </wp:inline>
        </w:drawing>
      </w:r>
    </w:p>
    <w:p w14:paraId="209ED3B2" w14:textId="49896917" w:rsidR="00BB3967" w:rsidRDefault="00BB3967" w:rsidP="00D2394E">
      <w:pPr>
        <w:pStyle w:val="ListParagraph"/>
        <w:bidi/>
        <w:jc w:val="center"/>
        <w:rPr>
          <w:rtl/>
        </w:rPr>
      </w:pPr>
      <w:r w:rsidRPr="00D4659D">
        <w:rPr>
          <w:rFonts w:hint="cs"/>
          <w:rtl/>
        </w:rPr>
        <w:t>תמונה מספר</w:t>
      </w:r>
      <w:r>
        <w:rPr>
          <w:rFonts w:hint="cs"/>
          <w:rtl/>
        </w:rPr>
        <w:t xml:space="preserve"> </w:t>
      </w:r>
      <w:del w:id="283" w:author="Stav Cohen" w:date="2020-09-14T13:12:00Z">
        <w:r w:rsidR="00D2394E" w:rsidDel="00E3368C">
          <w:delText>11</w:delText>
        </w:r>
      </w:del>
      <w:ins w:id="284" w:author="Stav Cohen" w:date="2020-09-14T13:12:00Z">
        <w:r w:rsidR="00E3368C">
          <w:rPr>
            <w:rFonts w:hint="cs"/>
            <w:rtl/>
          </w:rPr>
          <w:t>1</w:t>
        </w:r>
      </w:ins>
      <w:ins w:id="285" w:author="Stav Cohen" w:date="2020-10-16T13:43:00Z">
        <w:r w:rsidR="002220B3">
          <w:rPr>
            <w:rFonts w:hint="cs"/>
            <w:rtl/>
          </w:rPr>
          <w:t>1</w:t>
        </w:r>
      </w:ins>
      <w:r w:rsidRPr="00D4659D">
        <w:rPr>
          <w:rFonts w:hint="cs"/>
          <w:rtl/>
        </w:rPr>
        <w:t xml:space="preserve">: </w:t>
      </w:r>
      <w:r w:rsidRPr="00D4659D">
        <w:t xml:space="preserve"> </w:t>
      </w:r>
      <w:r>
        <w:rPr>
          <w:rFonts w:hint="cs"/>
          <w:rtl/>
        </w:rPr>
        <w:t xml:space="preserve">אלגוריתם ה </w:t>
      </w:r>
      <w:r>
        <w:t>Gradient Descent</w:t>
      </w:r>
      <w:r>
        <w:rPr>
          <w:rFonts w:hint="cs"/>
          <w:rtl/>
        </w:rPr>
        <w:t xml:space="preserve">  [</w:t>
      </w:r>
      <w:del w:id="286" w:author="Stav Cohen" w:date="2020-10-16T13:31:00Z">
        <w:r w:rsidR="00D2394E" w:rsidDel="003E2AF5">
          <w:rPr>
            <w:rFonts w:hint="cs"/>
            <w:rtl/>
          </w:rPr>
          <w:delText>8</w:delText>
        </w:r>
      </w:del>
      <w:ins w:id="287" w:author="Stav Cohen" w:date="2020-10-16T13:31:00Z">
        <w:r w:rsidR="003E2AF5">
          <w:t>10</w:t>
        </w:r>
      </w:ins>
      <w:r>
        <w:rPr>
          <w:rFonts w:hint="cs"/>
          <w:rtl/>
        </w:rPr>
        <w:t>]</w:t>
      </w:r>
    </w:p>
    <w:p w14:paraId="082C29C3" w14:textId="629EF21A" w:rsidR="00C749BF" w:rsidRDefault="00D2394E" w:rsidP="00F30BC6">
      <w:pPr>
        <w:pStyle w:val="ListParagraph"/>
        <w:bidi/>
        <w:jc w:val="both"/>
        <w:rPr>
          <w:sz w:val="28"/>
          <w:szCs w:val="28"/>
          <w:rtl/>
        </w:rPr>
      </w:pPr>
      <w:r>
        <w:rPr>
          <w:rFonts w:hint="cs"/>
          <w:sz w:val="28"/>
          <w:szCs w:val="28"/>
          <w:rtl/>
        </w:rPr>
        <w:t>בתמונה</w:t>
      </w:r>
      <w:r w:rsidR="00BB3967">
        <w:rPr>
          <w:rFonts w:hint="cs"/>
          <w:sz w:val="28"/>
          <w:szCs w:val="28"/>
          <w:rtl/>
        </w:rPr>
        <w:t xml:space="preserve"> </w:t>
      </w:r>
      <w:del w:id="288" w:author="Stav Cohen" w:date="2020-09-14T13:12:00Z">
        <w:r w:rsidDel="00E3368C">
          <w:rPr>
            <w:sz w:val="28"/>
            <w:szCs w:val="28"/>
          </w:rPr>
          <w:delText>11</w:delText>
        </w:r>
        <w:r w:rsidR="00BB3967" w:rsidDel="00E3368C">
          <w:rPr>
            <w:rFonts w:hint="cs"/>
            <w:sz w:val="28"/>
            <w:szCs w:val="28"/>
            <w:rtl/>
          </w:rPr>
          <w:delText xml:space="preserve"> </w:delText>
        </w:r>
      </w:del>
      <w:ins w:id="289" w:author="Stav Cohen" w:date="2020-09-14T13:12:00Z">
        <w:r w:rsidR="00E3368C">
          <w:rPr>
            <w:rFonts w:hint="cs"/>
            <w:sz w:val="28"/>
            <w:szCs w:val="28"/>
            <w:rtl/>
          </w:rPr>
          <w:t>1</w:t>
        </w:r>
      </w:ins>
      <w:ins w:id="290" w:author="Stav Cohen" w:date="2020-10-16T13:43:00Z">
        <w:r w:rsidR="002220B3">
          <w:rPr>
            <w:rFonts w:hint="cs"/>
            <w:sz w:val="28"/>
            <w:szCs w:val="28"/>
            <w:rtl/>
          </w:rPr>
          <w:t>1</w:t>
        </w:r>
      </w:ins>
      <w:ins w:id="291" w:author="Stav Cohen" w:date="2020-09-14T13:12:00Z">
        <w:r w:rsidR="00E3368C">
          <w:rPr>
            <w:rFonts w:hint="cs"/>
            <w:sz w:val="28"/>
            <w:szCs w:val="28"/>
            <w:rtl/>
          </w:rPr>
          <w:t xml:space="preserve"> </w:t>
        </w:r>
      </w:ins>
      <w:r w:rsidR="00BB3967">
        <w:rPr>
          <w:rFonts w:hint="cs"/>
          <w:sz w:val="28"/>
          <w:szCs w:val="28"/>
          <w:rtl/>
        </w:rPr>
        <w:t>נ</w:t>
      </w:r>
      <w:r w:rsidR="00C749BF">
        <w:rPr>
          <w:rFonts w:hint="cs"/>
          <w:sz w:val="28"/>
          <w:szCs w:val="28"/>
          <w:rtl/>
        </w:rPr>
        <w:t>יתן לראות את הנוסחה הסופית של ה</w:t>
      </w:r>
      <w:r w:rsidR="00C749BF">
        <w:rPr>
          <w:sz w:val="28"/>
          <w:szCs w:val="28"/>
        </w:rPr>
        <w:t>Gradient Descent</w:t>
      </w:r>
      <w:r w:rsidR="007F3D5C">
        <w:rPr>
          <w:rFonts w:hint="cs"/>
          <w:sz w:val="28"/>
          <w:szCs w:val="28"/>
          <w:rtl/>
        </w:rPr>
        <w:t xml:space="preserve">. </w:t>
      </w:r>
      <w:r w:rsidR="00C749BF">
        <w:rPr>
          <w:rFonts w:hint="cs"/>
          <w:sz w:val="28"/>
          <w:szCs w:val="28"/>
          <w:rtl/>
        </w:rPr>
        <w:t>אך כיצד הגענו אל נוסחה זו? נתחיל מההתחלה.</w:t>
      </w:r>
    </w:p>
    <w:p w14:paraId="214AC601" w14:textId="77777777" w:rsidR="00C749BF" w:rsidRDefault="00C749BF" w:rsidP="00F30BC6">
      <w:pPr>
        <w:pStyle w:val="ListParagraph"/>
        <w:bidi/>
        <w:jc w:val="both"/>
        <w:rPr>
          <w:sz w:val="28"/>
          <w:szCs w:val="28"/>
          <w:rtl/>
        </w:rPr>
      </w:pPr>
    </w:p>
    <w:p w14:paraId="4C9AD5A0" w14:textId="77777777" w:rsidR="00C749BF" w:rsidRDefault="00C749BF" w:rsidP="00F30BC6">
      <w:pPr>
        <w:pStyle w:val="ListParagraph"/>
        <w:bidi/>
        <w:jc w:val="both"/>
        <w:rPr>
          <w:sz w:val="28"/>
          <w:szCs w:val="28"/>
          <w:rtl/>
        </w:rPr>
      </w:pPr>
      <w:r>
        <w:rPr>
          <w:rFonts w:hint="cs"/>
          <w:sz w:val="28"/>
          <w:szCs w:val="28"/>
          <w:rtl/>
        </w:rPr>
        <w:t>לאחר בניית מודל למידת המכונה מתחילים לבצע את שלב האימון של המודל:</w:t>
      </w:r>
    </w:p>
    <w:p w14:paraId="6B023CFB" w14:textId="42678268" w:rsidR="00C749BF" w:rsidRPr="00C749BF" w:rsidRDefault="00C749BF" w:rsidP="00F30BC6">
      <w:pPr>
        <w:pStyle w:val="ListParagraph"/>
        <w:bidi/>
        <w:jc w:val="both"/>
        <w:rPr>
          <w:sz w:val="28"/>
          <w:szCs w:val="28"/>
          <w:rtl/>
        </w:rPr>
      </w:pPr>
      <w:r>
        <w:rPr>
          <w:rFonts w:hint="cs"/>
          <w:sz w:val="28"/>
          <w:szCs w:val="28"/>
          <w:rtl/>
        </w:rPr>
        <w:t>מכניסים למודל מידע מתויג מראש כקלט ובודקים איזה תיוג המודל פלט</w:t>
      </w:r>
      <w:r w:rsidR="007338B5">
        <w:rPr>
          <w:rFonts w:hint="cs"/>
          <w:sz w:val="28"/>
          <w:szCs w:val="28"/>
          <w:rtl/>
        </w:rPr>
        <w:t xml:space="preserve"> כמתואר בתמונה מספר </w:t>
      </w:r>
      <w:del w:id="292" w:author="Stav Cohen" w:date="2020-09-14T13:12:00Z">
        <w:r w:rsidR="007338B5" w:rsidDel="00E3368C">
          <w:rPr>
            <w:rFonts w:hint="cs"/>
            <w:sz w:val="28"/>
            <w:szCs w:val="28"/>
            <w:rtl/>
          </w:rPr>
          <w:delText>12</w:delText>
        </w:r>
      </w:del>
      <w:ins w:id="293" w:author="Stav Cohen" w:date="2020-09-14T13:12:00Z">
        <w:r w:rsidR="00E3368C">
          <w:rPr>
            <w:rFonts w:hint="cs"/>
            <w:sz w:val="28"/>
            <w:szCs w:val="28"/>
            <w:rtl/>
          </w:rPr>
          <w:t>1</w:t>
        </w:r>
      </w:ins>
      <w:ins w:id="294" w:author="Stav Cohen" w:date="2020-10-16T13:43:00Z">
        <w:r w:rsidR="002220B3">
          <w:rPr>
            <w:rFonts w:hint="cs"/>
            <w:sz w:val="28"/>
            <w:szCs w:val="28"/>
            <w:rtl/>
          </w:rPr>
          <w:t>2</w:t>
        </w:r>
      </w:ins>
      <w:r>
        <w:rPr>
          <w:rFonts w:hint="cs"/>
          <w:sz w:val="28"/>
          <w:szCs w:val="28"/>
          <w:rtl/>
        </w:rPr>
        <w:t>.</w:t>
      </w:r>
    </w:p>
    <w:p w14:paraId="4FEA4B90" w14:textId="77777777" w:rsidR="00A43558" w:rsidRPr="00A43558" w:rsidRDefault="00A43558" w:rsidP="00F30BC6">
      <w:pPr>
        <w:pStyle w:val="ListParagraph"/>
        <w:bidi/>
        <w:jc w:val="both"/>
        <w:rPr>
          <w:sz w:val="28"/>
          <w:szCs w:val="28"/>
          <w:rtl/>
        </w:rPr>
      </w:pPr>
    </w:p>
    <w:p w14:paraId="6A61C02E" w14:textId="77777777" w:rsidR="00851F1D" w:rsidRPr="009613E0" w:rsidRDefault="00C749BF" w:rsidP="009613E0">
      <w:pPr>
        <w:pStyle w:val="ListParagraph"/>
        <w:bidi/>
        <w:jc w:val="center"/>
        <w:rPr>
          <w:sz w:val="28"/>
          <w:szCs w:val="28"/>
        </w:rPr>
      </w:pPr>
      <w:r w:rsidRPr="00C749BF">
        <w:rPr>
          <w:rFonts w:cs="Arial"/>
          <w:noProof/>
          <w:sz w:val="28"/>
          <w:szCs w:val="28"/>
          <w:rtl/>
        </w:rPr>
        <w:lastRenderedPageBreak/>
        <w:drawing>
          <wp:inline distT="0" distB="0" distL="0" distR="0" wp14:anchorId="76B058D1" wp14:editId="664C3333">
            <wp:extent cx="3670913" cy="127713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2326" cy="1298497"/>
                    </a:xfrm>
                    <a:prstGeom prst="rect">
                      <a:avLst/>
                    </a:prstGeom>
                  </pic:spPr>
                </pic:pic>
              </a:graphicData>
            </a:graphic>
          </wp:inline>
        </w:drawing>
      </w:r>
    </w:p>
    <w:p w14:paraId="4316A1FE" w14:textId="39462987" w:rsidR="00C749BF" w:rsidRDefault="00C749BF" w:rsidP="007338B5">
      <w:pPr>
        <w:pStyle w:val="ListParagraph"/>
        <w:bidi/>
        <w:jc w:val="center"/>
        <w:rPr>
          <w:rtl/>
        </w:rPr>
      </w:pPr>
      <w:r w:rsidRPr="00D4659D">
        <w:rPr>
          <w:rFonts w:hint="cs"/>
          <w:rtl/>
        </w:rPr>
        <w:t>תמונה מספר</w:t>
      </w:r>
      <w:r>
        <w:rPr>
          <w:rFonts w:hint="cs"/>
          <w:rtl/>
        </w:rPr>
        <w:t xml:space="preserve"> </w:t>
      </w:r>
      <w:del w:id="295" w:author="Stav Cohen" w:date="2020-09-14T13:12:00Z">
        <w:r w:rsidR="007338B5" w:rsidDel="00E3368C">
          <w:rPr>
            <w:rFonts w:hint="cs"/>
            <w:rtl/>
          </w:rPr>
          <w:delText>12</w:delText>
        </w:r>
      </w:del>
      <w:ins w:id="296" w:author="Stav Cohen" w:date="2020-09-14T13:12:00Z">
        <w:r w:rsidR="00E3368C">
          <w:rPr>
            <w:rFonts w:hint="cs"/>
            <w:rtl/>
          </w:rPr>
          <w:t>1</w:t>
        </w:r>
      </w:ins>
      <w:ins w:id="297" w:author="Stav Cohen" w:date="2020-10-16T13:43:00Z">
        <w:r w:rsidR="002220B3">
          <w:rPr>
            <w:rFonts w:hint="cs"/>
            <w:rtl/>
          </w:rPr>
          <w:t>2</w:t>
        </w:r>
      </w:ins>
      <w:r w:rsidRPr="00D4659D">
        <w:rPr>
          <w:rFonts w:hint="cs"/>
          <w:rtl/>
        </w:rPr>
        <w:t xml:space="preserve">: </w:t>
      </w:r>
      <w:r>
        <w:rPr>
          <w:rFonts w:hint="cs"/>
          <w:rtl/>
        </w:rPr>
        <w:t>תהליך הלמידה [</w:t>
      </w:r>
      <w:del w:id="298" w:author="Stav Cohen" w:date="2020-10-16T13:31:00Z">
        <w:r w:rsidR="007338B5" w:rsidDel="003E2AF5">
          <w:rPr>
            <w:rFonts w:hint="cs"/>
            <w:rtl/>
          </w:rPr>
          <w:delText>8</w:delText>
        </w:r>
      </w:del>
      <w:ins w:id="299" w:author="Stav Cohen" w:date="2020-10-16T13:31:00Z">
        <w:r w:rsidR="003E2AF5">
          <w:t>10</w:t>
        </w:r>
      </w:ins>
      <w:r>
        <w:rPr>
          <w:rFonts w:hint="cs"/>
          <w:rtl/>
        </w:rPr>
        <w:t>]</w:t>
      </w:r>
    </w:p>
    <w:p w14:paraId="56515BB9" w14:textId="77777777" w:rsidR="00C749BF" w:rsidRDefault="00C749BF" w:rsidP="00F30BC6">
      <w:pPr>
        <w:pStyle w:val="ListParagraph"/>
        <w:bidi/>
        <w:jc w:val="both"/>
        <w:rPr>
          <w:sz w:val="28"/>
          <w:szCs w:val="28"/>
          <w:rtl/>
        </w:rPr>
      </w:pPr>
    </w:p>
    <w:p w14:paraId="0A38A8DE" w14:textId="77777777" w:rsidR="00C749BF" w:rsidRDefault="00C749BF" w:rsidP="00F30BC6">
      <w:pPr>
        <w:pStyle w:val="ListParagraph"/>
        <w:bidi/>
        <w:jc w:val="both"/>
        <w:rPr>
          <w:sz w:val="28"/>
          <w:szCs w:val="28"/>
          <w:rtl/>
        </w:rPr>
      </w:pPr>
      <w:r>
        <w:rPr>
          <w:rFonts w:hint="cs"/>
          <w:sz w:val="28"/>
          <w:szCs w:val="28"/>
          <w:rtl/>
        </w:rPr>
        <w:t xml:space="preserve">לאחר מכן </w:t>
      </w:r>
      <w:r w:rsidR="009E2D33">
        <w:rPr>
          <w:rFonts w:hint="cs"/>
          <w:sz w:val="28"/>
          <w:szCs w:val="28"/>
          <w:rtl/>
        </w:rPr>
        <w:t>מ</w:t>
      </w:r>
      <w:r>
        <w:rPr>
          <w:rFonts w:hint="cs"/>
          <w:sz w:val="28"/>
          <w:szCs w:val="28"/>
          <w:rtl/>
        </w:rPr>
        <w:t>חשבים את השגיאה של המודל באמצעות הנוסחה:</w:t>
      </w:r>
    </w:p>
    <w:p w14:paraId="3AB30C43" w14:textId="77777777" w:rsidR="00C749BF" w:rsidRDefault="00C749BF" w:rsidP="00F30BC6">
      <w:pPr>
        <w:pStyle w:val="ListParagraph"/>
        <w:bidi/>
        <w:jc w:val="both"/>
        <w:rPr>
          <w:b/>
          <w:bCs/>
          <w:sz w:val="28"/>
          <w:szCs w:val="28"/>
        </w:rPr>
      </w:pPr>
      <w:r w:rsidRPr="00C749BF">
        <w:rPr>
          <w:b/>
          <w:bCs/>
          <w:sz w:val="28"/>
          <w:szCs w:val="28"/>
        </w:rPr>
        <w:t>Error</w:t>
      </w:r>
      <w:r w:rsidR="0003156D">
        <w:rPr>
          <w:b/>
          <w:bCs/>
          <w:sz w:val="28"/>
          <w:szCs w:val="28"/>
        </w:rPr>
        <w:t>=Loss Function</w:t>
      </w:r>
      <w:r w:rsidRPr="00C749BF">
        <w:rPr>
          <w:b/>
          <w:bCs/>
          <w:sz w:val="28"/>
          <w:szCs w:val="28"/>
        </w:rPr>
        <w:t>= Y’(predicted) – Y(Actual)</w:t>
      </w:r>
    </w:p>
    <w:p w14:paraId="01EA485A" w14:textId="77777777" w:rsidR="0003156D" w:rsidRDefault="0003156D" w:rsidP="00B47EAE">
      <w:pPr>
        <w:pStyle w:val="ListParagraph"/>
        <w:bidi/>
        <w:jc w:val="both"/>
        <w:rPr>
          <w:sz w:val="28"/>
          <w:szCs w:val="28"/>
          <w:rtl/>
        </w:rPr>
      </w:pPr>
      <w:r>
        <w:rPr>
          <w:rFonts w:hint="cs"/>
          <w:sz w:val="28"/>
          <w:szCs w:val="28"/>
          <w:rtl/>
        </w:rPr>
        <w:t xml:space="preserve">לפונקציה זו נקרא </w:t>
      </w:r>
      <w:r>
        <w:rPr>
          <w:sz w:val="28"/>
          <w:szCs w:val="28"/>
        </w:rPr>
        <w:t>Loss Function</w:t>
      </w:r>
      <w:r>
        <w:rPr>
          <w:rFonts w:hint="cs"/>
          <w:sz w:val="28"/>
          <w:szCs w:val="28"/>
          <w:rtl/>
        </w:rPr>
        <w:t xml:space="preserve"> כיוון שהיא מחשבת את השגיאה עבור קלט אחד ממסד נתוני האימון, לעומת הפונקציה </w:t>
      </w:r>
      <w:r>
        <w:rPr>
          <w:sz w:val="28"/>
          <w:szCs w:val="28"/>
        </w:rPr>
        <w:t xml:space="preserve">Cost Function </w:t>
      </w:r>
      <w:r>
        <w:rPr>
          <w:rFonts w:hint="cs"/>
          <w:sz w:val="28"/>
          <w:szCs w:val="28"/>
          <w:rtl/>
        </w:rPr>
        <w:t xml:space="preserve"> אשר מחשבת את ממוצע השגיאה עבור כל </w:t>
      </w:r>
      <w:proofErr w:type="spellStart"/>
      <w:r>
        <w:rPr>
          <w:rFonts w:hint="cs"/>
          <w:sz w:val="28"/>
          <w:szCs w:val="28"/>
          <w:rtl/>
        </w:rPr>
        <w:t>הקלטים</w:t>
      </w:r>
      <w:proofErr w:type="spellEnd"/>
      <w:r>
        <w:rPr>
          <w:rFonts w:hint="cs"/>
          <w:sz w:val="28"/>
          <w:szCs w:val="28"/>
          <w:rtl/>
        </w:rPr>
        <w:t xml:space="preserve"> ממסד נתוני האימון</w:t>
      </w:r>
      <w:r w:rsidR="009E2D33">
        <w:rPr>
          <w:rFonts w:hint="cs"/>
          <w:sz w:val="28"/>
          <w:szCs w:val="28"/>
          <w:rtl/>
        </w:rPr>
        <w:t>.</w:t>
      </w:r>
      <w:r>
        <w:rPr>
          <w:rFonts w:hint="cs"/>
          <w:sz w:val="28"/>
          <w:szCs w:val="28"/>
          <w:rtl/>
        </w:rPr>
        <w:t xml:space="preserve"> נניח </w:t>
      </w:r>
      <w:r w:rsidR="009E2D33">
        <w:rPr>
          <w:rFonts w:hint="cs"/>
          <w:sz w:val="28"/>
          <w:szCs w:val="28"/>
          <w:rtl/>
        </w:rPr>
        <w:t>ש</w:t>
      </w:r>
      <w:r>
        <w:rPr>
          <w:rFonts w:hint="cs"/>
          <w:sz w:val="28"/>
          <w:szCs w:val="28"/>
          <w:rtl/>
        </w:rPr>
        <w:t xml:space="preserve">יש לנו </w:t>
      </w:r>
      <w:r>
        <w:rPr>
          <w:sz w:val="28"/>
          <w:szCs w:val="28"/>
        </w:rPr>
        <w:t xml:space="preserve">N </w:t>
      </w:r>
      <w:r>
        <w:rPr>
          <w:rFonts w:hint="cs"/>
          <w:sz w:val="28"/>
          <w:szCs w:val="28"/>
          <w:rtl/>
        </w:rPr>
        <w:t xml:space="preserve"> קלטים-רשומות במסד האימון אז נוכל לקבוע את </w:t>
      </w:r>
      <w:del w:id="300" w:author="maya" w:date="2020-09-13T14:25:00Z">
        <w:r w:rsidDel="00B47EAE">
          <w:rPr>
            <w:rFonts w:hint="cs"/>
            <w:sz w:val="28"/>
            <w:szCs w:val="28"/>
            <w:rtl/>
          </w:rPr>
          <w:delText>ה</w:delText>
        </w:r>
      </w:del>
      <w:ins w:id="301" w:author="maya" w:date="2020-09-13T14:25:00Z">
        <w:r w:rsidR="00B47EAE">
          <w:rPr>
            <w:rFonts w:hint="cs"/>
            <w:sz w:val="28"/>
            <w:szCs w:val="28"/>
            <w:rtl/>
          </w:rPr>
          <w:t>פונקציית המחיר</w:t>
        </w:r>
      </w:ins>
      <w:del w:id="302" w:author="maya" w:date="2020-09-13T14:25:00Z">
        <w:r w:rsidDel="00B47EAE">
          <w:rPr>
            <w:sz w:val="28"/>
            <w:szCs w:val="28"/>
          </w:rPr>
          <w:delText xml:space="preserve"> </w:delText>
        </w:r>
      </w:del>
      <w:ins w:id="303" w:author="maya" w:date="2020-09-13T14:25:00Z">
        <w:r w:rsidR="00B47EAE">
          <w:rPr>
            <w:sz w:val="28"/>
            <w:szCs w:val="28"/>
          </w:rPr>
          <w:t xml:space="preserve"> </w:t>
        </w:r>
      </w:ins>
      <w:r>
        <w:rPr>
          <w:sz w:val="28"/>
          <w:szCs w:val="28"/>
        </w:rPr>
        <w:t xml:space="preserve">Cost Function </w:t>
      </w:r>
      <w:r>
        <w:rPr>
          <w:rFonts w:hint="cs"/>
          <w:sz w:val="28"/>
          <w:szCs w:val="28"/>
          <w:rtl/>
        </w:rPr>
        <w:t xml:space="preserve"> להיות:</w:t>
      </w:r>
    </w:p>
    <w:p w14:paraId="13E6484A" w14:textId="77777777" w:rsidR="0003156D" w:rsidRDefault="0003156D" w:rsidP="00F30BC6">
      <w:pPr>
        <w:pStyle w:val="ListParagraph"/>
        <w:bidi/>
        <w:jc w:val="both"/>
        <w:rPr>
          <w:rFonts w:eastAsiaTheme="minorEastAsia"/>
          <w:sz w:val="28"/>
          <w:szCs w:val="28"/>
        </w:rPr>
      </w:pPr>
      <w:r>
        <w:rPr>
          <w:rFonts w:hint="cs"/>
          <w:sz w:val="28"/>
          <w:szCs w:val="28"/>
        </w:rPr>
        <w:t>C</w:t>
      </w:r>
      <w:r>
        <w:rPr>
          <w:sz w:val="28"/>
          <w:szCs w:val="28"/>
        </w:rPr>
        <w:t>ost=</w:t>
      </w:r>
      <m:oMath>
        <m:f>
          <m:fPr>
            <m:ctrlPr>
              <w:ins w:id="304" w:author="Stav Cohen" w:date="2020-09-24T16:20:00Z">
                <w:rPr>
                  <w:rFonts w:ascii="Cambria Math" w:hAnsi="Cambria Math"/>
                  <w:i/>
                  <w:sz w:val="28"/>
                  <w:szCs w:val="28"/>
                </w:rPr>
              </w:ins>
            </m:ctrlPr>
          </m:fPr>
          <m:num>
            <m:r>
              <w:rPr>
                <w:rFonts w:ascii="Cambria Math" w:hAnsi="Cambria Math"/>
                <w:sz w:val="28"/>
                <w:szCs w:val="28"/>
              </w:rPr>
              <m:t>1</m:t>
            </m:r>
          </m:num>
          <m:den>
            <m:r>
              <w:rPr>
                <w:rFonts w:ascii="Cambria Math" w:hAnsi="Cambria Math"/>
                <w:sz w:val="28"/>
                <w:szCs w:val="28"/>
              </w:rPr>
              <m:t>N</m:t>
            </m:r>
          </m:den>
        </m:f>
        <m:nary>
          <m:naryPr>
            <m:chr m:val="∑"/>
            <m:limLoc m:val="undOvr"/>
            <m:ctrlPr>
              <w:ins w:id="305" w:author="Stav Cohen" w:date="2020-09-24T16:20:00Z">
                <w:rPr>
                  <w:rFonts w:ascii="Cambria Math" w:hAnsi="Cambria Math"/>
                  <w:i/>
                  <w:sz w:val="28"/>
                  <w:szCs w:val="28"/>
                </w:rPr>
              </w:ins>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p>
              <m:sSupPr>
                <m:ctrlPr>
                  <w:ins w:id="306" w:author="Stav Cohen" w:date="2020-09-24T16:20:00Z">
                    <w:rPr>
                      <w:rFonts w:ascii="Cambria Math" w:hAnsi="Cambria Math"/>
                      <w:i/>
                      <w:sz w:val="28"/>
                      <w:szCs w:val="28"/>
                    </w:rPr>
                  </w:ins>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-y)^2</m:t>
            </m:r>
          </m:e>
        </m:nary>
      </m:oMath>
    </w:p>
    <w:p w14:paraId="046FFD14" w14:textId="77777777" w:rsidR="0003156D" w:rsidRDefault="0003156D" w:rsidP="00F30BC6">
      <w:pPr>
        <w:pStyle w:val="ListParagraph"/>
        <w:bidi/>
        <w:jc w:val="both"/>
        <w:rPr>
          <w:rFonts w:eastAsiaTheme="minorEastAsia"/>
          <w:sz w:val="28"/>
          <w:szCs w:val="28"/>
          <w:rtl/>
        </w:rPr>
      </w:pPr>
      <w:r>
        <w:rPr>
          <w:rFonts w:eastAsiaTheme="minorEastAsia" w:hint="cs"/>
          <w:sz w:val="28"/>
          <w:szCs w:val="28"/>
          <w:rtl/>
        </w:rPr>
        <w:t xml:space="preserve">ה </w:t>
      </w:r>
      <w:r>
        <w:rPr>
          <w:rFonts w:eastAsiaTheme="minorEastAsia"/>
          <w:sz w:val="28"/>
          <w:szCs w:val="28"/>
        </w:rPr>
        <w:t>Cost Function</w:t>
      </w:r>
      <w:r>
        <w:rPr>
          <w:rFonts w:eastAsiaTheme="minorEastAsia" w:hint="cs"/>
          <w:sz w:val="28"/>
          <w:szCs w:val="28"/>
          <w:rtl/>
        </w:rPr>
        <w:t xml:space="preserve"> בעצם אומרת לנו כמה "טוב" המודל שלנו בחיזוי הנתונים.</w:t>
      </w:r>
    </w:p>
    <w:p w14:paraId="574CA99A" w14:textId="77777777" w:rsidR="009B42D2" w:rsidDel="00E3368C" w:rsidRDefault="009B42D2" w:rsidP="00F30BC6">
      <w:pPr>
        <w:pStyle w:val="ListParagraph"/>
        <w:bidi/>
        <w:jc w:val="both"/>
        <w:rPr>
          <w:del w:id="307" w:author="Stav Cohen" w:date="2020-09-14T13:16:00Z"/>
          <w:rFonts w:eastAsiaTheme="minorEastAsia"/>
          <w:sz w:val="28"/>
          <w:szCs w:val="28"/>
          <w:rtl/>
        </w:rPr>
      </w:pPr>
      <w:r>
        <w:rPr>
          <w:rFonts w:eastAsiaTheme="minorEastAsia" w:hint="cs"/>
          <w:sz w:val="28"/>
          <w:szCs w:val="28"/>
          <w:rtl/>
        </w:rPr>
        <w:t>המטרה של כל אלגוריתם למידת מכונה הוא להקטין כמה שאפשר את ה</w:t>
      </w:r>
      <w:r>
        <w:rPr>
          <w:rFonts w:eastAsiaTheme="minorEastAsia"/>
          <w:sz w:val="28"/>
          <w:szCs w:val="28"/>
        </w:rPr>
        <w:t>Cost</w:t>
      </w:r>
      <w:r w:rsidR="00873C2D">
        <w:rPr>
          <w:rFonts w:eastAsiaTheme="minorEastAsia"/>
          <w:sz w:val="28"/>
          <w:szCs w:val="28"/>
        </w:rPr>
        <w:t>-</w:t>
      </w:r>
      <w:r>
        <w:rPr>
          <w:rFonts w:eastAsiaTheme="minorEastAsia"/>
          <w:sz w:val="28"/>
          <w:szCs w:val="28"/>
        </w:rPr>
        <w:t xml:space="preserve"> Function</w:t>
      </w:r>
      <w:r>
        <w:rPr>
          <w:rFonts w:eastAsiaTheme="minorEastAsia" w:hint="cs"/>
          <w:sz w:val="28"/>
          <w:szCs w:val="28"/>
          <w:rtl/>
        </w:rPr>
        <w:t xml:space="preserve"> כיוון שככל שהשגיאה נמוכה יותר אז המודל שלנו למד טוב יותר את הנתונים.</w:t>
      </w:r>
    </w:p>
    <w:p w14:paraId="331361C5" w14:textId="77777777" w:rsidR="00BD1E78" w:rsidRPr="00E3368C" w:rsidRDefault="00BD1E78" w:rsidP="00E3368C">
      <w:pPr>
        <w:pStyle w:val="ListParagraph"/>
        <w:bidi/>
        <w:jc w:val="both"/>
        <w:rPr>
          <w:rtl/>
        </w:rPr>
      </w:pPr>
    </w:p>
    <w:p w14:paraId="099AA0D4" w14:textId="77777777" w:rsidR="00A842D0" w:rsidRDefault="00A842D0" w:rsidP="00F30BC6">
      <w:pPr>
        <w:pStyle w:val="ListParagraph"/>
        <w:bidi/>
        <w:jc w:val="both"/>
        <w:rPr>
          <w:rFonts w:eastAsiaTheme="minorEastAsia"/>
          <w:sz w:val="28"/>
          <w:szCs w:val="28"/>
          <w:rtl/>
        </w:rPr>
      </w:pPr>
      <w:r>
        <w:rPr>
          <w:rFonts w:eastAsiaTheme="minorEastAsia" w:hint="cs"/>
          <w:sz w:val="28"/>
          <w:szCs w:val="28"/>
          <w:rtl/>
        </w:rPr>
        <w:t>אז איך בעצם אנו מוצאים את המינימום של כל פונקציה?</w:t>
      </w:r>
    </w:p>
    <w:p w14:paraId="0C18ABD4" w14:textId="77777777" w:rsidR="00A842D0" w:rsidRDefault="00A842D0" w:rsidP="00F30BC6">
      <w:pPr>
        <w:pStyle w:val="ListParagraph"/>
        <w:bidi/>
        <w:jc w:val="both"/>
        <w:rPr>
          <w:rFonts w:eastAsiaTheme="minorEastAsia"/>
          <w:sz w:val="28"/>
          <w:szCs w:val="28"/>
        </w:rPr>
      </w:pPr>
      <w:r>
        <w:rPr>
          <w:rFonts w:eastAsiaTheme="minorEastAsia" w:hint="cs"/>
          <w:sz w:val="28"/>
          <w:szCs w:val="28"/>
          <w:rtl/>
        </w:rPr>
        <w:t xml:space="preserve">נסתכל על דוגמא פשוטה של </w:t>
      </w:r>
      <w:r>
        <w:rPr>
          <w:rFonts w:eastAsiaTheme="minorEastAsia"/>
          <w:sz w:val="28"/>
          <w:szCs w:val="28"/>
        </w:rPr>
        <w:t>Cost Function</w:t>
      </w:r>
      <w:r>
        <w:rPr>
          <w:rFonts w:eastAsiaTheme="minorEastAsia" w:hint="cs"/>
          <w:sz w:val="28"/>
          <w:szCs w:val="28"/>
        </w:rPr>
        <w:t xml:space="preserve"> </w:t>
      </w:r>
      <w:r>
        <w:rPr>
          <w:rFonts w:eastAsiaTheme="minorEastAsia" w:hint="cs"/>
          <w:sz w:val="28"/>
          <w:szCs w:val="28"/>
          <w:rtl/>
        </w:rPr>
        <w:t xml:space="preserve"> שהיא מהצורה </w:t>
      </w:r>
      <w:r>
        <w:rPr>
          <w:rFonts w:eastAsiaTheme="minorEastAsia"/>
          <w:sz w:val="28"/>
          <w:szCs w:val="28"/>
        </w:rPr>
        <w:t>Y=X^2</w:t>
      </w:r>
    </w:p>
    <w:p w14:paraId="29848A15" w14:textId="287D3B71" w:rsidR="00A842D0" w:rsidRDefault="00A842D0" w:rsidP="00F30BC6">
      <w:pPr>
        <w:pStyle w:val="ListParagraph"/>
        <w:bidi/>
        <w:jc w:val="both"/>
        <w:rPr>
          <w:rFonts w:eastAsiaTheme="minorEastAsia"/>
          <w:sz w:val="28"/>
          <w:szCs w:val="28"/>
          <w:rtl/>
        </w:rPr>
      </w:pPr>
      <w:r>
        <w:rPr>
          <w:rFonts w:eastAsiaTheme="minorEastAsia" w:hint="cs"/>
          <w:sz w:val="28"/>
          <w:szCs w:val="28"/>
          <w:rtl/>
        </w:rPr>
        <w:t>משוואה זו היא פרבולה וקל להציגה באופן גרפי הבא</w:t>
      </w:r>
      <w:r w:rsidR="00910649">
        <w:rPr>
          <w:rFonts w:eastAsiaTheme="minorEastAsia" w:hint="cs"/>
          <w:sz w:val="28"/>
          <w:szCs w:val="28"/>
          <w:rtl/>
        </w:rPr>
        <w:t xml:space="preserve">, בתמונה מספר </w:t>
      </w:r>
      <w:del w:id="308" w:author="Stav Cohen" w:date="2020-09-14T13:12:00Z">
        <w:r w:rsidR="00EF6A9F" w:rsidDel="00E3368C">
          <w:rPr>
            <w:rFonts w:eastAsiaTheme="minorEastAsia" w:hint="cs"/>
            <w:sz w:val="28"/>
            <w:szCs w:val="28"/>
            <w:rtl/>
          </w:rPr>
          <w:delText>13</w:delText>
        </w:r>
      </w:del>
      <w:ins w:id="309" w:author="Stav Cohen" w:date="2020-09-14T13:12:00Z">
        <w:r w:rsidR="00E3368C">
          <w:rPr>
            <w:rFonts w:eastAsiaTheme="minorEastAsia" w:hint="cs"/>
            <w:sz w:val="28"/>
            <w:szCs w:val="28"/>
            <w:rtl/>
          </w:rPr>
          <w:t>14</w:t>
        </w:r>
      </w:ins>
      <w:r>
        <w:rPr>
          <w:rFonts w:eastAsiaTheme="minorEastAsia" w:hint="cs"/>
          <w:sz w:val="28"/>
          <w:szCs w:val="28"/>
          <w:rtl/>
        </w:rPr>
        <w:t>:</w:t>
      </w:r>
    </w:p>
    <w:p w14:paraId="5CB20598" w14:textId="77777777" w:rsidR="00A842D0" w:rsidDel="00E3368C" w:rsidRDefault="00A842D0" w:rsidP="00EF6A9F">
      <w:pPr>
        <w:pStyle w:val="ListParagraph"/>
        <w:bidi/>
        <w:jc w:val="center"/>
        <w:rPr>
          <w:del w:id="310" w:author="Stav Cohen" w:date="2020-09-14T13:16:00Z"/>
          <w:rFonts w:eastAsiaTheme="minorEastAsia"/>
          <w:sz w:val="28"/>
          <w:szCs w:val="28"/>
          <w:rtl/>
        </w:rPr>
      </w:pPr>
      <w:r w:rsidRPr="00A842D0">
        <w:rPr>
          <w:rFonts w:eastAsiaTheme="minorEastAsia" w:cs="Arial"/>
          <w:noProof/>
          <w:sz w:val="28"/>
          <w:szCs w:val="28"/>
          <w:rtl/>
        </w:rPr>
        <w:drawing>
          <wp:inline distT="0" distB="0" distL="0" distR="0" wp14:anchorId="14550D50" wp14:editId="1DEC6B1D">
            <wp:extent cx="2840431" cy="2062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689" cy="2098651"/>
                    </a:xfrm>
                    <a:prstGeom prst="rect">
                      <a:avLst/>
                    </a:prstGeom>
                  </pic:spPr>
                </pic:pic>
              </a:graphicData>
            </a:graphic>
          </wp:inline>
        </w:drawing>
      </w:r>
    </w:p>
    <w:p w14:paraId="348D7A60" w14:textId="77777777" w:rsidR="009B42D2" w:rsidRPr="00E3368C" w:rsidRDefault="009B42D2">
      <w:pPr>
        <w:pStyle w:val="ListParagraph"/>
        <w:bidi/>
        <w:jc w:val="center"/>
        <w:rPr>
          <w:rtl/>
        </w:rPr>
        <w:pPrChange w:id="311" w:author="Stav Cohen" w:date="2020-09-14T13:16:00Z">
          <w:pPr>
            <w:pStyle w:val="ListParagraph"/>
            <w:bidi/>
            <w:jc w:val="both"/>
          </w:pPr>
        </w:pPrChange>
      </w:pPr>
    </w:p>
    <w:p w14:paraId="329C8CC4" w14:textId="3BE1F520" w:rsidR="00A842D0" w:rsidRDefault="00A842D0" w:rsidP="00EF6A9F">
      <w:pPr>
        <w:pStyle w:val="ListParagraph"/>
        <w:bidi/>
        <w:jc w:val="center"/>
        <w:rPr>
          <w:rtl/>
        </w:rPr>
      </w:pPr>
      <w:r w:rsidRPr="00D4659D">
        <w:rPr>
          <w:rFonts w:hint="cs"/>
          <w:rtl/>
        </w:rPr>
        <w:t>תמונה מספר</w:t>
      </w:r>
      <w:r>
        <w:rPr>
          <w:rFonts w:hint="cs"/>
          <w:rtl/>
        </w:rPr>
        <w:t xml:space="preserve"> </w:t>
      </w:r>
      <w:del w:id="312" w:author="Stav Cohen" w:date="2020-09-14T13:12:00Z">
        <w:r w:rsidR="00EF6A9F" w:rsidDel="00E3368C">
          <w:rPr>
            <w:rFonts w:hint="cs"/>
            <w:rtl/>
          </w:rPr>
          <w:delText>13</w:delText>
        </w:r>
      </w:del>
      <w:ins w:id="313" w:author="Stav Cohen" w:date="2020-09-14T13:12:00Z">
        <w:r w:rsidR="00E3368C">
          <w:rPr>
            <w:rFonts w:hint="cs"/>
            <w:rtl/>
          </w:rPr>
          <w:t>1</w:t>
        </w:r>
      </w:ins>
      <w:ins w:id="314" w:author="Stav Cohen" w:date="2020-10-16T13:43:00Z">
        <w:r w:rsidR="002220B3">
          <w:rPr>
            <w:rFonts w:hint="cs"/>
            <w:rtl/>
          </w:rPr>
          <w:t>3</w:t>
        </w:r>
      </w:ins>
      <w:r w:rsidRPr="00D4659D">
        <w:rPr>
          <w:rFonts w:hint="cs"/>
          <w:rtl/>
        </w:rPr>
        <w:t xml:space="preserve">: </w:t>
      </w:r>
      <w:r w:rsidR="00E11DB8">
        <w:rPr>
          <w:rFonts w:hint="cs"/>
          <w:rtl/>
        </w:rPr>
        <w:t xml:space="preserve">הפרבולה </w:t>
      </w:r>
      <w:r w:rsidR="00E11DB8">
        <w:t>Y=X^2</w:t>
      </w:r>
      <w:r>
        <w:rPr>
          <w:rFonts w:hint="cs"/>
          <w:rtl/>
        </w:rPr>
        <w:t xml:space="preserve">  [</w:t>
      </w:r>
      <w:del w:id="315" w:author="Stav Cohen" w:date="2020-10-16T13:32:00Z">
        <w:r w:rsidR="00EF6A9F" w:rsidDel="003E2AF5">
          <w:rPr>
            <w:rFonts w:hint="cs"/>
            <w:rtl/>
          </w:rPr>
          <w:delText>8</w:delText>
        </w:r>
      </w:del>
      <w:ins w:id="316" w:author="Stav Cohen" w:date="2020-10-16T13:32:00Z">
        <w:r w:rsidR="003E2AF5">
          <w:t>10</w:t>
        </w:r>
      </w:ins>
      <w:r>
        <w:rPr>
          <w:rFonts w:hint="cs"/>
          <w:rtl/>
        </w:rPr>
        <w:t>]</w:t>
      </w:r>
    </w:p>
    <w:p w14:paraId="3AD11784" w14:textId="3041958D" w:rsidR="0095699C" w:rsidRDefault="00E11DB8" w:rsidP="00F30BC6">
      <w:pPr>
        <w:pStyle w:val="ListParagraph"/>
        <w:bidi/>
        <w:jc w:val="both"/>
        <w:rPr>
          <w:sz w:val="28"/>
          <w:szCs w:val="28"/>
          <w:rtl/>
        </w:rPr>
      </w:pPr>
      <w:r>
        <w:rPr>
          <w:rFonts w:hint="cs"/>
          <w:sz w:val="28"/>
          <w:szCs w:val="28"/>
          <w:rtl/>
        </w:rPr>
        <w:t xml:space="preserve">כדי להגיע לנקודה הקטנה ביותר בפונקציה זו צריך למצוא את הערך של </w:t>
      </w:r>
      <w:r>
        <w:rPr>
          <w:sz w:val="28"/>
          <w:szCs w:val="28"/>
        </w:rPr>
        <w:t>X</w:t>
      </w:r>
      <w:r>
        <w:rPr>
          <w:rFonts w:hint="cs"/>
          <w:sz w:val="28"/>
          <w:szCs w:val="28"/>
          <w:rtl/>
        </w:rPr>
        <w:t xml:space="preserve"> </w:t>
      </w:r>
      <w:r w:rsidR="00651FBB">
        <w:rPr>
          <w:rFonts w:hint="cs"/>
          <w:sz w:val="28"/>
          <w:szCs w:val="28"/>
          <w:rtl/>
        </w:rPr>
        <w:t xml:space="preserve">אשר </w:t>
      </w:r>
      <w:proofErr w:type="spellStart"/>
      <w:r w:rsidR="00DC083F">
        <w:rPr>
          <w:rFonts w:hint="cs"/>
          <w:sz w:val="28"/>
          <w:szCs w:val="28"/>
          <w:rtl/>
        </w:rPr>
        <w:t>ית</w:t>
      </w:r>
      <w:r w:rsidR="00DC083F">
        <w:rPr>
          <w:rFonts w:hint="eastAsia"/>
          <w:sz w:val="28"/>
          <w:szCs w:val="28"/>
          <w:rtl/>
        </w:rPr>
        <w:t>ן</w:t>
      </w:r>
      <w:proofErr w:type="spellEnd"/>
      <w:r>
        <w:rPr>
          <w:rFonts w:hint="cs"/>
          <w:sz w:val="28"/>
          <w:szCs w:val="28"/>
          <w:rtl/>
        </w:rPr>
        <w:t xml:space="preserve"> לנו את הערך הנמוך ביותר של </w:t>
      </w:r>
      <w:r>
        <w:rPr>
          <w:sz w:val="28"/>
          <w:szCs w:val="28"/>
        </w:rPr>
        <w:t>Y</w:t>
      </w:r>
      <w:r>
        <w:rPr>
          <w:rFonts w:hint="cs"/>
          <w:sz w:val="28"/>
          <w:szCs w:val="28"/>
          <w:rtl/>
        </w:rPr>
        <w:t xml:space="preserve">, קל לראות כי ערך זה הוא 0 המסומן בנקודה אדומה בתמונה מספר </w:t>
      </w:r>
      <w:del w:id="317" w:author="Stav Cohen" w:date="2020-09-14T13:12:00Z">
        <w:r w:rsidR="00EF6A9F" w:rsidDel="00E3368C">
          <w:rPr>
            <w:rFonts w:hint="cs"/>
            <w:sz w:val="28"/>
            <w:szCs w:val="28"/>
            <w:rtl/>
          </w:rPr>
          <w:delText>13</w:delText>
        </w:r>
      </w:del>
      <w:ins w:id="318" w:author="Stav Cohen" w:date="2020-09-14T13:12:00Z">
        <w:r w:rsidR="00E3368C">
          <w:rPr>
            <w:rFonts w:hint="cs"/>
            <w:sz w:val="28"/>
            <w:szCs w:val="28"/>
            <w:rtl/>
          </w:rPr>
          <w:t>1</w:t>
        </w:r>
      </w:ins>
      <w:ins w:id="319" w:author="Stav Cohen" w:date="2020-10-16T13:43:00Z">
        <w:r w:rsidR="002220B3">
          <w:rPr>
            <w:rFonts w:hint="cs"/>
            <w:sz w:val="28"/>
            <w:szCs w:val="28"/>
            <w:rtl/>
          </w:rPr>
          <w:t>3</w:t>
        </w:r>
      </w:ins>
      <w:r>
        <w:rPr>
          <w:rFonts w:hint="cs"/>
          <w:sz w:val="28"/>
          <w:szCs w:val="28"/>
          <w:rtl/>
        </w:rPr>
        <w:t>.</w:t>
      </w:r>
    </w:p>
    <w:p w14:paraId="027FF467" w14:textId="77777777" w:rsidR="00E11DB8" w:rsidRDefault="00E11DB8" w:rsidP="00F30BC6">
      <w:pPr>
        <w:pStyle w:val="ListParagraph"/>
        <w:bidi/>
        <w:jc w:val="both"/>
        <w:rPr>
          <w:sz w:val="28"/>
          <w:szCs w:val="28"/>
          <w:rtl/>
        </w:rPr>
      </w:pPr>
      <w:r>
        <w:rPr>
          <w:rFonts w:hint="cs"/>
          <w:sz w:val="28"/>
          <w:szCs w:val="28"/>
          <w:rtl/>
        </w:rPr>
        <w:t xml:space="preserve">משימה זו דיי פשוטה לביצוע כיוון שזה גרף דו </w:t>
      </w:r>
      <w:r w:rsidR="005824AD">
        <w:rPr>
          <w:rFonts w:hint="cs"/>
          <w:sz w:val="28"/>
          <w:szCs w:val="28"/>
          <w:rtl/>
        </w:rPr>
        <w:t>ממדי</w:t>
      </w:r>
      <w:r>
        <w:rPr>
          <w:rFonts w:hint="cs"/>
          <w:sz w:val="28"/>
          <w:szCs w:val="28"/>
          <w:rtl/>
        </w:rPr>
        <w:t xml:space="preserve"> אבל זה לא תמיד המצב.</w:t>
      </w:r>
    </w:p>
    <w:p w14:paraId="01CFD7E8" w14:textId="77777777" w:rsidR="00150B46" w:rsidRDefault="00E11DB8" w:rsidP="00F30BC6">
      <w:pPr>
        <w:pStyle w:val="ListParagraph"/>
        <w:bidi/>
        <w:jc w:val="both"/>
        <w:rPr>
          <w:sz w:val="28"/>
          <w:szCs w:val="28"/>
        </w:rPr>
      </w:pPr>
      <w:r>
        <w:rPr>
          <w:rFonts w:hint="cs"/>
          <w:sz w:val="28"/>
          <w:szCs w:val="28"/>
          <w:rtl/>
        </w:rPr>
        <w:lastRenderedPageBreak/>
        <w:t xml:space="preserve">משימה זו נהפכת להיות מורכבת יותר כאשר אנו מתעסקים במרחבים עם </w:t>
      </w:r>
      <w:proofErr w:type="spellStart"/>
      <w:r w:rsidR="00DC083F">
        <w:rPr>
          <w:rFonts w:hint="cs"/>
          <w:sz w:val="28"/>
          <w:szCs w:val="28"/>
          <w:rtl/>
        </w:rPr>
        <w:t>מ</w:t>
      </w:r>
      <w:r w:rsidR="000E2586">
        <w:rPr>
          <w:rFonts w:hint="cs"/>
          <w:sz w:val="28"/>
          <w:szCs w:val="28"/>
          <w:rtl/>
        </w:rPr>
        <w:t>י</w:t>
      </w:r>
      <w:r w:rsidR="00DC083F">
        <w:rPr>
          <w:rFonts w:hint="cs"/>
          <w:sz w:val="28"/>
          <w:szCs w:val="28"/>
          <w:rtl/>
        </w:rPr>
        <w:t>מד</w:t>
      </w:r>
      <w:proofErr w:type="spellEnd"/>
      <w:r>
        <w:rPr>
          <w:rFonts w:hint="cs"/>
          <w:sz w:val="28"/>
          <w:szCs w:val="28"/>
          <w:rtl/>
        </w:rPr>
        <w:t xml:space="preserve"> גבוה יותר ולכן אנו זקוקים לאלגוריתם מיוחד למציאת נקודת המינימום וכמו שכבר ניחשתם אלגוריתם זה הוא ה </w:t>
      </w:r>
      <w:r>
        <w:rPr>
          <w:sz w:val="28"/>
          <w:szCs w:val="28"/>
          <w:rtl/>
        </w:rPr>
        <w:t>–</w:t>
      </w:r>
      <w:r>
        <w:rPr>
          <w:rFonts w:hint="cs"/>
          <w:sz w:val="28"/>
          <w:szCs w:val="28"/>
          <w:rtl/>
        </w:rPr>
        <w:t xml:space="preserve"> </w:t>
      </w:r>
      <w:r>
        <w:rPr>
          <w:sz w:val="28"/>
          <w:szCs w:val="28"/>
        </w:rPr>
        <w:t>Gradient Descent</w:t>
      </w:r>
      <w:r>
        <w:rPr>
          <w:rFonts w:hint="cs"/>
          <w:sz w:val="28"/>
          <w:szCs w:val="28"/>
          <w:rtl/>
        </w:rPr>
        <w:t xml:space="preserve"> .</w:t>
      </w:r>
    </w:p>
    <w:p w14:paraId="1D9A9383" w14:textId="77777777" w:rsidR="00150B46" w:rsidRDefault="000A2143" w:rsidP="00F30BC6">
      <w:pPr>
        <w:pStyle w:val="ListParagraph"/>
        <w:bidi/>
        <w:jc w:val="both"/>
        <w:rPr>
          <w:sz w:val="28"/>
          <w:szCs w:val="28"/>
          <w:rtl/>
        </w:rPr>
      </w:pPr>
      <w:r w:rsidRPr="000A2143">
        <w:rPr>
          <w:rFonts w:cs="Arial"/>
          <w:noProof/>
          <w:sz w:val="28"/>
          <w:szCs w:val="28"/>
          <w:rtl/>
        </w:rPr>
        <w:drawing>
          <wp:inline distT="0" distB="0" distL="0" distR="0" wp14:anchorId="11D60218" wp14:editId="4FE4B628">
            <wp:extent cx="2742910" cy="204034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2910" cy="2040340"/>
                    </a:xfrm>
                    <a:prstGeom prst="rect">
                      <a:avLst/>
                    </a:prstGeom>
                  </pic:spPr>
                </pic:pic>
              </a:graphicData>
            </a:graphic>
          </wp:inline>
        </w:drawing>
      </w:r>
      <w:r>
        <w:rPr>
          <w:noProof/>
          <w:sz w:val="28"/>
          <w:szCs w:val="28"/>
        </w:rPr>
        <w:drawing>
          <wp:inline distT="0" distB="0" distL="0" distR="0" wp14:anchorId="583FAF8D" wp14:editId="0788F518">
            <wp:extent cx="2524949" cy="2046102"/>
            <wp:effectExtent l="0" t="0" r="8890" b="0"/>
            <wp:docPr id="21" name="Picture 2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4949" cy="2046102"/>
                    </a:xfrm>
                    <a:prstGeom prst="rect">
                      <a:avLst/>
                    </a:prstGeom>
                    <a:noFill/>
                    <a:ln>
                      <a:noFill/>
                    </a:ln>
                  </pic:spPr>
                </pic:pic>
              </a:graphicData>
            </a:graphic>
          </wp:inline>
        </w:drawing>
      </w:r>
    </w:p>
    <w:p w14:paraId="4E19C3DA" w14:textId="5F3926CA" w:rsidR="000A2143" w:rsidRPr="00E95BBA" w:rsidRDefault="000A2143" w:rsidP="00F30BC6">
      <w:pPr>
        <w:pStyle w:val="ListParagraph"/>
        <w:bidi/>
        <w:jc w:val="both"/>
        <w:rPr>
          <w:rtl/>
        </w:rPr>
      </w:pPr>
      <w:r w:rsidRPr="00E95BBA">
        <w:rPr>
          <w:rFonts w:hint="eastAsia"/>
          <w:rtl/>
        </w:rPr>
        <w:t>תמונה</w:t>
      </w:r>
      <w:r w:rsidRPr="00E95BBA">
        <w:rPr>
          <w:rtl/>
        </w:rPr>
        <w:t xml:space="preserve"> מספר </w:t>
      </w:r>
      <w:del w:id="320" w:author="Stav Cohen" w:date="2020-09-14T13:12:00Z">
        <w:r w:rsidR="00FC5193" w:rsidRPr="00E95BBA" w:rsidDel="00E3368C">
          <w:rPr>
            <w:rtl/>
          </w:rPr>
          <w:delText>14</w:delText>
        </w:r>
      </w:del>
      <w:ins w:id="321" w:author="Stav Cohen" w:date="2020-09-14T13:12:00Z">
        <w:r w:rsidR="00E3368C" w:rsidRPr="00E95BBA">
          <w:rPr>
            <w:rtl/>
          </w:rPr>
          <w:t>1</w:t>
        </w:r>
      </w:ins>
      <w:ins w:id="322" w:author="Stav Cohen" w:date="2020-10-16T13:43:00Z">
        <w:r w:rsidR="002220B3" w:rsidRPr="00E95BBA">
          <w:rPr>
            <w:rtl/>
          </w:rPr>
          <w:t>4</w:t>
        </w:r>
      </w:ins>
      <w:r w:rsidRPr="00E95BBA">
        <w:rPr>
          <w:rtl/>
        </w:rPr>
        <w:t xml:space="preserve">: </w:t>
      </w:r>
      <w:r w:rsidR="000E2586" w:rsidRPr="00E95BBA">
        <w:rPr>
          <w:rFonts w:hint="eastAsia"/>
          <w:rtl/>
        </w:rPr>
        <w:t>ה</w:t>
      </w:r>
      <w:r w:rsidRPr="00E95BBA">
        <w:rPr>
          <w:rFonts w:hint="eastAsia"/>
          <w:rtl/>
        </w:rPr>
        <w:t>פרבולה</w:t>
      </w:r>
      <w:r w:rsidRPr="00E95BBA">
        <w:rPr>
          <w:rtl/>
        </w:rPr>
        <w:t xml:space="preserve"> </w:t>
      </w:r>
      <w:r w:rsidRPr="00E95BBA">
        <w:t>Y=X^2</w:t>
      </w:r>
      <w:del w:id="323" w:author="Stav Cohen" w:date="2020-09-14T13:17:00Z">
        <w:r w:rsidRPr="00E95BBA" w:rsidDel="00E3368C">
          <w:rPr>
            <w:rtl/>
          </w:rPr>
          <w:delText xml:space="preserve">  </w:delText>
        </w:r>
      </w:del>
      <w:r w:rsidRPr="00E95BBA">
        <w:rPr>
          <w:rtl/>
        </w:rPr>
        <w:t>[</w:t>
      </w:r>
      <w:del w:id="324" w:author="Stav Cohen" w:date="2020-10-16T13:32:00Z">
        <w:r w:rsidR="00FC5193" w:rsidRPr="00E95BBA" w:rsidDel="003E2AF5">
          <w:rPr>
            <w:rtl/>
          </w:rPr>
          <w:delText>8</w:delText>
        </w:r>
      </w:del>
      <w:ins w:id="325" w:author="Stav Cohen" w:date="2020-10-16T13:32:00Z">
        <w:r w:rsidR="003E2AF5" w:rsidRPr="00E95BBA">
          <w:t>10</w:t>
        </w:r>
      </w:ins>
      <w:r w:rsidRPr="00E95BBA">
        <w:rPr>
          <w:rtl/>
        </w:rPr>
        <w:t>] ,</w:t>
      </w:r>
      <w:r w:rsidR="000E2586" w:rsidRPr="00E95BBA">
        <w:rPr>
          <w:rtl/>
        </w:rPr>
        <w:t xml:space="preserve"> </w:t>
      </w:r>
      <w:del w:id="326" w:author="Stav Cohen" w:date="2020-09-14T13:17:00Z">
        <w:r w:rsidR="000E2586" w:rsidRPr="00E95BBA" w:rsidDel="00E3368C">
          <w:rPr>
            <w:rtl/>
          </w:rPr>
          <w:delText xml:space="preserve">                      </w:delText>
        </w:r>
        <w:r w:rsidRPr="00E95BBA" w:rsidDel="00E3368C">
          <w:rPr>
            <w:rtl/>
          </w:rPr>
          <w:delText xml:space="preserve"> </w:delText>
        </w:r>
      </w:del>
      <w:r w:rsidR="00B3459F" w:rsidRPr="00E95BBA">
        <w:rPr>
          <w:rPrChange w:id="327" w:author="Stav Cohen" w:date="2020-10-26T19:49:00Z">
            <w:rPr/>
          </w:rPrChange>
        </w:rPr>
        <w:fldChar w:fldCharType="begin"/>
      </w:r>
      <w:r w:rsidR="00B3459F" w:rsidRPr="00E95BBA">
        <w:instrText xml:space="preserve"> HYPERLINK "https://blog.paperspace.com/part-2-generic-python-implementation-of-gradient-descent-for-nn-optimization/" </w:instrText>
      </w:r>
      <w:r w:rsidR="00B3459F" w:rsidRPr="00E95BBA">
        <w:rPr>
          <w:rPrChange w:id="328" w:author="Stav Cohen" w:date="2020-10-26T19:49:00Z">
            <w:rPr>
              <w:rStyle w:val="Hyperlink"/>
              <w:u w:val="none"/>
            </w:rPr>
          </w:rPrChange>
        </w:rPr>
        <w:fldChar w:fldCharType="separate"/>
      </w:r>
      <w:r w:rsidRPr="00E95BBA">
        <w:rPr>
          <w:rStyle w:val="Hyperlink"/>
          <w:rFonts w:hint="eastAsia"/>
          <w:color w:val="auto"/>
          <w:u w:val="none"/>
          <w:rtl/>
          <w:rPrChange w:id="329" w:author="Stav Cohen" w:date="2020-10-26T19:49:00Z">
            <w:rPr>
              <w:rStyle w:val="Hyperlink"/>
              <w:rFonts w:hint="eastAsia"/>
              <w:u w:val="none"/>
              <w:rtl/>
            </w:rPr>
          </w:rPrChange>
        </w:rPr>
        <w:t>תמונה</w:t>
      </w:r>
      <w:r w:rsidRPr="00E95BBA">
        <w:rPr>
          <w:rStyle w:val="Hyperlink"/>
          <w:color w:val="auto"/>
          <w:u w:val="none"/>
          <w:rtl/>
          <w:rPrChange w:id="330" w:author="Stav Cohen" w:date="2020-10-26T19:49:00Z">
            <w:rPr>
              <w:rStyle w:val="Hyperlink"/>
              <w:u w:val="none"/>
              <w:rtl/>
            </w:rPr>
          </w:rPrChange>
        </w:rPr>
        <w:t xml:space="preserve"> מספר </w:t>
      </w:r>
      <w:del w:id="331" w:author="Stav Cohen" w:date="2020-09-14T13:12:00Z">
        <w:r w:rsidR="00FC5193" w:rsidRPr="00E95BBA" w:rsidDel="00E3368C">
          <w:rPr>
            <w:rStyle w:val="Hyperlink"/>
            <w:color w:val="auto"/>
            <w:u w:val="none"/>
            <w:rtl/>
            <w:rPrChange w:id="332" w:author="Stav Cohen" w:date="2020-10-26T19:49:00Z">
              <w:rPr>
                <w:rStyle w:val="Hyperlink"/>
                <w:u w:val="none"/>
                <w:rtl/>
              </w:rPr>
            </w:rPrChange>
          </w:rPr>
          <w:delText>15</w:delText>
        </w:r>
      </w:del>
      <w:ins w:id="333" w:author="Stav Cohen" w:date="2020-09-14T13:12:00Z">
        <w:r w:rsidR="00E3368C" w:rsidRPr="00E95BBA">
          <w:rPr>
            <w:rStyle w:val="Hyperlink"/>
            <w:color w:val="auto"/>
            <w:u w:val="none"/>
            <w:rtl/>
            <w:rPrChange w:id="334" w:author="Stav Cohen" w:date="2020-10-26T19:49:00Z">
              <w:rPr>
                <w:rStyle w:val="Hyperlink"/>
                <w:u w:val="none"/>
                <w:rtl/>
              </w:rPr>
            </w:rPrChange>
          </w:rPr>
          <w:t>1</w:t>
        </w:r>
      </w:ins>
      <w:ins w:id="335" w:author="Stav Cohen" w:date="2020-10-16T13:43:00Z">
        <w:r w:rsidR="002220B3" w:rsidRPr="00E95BBA">
          <w:rPr>
            <w:rStyle w:val="Hyperlink"/>
            <w:color w:val="auto"/>
            <w:u w:val="none"/>
            <w:rtl/>
            <w:rPrChange w:id="336" w:author="Stav Cohen" w:date="2020-10-26T19:49:00Z">
              <w:rPr>
                <w:rStyle w:val="Hyperlink"/>
                <w:u w:val="none"/>
                <w:rtl/>
              </w:rPr>
            </w:rPrChange>
          </w:rPr>
          <w:t>5</w:t>
        </w:r>
      </w:ins>
      <w:r w:rsidRPr="00E95BBA">
        <w:rPr>
          <w:rStyle w:val="Hyperlink"/>
          <w:color w:val="auto"/>
          <w:u w:val="none"/>
          <w:rtl/>
          <w:rPrChange w:id="337" w:author="Stav Cohen" w:date="2020-10-26T19:49:00Z">
            <w:rPr>
              <w:rStyle w:val="Hyperlink"/>
              <w:u w:val="none"/>
              <w:rtl/>
            </w:rPr>
          </w:rPrChange>
        </w:rPr>
        <w:t>:</w:t>
      </w:r>
      <w:del w:id="338" w:author="Stav Cohen" w:date="2020-09-14T13:17:00Z">
        <w:r w:rsidRPr="00E95BBA" w:rsidDel="00E3368C">
          <w:rPr>
            <w:rStyle w:val="Hyperlink"/>
            <w:color w:val="auto"/>
            <w:u w:val="none"/>
            <w:rtl/>
            <w:rPrChange w:id="339" w:author="Stav Cohen" w:date="2020-10-26T19:49:00Z">
              <w:rPr>
                <w:rStyle w:val="Hyperlink"/>
                <w:u w:val="none"/>
                <w:rtl/>
              </w:rPr>
            </w:rPrChange>
          </w:rPr>
          <w:delText xml:space="preserve"> </w:delText>
        </w:r>
      </w:del>
      <w:r w:rsidRPr="00E95BBA">
        <w:rPr>
          <w:rStyle w:val="Hyperlink"/>
          <w:color w:val="auto"/>
          <w:u w:val="none"/>
          <w:rtl/>
          <w:rPrChange w:id="340" w:author="Stav Cohen" w:date="2020-10-26T19:49:00Z">
            <w:rPr>
              <w:rStyle w:val="Hyperlink"/>
              <w:u w:val="none"/>
              <w:rtl/>
            </w:rPr>
          </w:rPrChange>
        </w:rPr>
        <w:t xml:space="preserve"> מרחב תלת </w:t>
      </w:r>
      <w:proofErr w:type="spellStart"/>
      <w:r w:rsidRPr="00E95BBA">
        <w:rPr>
          <w:rStyle w:val="Hyperlink"/>
          <w:color w:val="auto"/>
          <w:u w:val="none"/>
          <w:rtl/>
          <w:rPrChange w:id="341" w:author="Stav Cohen" w:date="2020-10-26T19:49:00Z">
            <w:rPr>
              <w:rStyle w:val="Hyperlink"/>
              <w:u w:val="none"/>
              <w:rtl/>
            </w:rPr>
          </w:rPrChange>
        </w:rPr>
        <w:t>מימדי</w:t>
      </w:r>
      <w:proofErr w:type="spellEnd"/>
      <w:r w:rsidR="00B3459F" w:rsidRPr="00E95BBA">
        <w:rPr>
          <w:rStyle w:val="Hyperlink"/>
          <w:color w:val="auto"/>
          <w:u w:val="none"/>
          <w:rPrChange w:id="342" w:author="Stav Cohen" w:date="2020-10-26T19:49:00Z">
            <w:rPr>
              <w:rStyle w:val="Hyperlink"/>
              <w:u w:val="none"/>
            </w:rPr>
          </w:rPrChange>
        </w:rPr>
        <w:fldChar w:fldCharType="end"/>
      </w:r>
      <w:ins w:id="343" w:author="Stav Cohen" w:date="2020-09-14T13:16:00Z">
        <w:r w:rsidR="00E3368C" w:rsidRPr="00E95BBA">
          <w:rPr>
            <w:rStyle w:val="Hyperlink"/>
            <w:color w:val="auto"/>
            <w:u w:val="none"/>
            <w:rtl/>
            <w:rPrChange w:id="344" w:author="Stav Cohen" w:date="2020-10-26T19:49:00Z">
              <w:rPr>
                <w:rStyle w:val="Hyperlink"/>
                <w:u w:val="none"/>
                <w:rtl/>
              </w:rPr>
            </w:rPrChange>
          </w:rPr>
          <w:t>[</w:t>
        </w:r>
        <w:r w:rsidR="00E3368C" w:rsidRPr="00E95BBA">
          <w:rPr>
            <w:rStyle w:val="Hyperlink"/>
            <w:color w:val="auto"/>
            <w:u w:val="none"/>
            <w:rPrChange w:id="345" w:author="Stav Cohen" w:date="2020-10-26T19:49:00Z">
              <w:rPr>
                <w:rStyle w:val="Hyperlink"/>
                <w:u w:val="none"/>
              </w:rPr>
            </w:rPrChange>
          </w:rPr>
          <w:t>https://bit.ly/2RpSOOM</w:t>
        </w:r>
        <w:r w:rsidR="00E3368C" w:rsidRPr="00E95BBA">
          <w:rPr>
            <w:rStyle w:val="Hyperlink"/>
            <w:color w:val="auto"/>
            <w:u w:val="none"/>
            <w:rtl/>
            <w:rPrChange w:id="346" w:author="Stav Cohen" w:date="2020-10-26T19:49:00Z">
              <w:rPr>
                <w:rStyle w:val="Hyperlink"/>
                <w:u w:val="none"/>
                <w:rtl/>
              </w:rPr>
            </w:rPrChange>
          </w:rPr>
          <w:t>]</w:t>
        </w:r>
      </w:ins>
      <w:r w:rsidR="005B4BB7" w:rsidRPr="00E95BBA">
        <w:rPr>
          <w:rtl/>
        </w:rPr>
        <w:t>.</w:t>
      </w:r>
    </w:p>
    <w:p w14:paraId="4D7B6E64" w14:textId="77777777" w:rsidR="000E2586" w:rsidRDefault="000E2586" w:rsidP="00F30BC6">
      <w:pPr>
        <w:pStyle w:val="ListParagraph"/>
        <w:bidi/>
        <w:jc w:val="both"/>
      </w:pPr>
    </w:p>
    <w:p w14:paraId="1346D742" w14:textId="31040156" w:rsidR="00E11DB8" w:rsidRDefault="005B4BB7" w:rsidP="00F30BC6">
      <w:pPr>
        <w:pStyle w:val="ListParagraph"/>
        <w:bidi/>
        <w:jc w:val="both"/>
        <w:rPr>
          <w:sz w:val="28"/>
          <w:szCs w:val="28"/>
          <w:rtl/>
        </w:rPr>
      </w:pPr>
      <w:r>
        <w:rPr>
          <w:rFonts w:hint="cs"/>
          <w:sz w:val="28"/>
          <w:szCs w:val="28"/>
          <w:rtl/>
        </w:rPr>
        <w:t xml:space="preserve">ניתן להסביר את </w:t>
      </w:r>
      <w:r w:rsidR="00B56788">
        <w:rPr>
          <w:rFonts w:hint="cs"/>
          <w:sz w:val="28"/>
          <w:szCs w:val="28"/>
          <w:rtl/>
        </w:rPr>
        <w:t>האינטואיצי</w:t>
      </w:r>
      <w:r w:rsidR="00B56788">
        <w:rPr>
          <w:rFonts w:hint="eastAsia"/>
          <w:sz w:val="28"/>
          <w:szCs w:val="28"/>
          <w:rtl/>
        </w:rPr>
        <w:t>ה</w:t>
      </w:r>
      <w:r>
        <w:rPr>
          <w:rFonts w:hint="cs"/>
          <w:sz w:val="28"/>
          <w:szCs w:val="28"/>
          <w:rtl/>
        </w:rPr>
        <w:t xml:space="preserve"> מאחורי אלגוריתם זה באמצעות תמונה מספר </w:t>
      </w:r>
      <w:del w:id="347" w:author="Stav Cohen" w:date="2020-09-14T13:12:00Z">
        <w:r w:rsidR="00FC5193" w:rsidDel="00E3368C">
          <w:rPr>
            <w:rFonts w:hint="cs"/>
            <w:sz w:val="28"/>
            <w:szCs w:val="28"/>
            <w:rtl/>
          </w:rPr>
          <w:delText>14</w:delText>
        </w:r>
      </w:del>
      <w:ins w:id="348" w:author="Stav Cohen" w:date="2020-09-14T13:12:00Z">
        <w:r w:rsidR="00E3368C">
          <w:rPr>
            <w:rFonts w:hint="cs"/>
            <w:sz w:val="28"/>
            <w:szCs w:val="28"/>
            <w:rtl/>
          </w:rPr>
          <w:t>1</w:t>
        </w:r>
      </w:ins>
      <w:ins w:id="349" w:author="Stav Cohen" w:date="2020-10-16T13:43:00Z">
        <w:r w:rsidR="002220B3">
          <w:rPr>
            <w:rFonts w:hint="cs"/>
            <w:sz w:val="28"/>
            <w:szCs w:val="28"/>
            <w:rtl/>
          </w:rPr>
          <w:t>4</w:t>
        </w:r>
      </w:ins>
      <w:r w:rsidR="000E2586">
        <w:rPr>
          <w:rFonts w:hint="cs"/>
          <w:sz w:val="28"/>
          <w:szCs w:val="28"/>
          <w:rtl/>
        </w:rPr>
        <w:t>:</w:t>
      </w:r>
      <w:r>
        <w:rPr>
          <w:rFonts w:hint="cs"/>
          <w:sz w:val="28"/>
          <w:szCs w:val="28"/>
          <w:rtl/>
        </w:rPr>
        <w:t xml:space="preserve"> דמיינו שאתם הנקודה הירוקה אשר מטיילת על הגרף הדו ממדי. מטרתכם היא להגיע לנקודה המינימלית ביותר -הנקודה האדומה אך מהיכן שאתם נמצאים אין לכם אפשרות לראות את הנקודה האדומה.</w:t>
      </w:r>
    </w:p>
    <w:p w14:paraId="1FBCCC28" w14:textId="77777777" w:rsidR="005B4BB7" w:rsidRDefault="005B4BB7" w:rsidP="00F30BC6">
      <w:pPr>
        <w:pStyle w:val="ListParagraph"/>
        <w:bidi/>
        <w:jc w:val="both"/>
        <w:rPr>
          <w:sz w:val="28"/>
          <w:szCs w:val="28"/>
          <w:rtl/>
        </w:rPr>
      </w:pPr>
      <w:r>
        <w:rPr>
          <w:rFonts w:hint="cs"/>
          <w:sz w:val="28"/>
          <w:szCs w:val="28"/>
          <w:rtl/>
        </w:rPr>
        <w:t>האופציות היחידות שלכם הם:</w:t>
      </w:r>
    </w:p>
    <w:p w14:paraId="28F0D175" w14:textId="77777777" w:rsidR="005B4BB7" w:rsidRDefault="005B4BB7" w:rsidP="00F30BC6">
      <w:pPr>
        <w:pStyle w:val="ListParagraph"/>
        <w:numPr>
          <w:ilvl w:val="0"/>
          <w:numId w:val="3"/>
        </w:numPr>
        <w:bidi/>
        <w:jc w:val="both"/>
        <w:rPr>
          <w:sz w:val="28"/>
          <w:szCs w:val="28"/>
        </w:rPr>
      </w:pPr>
      <w:r>
        <w:rPr>
          <w:rFonts w:hint="cs"/>
          <w:sz w:val="28"/>
          <w:szCs w:val="28"/>
          <w:rtl/>
        </w:rPr>
        <w:t>ללכת למעלה או למטה לפי גרף הפונקציה.</w:t>
      </w:r>
    </w:p>
    <w:p w14:paraId="39A02E73" w14:textId="77777777" w:rsidR="00086B99" w:rsidRDefault="005B4BB7" w:rsidP="00F30BC6">
      <w:pPr>
        <w:pStyle w:val="ListParagraph"/>
        <w:numPr>
          <w:ilvl w:val="0"/>
          <w:numId w:val="3"/>
        </w:numPr>
        <w:bidi/>
        <w:jc w:val="both"/>
        <w:rPr>
          <w:sz w:val="28"/>
          <w:szCs w:val="28"/>
        </w:rPr>
      </w:pPr>
      <w:r>
        <w:rPr>
          <w:rFonts w:hint="cs"/>
          <w:sz w:val="28"/>
          <w:szCs w:val="28"/>
          <w:rtl/>
        </w:rPr>
        <w:t xml:space="preserve">אם בחרתם ללכת לאחד הכיוונים אז האם אתם רוצים לקחת </w:t>
      </w:r>
    </w:p>
    <w:p w14:paraId="5122CD6A" w14:textId="77777777" w:rsidR="005B4BB7" w:rsidRDefault="005B4BB7" w:rsidP="00F30BC6">
      <w:pPr>
        <w:pStyle w:val="ListParagraph"/>
        <w:bidi/>
        <w:jc w:val="both"/>
        <w:rPr>
          <w:sz w:val="28"/>
          <w:szCs w:val="28"/>
        </w:rPr>
      </w:pPr>
      <w:r>
        <w:rPr>
          <w:rFonts w:hint="cs"/>
          <w:sz w:val="28"/>
          <w:szCs w:val="28"/>
          <w:rtl/>
        </w:rPr>
        <w:t>צעדים גדולים או קטנים</w:t>
      </w:r>
      <w:r w:rsidR="00086B99">
        <w:rPr>
          <w:rFonts w:hint="cs"/>
          <w:sz w:val="28"/>
          <w:szCs w:val="28"/>
          <w:rtl/>
        </w:rPr>
        <w:t xml:space="preserve"> </w:t>
      </w:r>
      <w:r w:rsidR="00086B99">
        <w:rPr>
          <w:sz w:val="28"/>
          <w:szCs w:val="28"/>
          <w:rtl/>
        </w:rPr>
        <w:t>–</w:t>
      </w:r>
      <w:r w:rsidR="00086B99">
        <w:rPr>
          <w:rFonts w:hint="cs"/>
          <w:sz w:val="28"/>
          <w:szCs w:val="28"/>
          <w:rtl/>
        </w:rPr>
        <w:t xml:space="preserve"> </w:t>
      </w:r>
      <w:r w:rsidR="00086B99">
        <w:rPr>
          <w:sz w:val="28"/>
          <w:szCs w:val="28"/>
        </w:rPr>
        <w:t>Learning Rate</w:t>
      </w:r>
      <w:r>
        <w:rPr>
          <w:rFonts w:hint="cs"/>
          <w:sz w:val="28"/>
          <w:szCs w:val="28"/>
          <w:rtl/>
        </w:rPr>
        <w:t>.</w:t>
      </w:r>
    </w:p>
    <w:p w14:paraId="3F2F3AF8" w14:textId="718AF524" w:rsidR="005B4BB7" w:rsidRDefault="005B4BB7" w:rsidP="00F30BC6">
      <w:pPr>
        <w:bidi/>
        <w:ind w:left="720"/>
        <w:jc w:val="both"/>
        <w:rPr>
          <w:sz w:val="28"/>
          <w:szCs w:val="28"/>
          <w:rtl/>
        </w:rPr>
      </w:pPr>
      <w:r>
        <w:rPr>
          <w:rFonts w:hint="cs"/>
          <w:sz w:val="28"/>
          <w:szCs w:val="28"/>
          <w:rtl/>
        </w:rPr>
        <w:t xml:space="preserve">תמונה מספר </w:t>
      </w:r>
      <w:del w:id="350" w:author="Stav Cohen" w:date="2020-09-14T13:12:00Z">
        <w:r w:rsidR="00FC5193" w:rsidDel="00E3368C">
          <w:rPr>
            <w:rFonts w:hint="cs"/>
            <w:sz w:val="28"/>
            <w:szCs w:val="28"/>
            <w:rtl/>
          </w:rPr>
          <w:delText>15</w:delText>
        </w:r>
        <w:r w:rsidDel="00E3368C">
          <w:rPr>
            <w:rFonts w:hint="cs"/>
            <w:sz w:val="28"/>
            <w:szCs w:val="28"/>
            <w:rtl/>
          </w:rPr>
          <w:delText xml:space="preserve"> </w:delText>
        </w:r>
      </w:del>
      <w:ins w:id="351" w:author="Stav Cohen" w:date="2020-09-14T13:12:00Z">
        <w:r w:rsidR="00E3368C">
          <w:rPr>
            <w:rFonts w:hint="cs"/>
            <w:sz w:val="28"/>
            <w:szCs w:val="28"/>
            <w:rtl/>
          </w:rPr>
          <w:t>1</w:t>
        </w:r>
      </w:ins>
      <w:ins w:id="352" w:author="Stav Cohen" w:date="2020-10-16T13:43:00Z">
        <w:r w:rsidR="002220B3">
          <w:rPr>
            <w:rFonts w:hint="cs"/>
            <w:sz w:val="28"/>
            <w:szCs w:val="28"/>
            <w:rtl/>
          </w:rPr>
          <w:t>5</w:t>
        </w:r>
      </w:ins>
      <w:ins w:id="353" w:author="Stav Cohen" w:date="2020-09-14T13:12:00Z">
        <w:r w:rsidR="00E3368C">
          <w:rPr>
            <w:rFonts w:hint="cs"/>
            <w:sz w:val="28"/>
            <w:szCs w:val="28"/>
            <w:rtl/>
          </w:rPr>
          <w:t xml:space="preserve"> </w:t>
        </w:r>
      </w:ins>
      <w:r>
        <w:rPr>
          <w:rFonts w:hint="cs"/>
          <w:sz w:val="28"/>
          <w:szCs w:val="28"/>
          <w:rtl/>
        </w:rPr>
        <w:t xml:space="preserve">מציגה </w:t>
      </w:r>
      <w:r w:rsidR="000E2586">
        <w:rPr>
          <w:rFonts w:hint="cs"/>
          <w:sz w:val="28"/>
          <w:szCs w:val="28"/>
          <w:rtl/>
        </w:rPr>
        <w:t xml:space="preserve">את </w:t>
      </w:r>
      <w:r>
        <w:rPr>
          <w:rFonts w:hint="cs"/>
          <w:sz w:val="28"/>
          <w:szCs w:val="28"/>
          <w:rtl/>
        </w:rPr>
        <w:t xml:space="preserve">אותה הגדרה של הבעיה אך כעת הסביבה היא תלת </w:t>
      </w:r>
      <w:proofErr w:type="spellStart"/>
      <w:r>
        <w:rPr>
          <w:rFonts w:hint="cs"/>
          <w:sz w:val="28"/>
          <w:szCs w:val="28"/>
          <w:rtl/>
        </w:rPr>
        <w:t>מ</w:t>
      </w:r>
      <w:r w:rsidR="000E2586">
        <w:rPr>
          <w:rFonts w:hint="cs"/>
          <w:sz w:val="28"/>
          <w:szCs w:val="28"/>
          <w:rtl/>
        </w:rPr>
        <w:t>י</w:t>
      </w:r>
      <w:r>
        <w:rPr>
          <w:rFonts w:hint="cs"/>
          <w:sz w:val="28"/>
          <w:szCs w:val="28"/>
          <w:rtl/>
        </w:rPr>
        <w:t>מדית</w:t>
      </w:r>
      <w:proofErr w:type="spellEnd"/>
      <w:r>
        <w:rPr>
          <w:rFonts w:hint="cs"/>
          <w:sz w:val="28"/>
          <w:szCs w:val="28"/>
          <w:rtl/>
        </w:rPr>
        <w:t xml:space="preserve"> וניתן ללכת גם לצדדים ולא רק לצעוד למעלה או למטה.</w:t>
      </w:r>
    </w:p>
    <w:p w14:paraId="11F5FF4F" w14:textId="77777777" w:rsidR="00D65C2A" w:rsidRDefault="00B56788" w:rsidP="00F30BC6">
      <w:pPr>
        <w:bidi/>
        <w:ind w:left="720"/>
        <w:jc w:val="both"/>
        <w:rPr>
          <w:sz w:val="28"/>
          <w:szCs w:val="28"/>
          <w:rtl/>
        </w:rPr>
      </w:pPr>
      <w:r>
        <w:rPr>
          <w:rFonts w:hint="cs"/>
          <w:sz w:val="28"/>
          <w:szCs w:val="28"/>
          <w:rtl/>
        </w:rPr>
        <w:t>אלגוריתם</w:t>
      </w:r>
      <w:r w:rsidR="00D65C2A">
        <w:rPr>
          <w:rFonts w:hint="cs"/>
          <w:sz w:val="28"/>
          <w:szCs w:val="28"/>
          <w:rtl/>
        </w:rPr>
        <w:t xml:space="preserve"> ה</w:t>
      </w:r>
      <w:r w:rsidR="000E2586">
        <w:rPr>
          <w:rFonts w:hint="cs"/>
          <w:sz w:val="28"/>
          <w:szCs w:val="28"/>
          <w:rtl/>
        </w:rPr>
        <w:t>-</w:t>
      </w:r>
      <w:r w:rsidR="00D65C2A">
        <w:rPr>
          <w:sz w:val="28"/>
          <w:szCs w:val="28"/>
        </w:rPr>
        <w:t xml:space="preserve">Gradient Descent </w:t>
      </w:r>
      <w:r w:rsidR="00D65C2A">
        <w:rPr>
          <w:rFonts w:hint="cs"/>
          <w:sz w:val="28"/>
          <w:szCs w:val="28"/>
          <w:rtl/>
        </w:rPr>
        <w:t xml:space="preserve"> עוזר לנו לקבוע איזה צעד נעשה ובאיזה גודל באמצעות שימוש של נגזרת, מושג זה מוכר לנו </w:t>
      </w:r>
      <w:proofErr w:type="spellStart"/>
      <w:r w:rsidR="00D65C2A">
        <w:rPr>
          <w:rFonts w:hint="cs"/>
          <w:sz w:val="28"/>
          <w:szCs w:val="28"/>
          <w:rtl/>
        </w:rPr>
        <w:t>מחדו"א</w:t>
      </w:r>
      <w:proofErr w:type="spellEnd"/>
      <w:r w:rsidR="00D65C2A">
        <w:rPr>
          <w:rFonts w:hint="cs"/>
          <w:sz w:val="28"/>
          <w:szCs w:val="28"/>
          <w:rtl/>
        </w:rPr>
        <w:t xml:space="preserve"> ומש</w:t>
      </w:r>
      <w:r w:rsidR="00091B08">
        <w:rPr>
          <w:rFonts w:hint="cs"/>
          <w:sz w:val="28"/>
          <w:szCs w:val="28"/>
          <w:rtl/>
        </w:rPr>
        <w:t>מע</w:t>
      </w:r>
      <w:r w:rsidR="00D65C2A">
        <w:rPr>
          <w:rFonts w:hint="cs"/>
          <w:sz w:val="28"/>
          <w:szCs w:val="28"/>
          <w:rtl/>
        </w:rPr>
        <w:t>ו הוא לחשב את המדרון של הגרף בנקודה מסוימת.</w:t>
      </w:r>
    </w:p>
    <w:p w14:paraId="25502A8E" w14:textId="77777777" w:rsidR="00D65C2A" w:rsidRDefault="00D65C2A" w:rsidP="00F30BC6">
      <w:pPr>
        <w:bidi/>
        <w:ind w:left="720"/>
        <w:jc w:val="both"/>
        <w:rPr>
          <w:sz w:val="28"/>
          <w:szCs w:val="28"/>
          <w:rtl/>
        </w:rPr>
      </w:pPr>
      <w:r>
        <w:rPr>
          <w:rFonts w:hint="cs"/>
          <w:sz w:val="28"/>
          <w:szCs w:val="28"/>
          <w:rtl/>
        </w:rPr>
        <w:t>המדרון מתואר באמצעות ציור של קו משיק לגרף בנקודה שאותה אנו בוחנים</w:t>
      </w:r>
      <w:r w:rsidR="00091B08">
        <w:rPr>
          <w:rFonts w:hint="cs"/>
          <w:sz w:val="28"/>
          <w:szCs w:val="28"/>
          <w:rtl/>
        </w:rPr>
        <w:t>.</w:t>
      </w:r>
      <w:r>
        <w:rPr>
          <w:rFonts w:hint="cs"/>
          <w:sz w:val="28"/>
          <w:szCs w:val="28"/>
          <w:rtl/>
        </w:rPr>
        <w:t xml:space="preserve"> אם נוכל לחשב את הקו המשיק נוכל לגלות את הכיוון אשר נצטרך לקחת כדי להגיע אל נקודת המינימום.</w:t>
      </w:r>
    </w:p>
    <w:p w14:paraId="0F7D4D8D" w14:textId="77777777" w:rsidR="00D65C2A" w:rsidRPr="005B4BB7" w:rsidRDefault="00D65C2A" w:rsidP="009000B3">
      <w:pPr>
        <w:bidi/>
        <w:ind w:left="720"/>
        <w:jc w:val="center"/>
        <w:rPr>
          <w:sz w:val="28"/>
          <w:szCs w:val="28"/>
          <w:rtl/>
        </w:rPr>
      </w:pPr>
      <w:r w:rsidRPr="00D65C2A">
        <w:rPr>
          <w:rFonts w:cs="Arial"/>
          <w:noProof/>
          <w:sz w:val="28"/>
          <w:szCs w:val="28"/>
          <w:rtl/>
        </w:rPr>
        <w:lastRenderedPageBreak/>
        <w:drawing>
          <wp:inline distT="0" distB="0" distL="0" distR="0" wp14:anchorId="64EA7ECC" wp14:editId="130F39F8">
            <wp:extent cx="3469590" cy="2287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8578" cy="2312728"/>
                    </a:xfrm>
                    <a:prstGeom prst="rect">
                      <a:avLst/>
                    </a:prstGeom>
                  </pic:spPr>
                </pic:pic>
              </a:graphicData>
            </a:graphic>
          </wp:inline>
        </w:drawing>
      </w:r>
    </w:p>
    <w:p w14:paraId="5514C408" w14:textId="77777777" w:rsidR="005B4BB7" w:rsidRPr="00E11DB8" w:rsidRDefault="005B4BB7" w:rsidP="00F30BC6">
      <w:pPr>
        <w:pStyle w:val="ListParagraph"/>
        <w:bidi/>
        <w:jc w:val="both"/>
        <w:rPr>
          <w:sz w:val="28"/>
          <w:szCs w:val="28"/>
          <w:rtl/>
        </w:rPr>
      </w:pPr>
      <w:r>
        <w:rPr>
          <w:rFonts w:hint="cs"/>
          <w:sz w:val="28"/>
          <w:szCs w:val="28"/>
          <w:rtl/>
        </w:rPr>
        <w:t xml:space="preserve"> </w:t>
      </w:r>
    </w:p>
    <w:p w14:paraId="18B14E63" w14:textId="3053085A" w:rsidR="008316B3" w:rsidRDefault="00D65C2A" w:rsidP="009000B3">
      <w:pPr>
        <w:pStyle w:val="ListParagraph"/>
        <w:bidi/>
        <w:jc w:val="center"/>
        <w:rPr>
          <w:rtl/>
        </w:rPr>
      </w:pPr>
      <w:r w:rsidRPr="00D4659D">
        <w:rPr>
          <w:rFonts w:hint="cs"/>
          <w:rtl/>
        </w:rPr>
        <w:t>תמונה מספר</w:t>
      </w:r>
      <w:r>
        <w:rPr>
          <w:rFonts w:hint="cs"/>
          <w:rtl/>
        </w:rPr>
        <w:t xml:space="preserve"> </w:t>
      </w:r>
      <w:del w:id="354" w:author="Stav Cohen" w:date="2020-09-14T13:13:00Z">
        <w:r w:rsidR="009000B3" w:rsidDel="00E3368C">
          <w:rPr>
            <w:rFonts w:hint="cs"/>
            <w:rtl/>
          </w:rPr>
          <w:delText>16</w:delText>
        </w:r>
      </w:del>
      <w:ins w:id="355" w:author="Stav Cohen" w:date="2020-09-14T13:13:00Z">
        <w:r w:rsidR="00E3368C">
          <w:rPr>
            <w:rFonts w:hint="cs"/>
            <w:rtl/>
          </w:rPr>
          <w:t>1</w:t>
        </w:r>
      </w:ins>
      <w:ins w:id="356" w:author="Stav Cohen" w:date="2020-10-16T13:43:00Z">
        <w:r w:rsidR="002220B3">
          <w:rPr>
            <w:rFonts w:hint="cs"/>
            <w:rtl/>
          </w:rPr>
          <w:t>6</w:t>
        </w:r>
      </w:ins>
      <w:r w:rsidRPr="00D4659D">
        <w:rPr>
          <w:rFonts w:hint="cs"/>
          <w:rtl/>
        </w:rPr>
        <w:t xml:space="preserve">: </w:t>
      </w:r>
      <w:r>
        <w:rPr>
          <w:rFonts w:hint="cs"/>
          <w:rtl/>
        </w:rPr>
        <w:t xml:space="preserve">הקווים המשיקים לנקודות בגרף </w:t>
      </w:r>
      <w:r>
        <w:t>Y=X^2</w:t>
      </w:r>
      <w:r>
        <w:rPr>
          <w:rFonts w:hint="cs"/>
          <w:rtl/>
        </w:rPr>
        <w:t xml:space="preserve">  [</w:t>
      </w:r>
      <w:del w:id="357" w:author="Stav Cohen" w:date="2020-10-16T13:32:00Z">
        <w:r w:rsidR="009000B3" w:rsidDel="003E2AF5">
          <w:rPr>
            <w:rFonts w:hint="cs"/>
            <w:rtl/>
          </w:rPr>
          <w:delText>8</w:delText>
        </w:r>
      </w:del>
      <w:ins w:id="358" w:author="Stav Cohen" w:date="2020-10-16T13:32:00Z">
        <w:r w:rsidR="003E2AF5">
          <w:t>10</w:t>
        </w:r>
      </w:ins>
      <w:r>
        <w:rPr>
          <w:rFonts w:hint="cs"/>
          <w:rtl/>
        </w:rPr>
        <w:t>]</w:t>
      </w:r>
    </w:p>
    <w:p w14:paraId="6518D985" w14:textId="77777777" w:rsidR="00DB7035" w:rsidRDefault="00DB7035" w:rsidP="00F30BC6">
      <w:pPr>
        <w:pStyle w:val="ListParagraph"/>
        <w:bidi/>
        <w:jc w:val="both"/>
        <w:rPr>
          <w:rtl/>
        </w:rPr>
      </w:pPr>
    </w:p>
    <w:p w14:paraId="055DADF1" w14:textId="10D5335C" w:rsidR="00D65C2A" w:rsidRDefault="00D65C2A" w:rsidP="00F30BC6">
      <w:pPr>
        <w:pStyle w:val="ListParagraph"/>
        <w:bidi/>
        <w:jc w:val="both"/>
        <w:rPr>
          <w:sz w:val="28"/>
          <w:szCs w:val="28"/>
          <w:rtl/>
        </w:rPr>
      </w:pPr>
      <w:r>
        <w:rPr>
          <w:rFonts w:hint="cs"/>
          <w:sz w:val="28"/>
          <w:szCs w:val="28"/>
          <w:rtl/>
        </w:rPr>
        <w:t xml:space="preserve">ניתן לראות בתמונה מספר </w:t>
      </w:r>
      <w:del w:id="359" w:author="Stav Cohen" w:date="2020-09-14T13:13:00Z">
        <w:r w:rsidR="00E10003" w:rsidDel="00E3368C">
          <w:rPr>
            <w:rFonts w:hint="cs"/>
            <w:sz w:val="28"/>
            <w:szCs w:val="28"/>
            <w:rtl/>
          </w:rPr>
          <w:delText>16</w:delText>
        </w:r>
        <w:r w:rsidDel="00E3368C">
          <w:rPr>
            <w:rFonts w:hint="cs"/>
            <w:sz w:val="28"/>
            <w:szCs w:val="28"/>
            <w:rtl/>
          </w:rPr>
          <w:delText xml:space="preserve"> </w:delText>
        </w:r>
      </w:del>
      <w:ins w:id="360" w:author="Stav Cohen" w:date="2020-09-14T13:13:00Z">
        <w:r w:rsidR="00E3368C">
          <w:rPr>
            <w:rFonts w:hint="cs"/>
            <w:sz w:val="28"/>
            <w:szCs w:val="28"/>
            <w:rtl/>
          </w:rPr>
          <w:t>1</w:t>
        </w:r>
      </w:ins>
      <w:ins w:id="361" w:author="Stav Cohen" w:date="2020-10-16T13:43:00Z">
        <w:r w:rsidR="002220B3">
          <w:rPr>
            <w:rFonts w:hint="cs"/>
            <w:sz w:val="28"/>
            <w:szCs w:val="28"/>
            <w:rtl/>
          </w:rPr>
          <w:t>6</w:t>
        </w:r>
      </w:ins>
      <w:ins w:id="362" w:author="Stav Cohen" w:date="2020-09-14T13:13:00Z">
        <w:r w:rsidR="00E3368C">
          <w:rPr>
            <w:rFonts w:hint="cs"/>
            <w:sz w:val="28"/>
            <w:szCs w:val="28"/>
            <w:rtl/>
          </w:rPr>
          <w:t xml:space="preserve"> </w:t>
        </w:r>
      </w:ins>
      <w:r>
        <w:rPr>
          <w:rFonts w:hint="cs"/>
          <w:sz w:val="28"/>
          <w:szCs w:val="28"/>
          <w:rtl/>
        </w:rPr>
        <w:t>שלאחר מיקום המשיק לנקודה הירוקה אנו יודעים שאם נתקדם למעלה נתרחק מנקודת המינימום</w:t>
      </w:r>
      <w:r w:rsidR="002436F9">
        <w:rPr>
          <w:rFonts w:hint="cs"/>
          <w:sz w:val="28"/>
          <w:szCs w:val="28"/>
          <w:rtl/>
        </w:rPr>
        <w:t xml:space="preserve"> ואם נתקדם למטה נתקרב אל נקודת המינימום.</w:t>
      </w:r>
    </w:p>
    <w:p w14:paraId="75E6BC3B" w14:textId="77777777" w:rsidR="002436F9" w:rsidRDefault="002436F9" w:rsidP="00F30BC6">
      <w:pPr>
        <w:pStyle w:val="ListParagraph"/>
        <w:bidi/>
        <w:jc w:val="both"/>
        <w:rPr>
          <w:sz w:val="28"/>
          <w:szCs w:val="28"/>
          <w:rtl/>
        </w:rPr>
      </w:pPr>
    </w:p>
    <w:p w14:paraId="2FD020CA" w14:textId="77777777" w:rsidR="002436F9" w:rsidRDefault="00086B99" w:rsidP="00F30BC6">
      <w:pPr>
        <w:pStyle w:val="ListParagraph"/>
        <w:bidi/>
        <w:jc w:val="both"/>
        <w:rPr>
          <w:sz w:val="28"/>
          <w:szCs w:val="28"/>
          <w:rtl/>
        </w:rPr>
      </w:pPr>
      <w:r w:rsidRPr="00086B99">
        <w:rPr>
          <w:rFonts w:hint="cs"/>
          <w:sz w:val="32"/>
          <w:szCs w:val="32"/>
          <w:rtl/>
        </w:rPr>
        <w:t>הנגזרת</w:t>
      </w:r>
      <w:r>
        <w:rPr>
          <w:rFonts w:hint="cs"/>
          <w:sz w:val="32"/>
          <w:szCs w:val="32"/>
          <w:rtl/>
        </w:rPr>
        <w:t xml:space="preserve"> </w:t>
      </w:r>
      <w:r>
        <w:rPr>
          <w:sz w:val="32"/>
          <w:szCs w:val="32"/>
          <w:rtl/>
        </w:rPr>
        <w:t>–</w:t>
      </w:r>
      <w:r>
        <w:rPr>
          <w:rFonts w:hint="cs"/>
          <w:sz w:val="32"/>
          <w:szCs w:val="32"/>
          <w:rtl/>
        </w:rPr>
        <w:t xml:space="preserve"> </w:t>
      </w:r>
      <w:r>
        <w:rPr>
          <w:rFonts w:hint="cs"/>
          <w:sz w:val="28"/>
          <w:szCs w:val="28"/>
          <w:rtl/>
        </w:rPr>
        <w:t>הנגזרת משמ</w:t>
      </w:r>
      <w:r w:rsidR="00EF40E7">
        <w:rPr>
          <w:rFonts w:hint="cs"/>
          <w:sz w:val="28"/>
          <w:szCs w:val="28"/>
          <w:rtl/>
        </w:rPr>
        <w:t>ש</w:t>
      </w:r>
      <w:r>
        <w:rPr>
          <w:rFonts w:hint="cs"/>
          <w:sz w:val="28"/>
          <w:szCs w:val="28"/>
          <w:rtl/>
        </w:rPr>
        <w:t>ת את אלגוריתם ה</w:t>
      </w:r>
      <w:r w:rsidR="00DB7035">
        <w:rPr>
          <w:rFonts w:hint="cs"/>
          <w:sz w:val="28"/>
          <w:szCs w:val="28"/>
          <w:rtl/>
        </w:rPr>
        <w:t>-</w:t>
      </w:r>
      <w:r>
        <w:rPr>
          <w:rFonts w:hint="cs"/>
          <w:sz w:val="28"/>
          <w:szCs w:val="28"/>
          <w:rtl/>
        </w:rPr>
        <w:t xml:space="preserve"> </w:t>
      </w:r>
      <w:r>
        <w:rPr>
          <w:sz w:val="28"/>
          <w:szCs w:val="28"/>
        </w:rPr>
        <w:t>Gradient Descent</w:t>
      </w:r>
      <w:r>
        <w:rPr>
          <w:rFonts w:hint="cs"/>
          <w:sz w:val="28"/>
          <w:szCs w:val="28"/>
          <w:rtl/>
        </w:rPr>
        <w:t xml:space="preserve"> בעת שינוי ה</w:t>
      </w:r>
      <w:r w:rsidR="00DB7035">
        <w:rPr>
          <w:rFonts w:hint="cs"/>
          <w:sz w:val="28"/>
          <w:szCs w:val="28"/>
          <w:rtl/>
        </w:rPr>
        <w:t>-</w:t>
      </w:r>
      <w:r>
        <w:rPr>
          <w:rFonts w:hint="cs"/>
          <w:sz w:val="28"/>
          <w:szCs w:val="28"/>
          <w:rtl/>
        </w:rPr>
        <w:t xml:space="preserve"> </w:t>
      </w:r>
      <w:r>
        <w:rPr>
          <w:sz w:val="28"/>
          <w:szCs w:val="28"/>
        </w:rPr>
        <w:t>Weights</w:t>
      </w:r>
      <w:r>
        <w:rPr>
          <w:rFonts w:hint="cs"/>
          <w:sz w:val="28"/>
          <w:szCs w:val="28"/>
          <w:rtl/>
        </w:rPr>
        <w:t xml:space="preserve"> לשם הקטנת ה</w:t>
      </w:r>
      <w:r w:rsidR="00DB7035">
        <w:rPr>
          <w:rFonts w:hint="cs"/>
          <w:sz w:val="28"/>
          <w:szCs w:val="28"/>
          <w:rtl/>
        </w:rPr>
        <w:t>-</w:t>
      </w:r>
      <w:r w:rsidR="00DB7035">
        <w:rPr>
          <w:sz w:val="28"/>
          <w:szCs w:val="28"/>
        </w:rPr>
        <w:t>.</w:t>
      </w:r>
      <w:r>
        <w:rPr>
          <w:sz w:val="28"/>
          <w:szCs w:val="28"/>
        </w:rPr>
        <w:t>Cost Function</w:t>
      </w:r>
      <w:r>
        <w:rPr>
          <w:rFonts w:hint="cs"/>
          <w:sz w:val="28"/>
          <w:szCs w:val="28"/>
          <w:rtl/>
        </w:rPr>
        <w:t xml:space="preserve"> כעת נצלול עמוק אל עולם הנגזר</w:t>
      </w:r>
      <w:r w:rsidR="008B33E8">
        <w:rPr>
          <w:rFonts w:hint="cs"/>
          <w:sz w:val="28"/>
          <w:szCs w:val="28"/>
          <w:rtl/>
        </w:rPr>
        <w:t>ו</w:t>
      </w:r>
      <w:r>
        <w:rPr>
          <w:rFonts w:hint="cs"/>
          <w:sz w:val="28"/>
          <w:szCs w:val="28"/>
          <w:rtl/>
        </w:rPr>
        <w:t xml:space="preserve">ת </w:t>
      </w:r>
      <w:r w:rsidR="008B33E8">
        <w:rPr>
          <w:rFonts w:hint="cs"/>
          <w:sz w:val="28"/>
          <w:szCs w:val="28"/>
          <w:rtl/>
        </w:rPr>
        <w:t xml:space="preserve">כדי </w:t>
      </w:r>
      <w:r>
        <w:rPr>
          <w:rFonts w:hint="cs"/>
          <w:sz w:val="28"/>
          <w:szCs w:val="28"/>
          <w:rtl/>
        </w:rPr>
        <w:t>להבין כיצד כל התהליך הזה באמת מתרחש</w:t>
      </w:r>
      <w:r w:rsidR="0003247F">
        <w:rPr>
          <w:sz w:val="28"/>
          <w:szCs w:val="28"/>
        </w:rPr>
        <w:t>[</w:t>
      </w:r>
      <w:r w:rsidR="00704CB2">
        <w:rPr>
          <w:sz w:val="28"/>
          <w:szCs w:val="28"/>
        </w:rPr>
        <w:t>8</w:t>
      </w:r>
      <w:r w:rsidR="0003247F">
        <w:rPr>
          <w:sz w:val="28"/>
          <w:szCs w:val="28"/>
        </w:rPr>
        <w:t>]</w:t>
      </w:r>
      <w:r>
        <w:rPr>
          <w:rFonts w:hint="cs"/>
          <w:sz w:val="28"/>
          <w:szCs w:val="28"/>
          <w:rtl/>
        </w:rPr>
        <w:t>.</w:t>
      </w:r>
    </w:p>
    <w:p w14:paraId="5E86BAE0" w14:textId="77777777" w:rsidR="00086B99" w:rsidRDefault="00086B99" w:rsidP="00F30BC6">
      <w:pPr>
        <w:pStyle w:val="ListParagraph"/>
        <w:bidi/>
        <w:jc w:val="both"/>
        <w:rPr>
          <w:sz w:val="28"/>
          <w:szCs w:val="28"/>
          <w:rtl/>
        </w:rPr>
      </w:pPr>
    </w:p>
    <w:p w14:paraId="71BC06E1" w14:textId="77777777" w:rsidR="0003247F" w:rsidRDefault="0003247F" w:rsidP="00F30BC6">
      <w:pPr>
        <w:pStyle w:val="ListParagraph"/>
        <w:bidi/>
        <w:jc w:val="both"/>
        <w:rPr>
          <w:sz w:val="28"/>
          <w:szCs w:val="28"/>
          <w:rtl/>
        </w:rPr>
      </w:pPr>
      <w:r>
        <w:rPr>
          <w:rFonts w:hint="cs"/>
          <w:sz w:val="28"/>
          <w:szCs w:val="28"/>
          <w:rtl/>
        </w:rPr>
        <w:t>לשם פישוט המתמטיקה והב</w:t>
      </w:r>
      <w:r w:rsidR="00DB7035">
        <w:rPr>
          <w:rFonts w:hint="cs"/>
          <w:sz w:val="28"/>
          <w:szCs w:val="28"/>
          <w:rtl/>
        </w:rPr>
        <w:t>ה</w:t>
      </w:r>
      <w:r>
        <w:rPr>
          <w:rFonts w:hint="cs"/>
          <w:sz w:val="28"/>
          <w:szCs w:val="28"/>
          <w:rtl/>
        </w:rPr>
        <w:t xml:space="preserve">רת האלגוריתם המרכזי נשתמש בפונקציה ליניארית </w:t>
      </w:r>
    </w:p>
    <w:p w14:paraId="5560C7F8" w14:textId="77777777" w:rsidR="0003247F" w:rsidRDefault="007B4CB7" w:rsidP="00F30BC6">
      <w:pPr>
        <w:bidi/>
        <w:jc w:val="both"/>
        <w:rPr>
          <w:sz w:val="28"/>
          <w:szCs w:val="28"/>
          <w:rtl/>
        </w:rPr>
      </w:pPr>
      <w:r>
        <w:rPr>
          <w:b/>
          <w:bCs/>
          <w:sz w:val="28"/>
          <w:szCs w:val="28"/>
        </w:rPr>
        <w:t>y</w:t>
      </w:r>
      <w:r w:rsidR="0003247F" w:rsidRPr="0003247F">
        <w:rPr>
          <w:b/>
          <w:bCs/>
          <w:sz w:val="28"/>
          <w:szCs w:val="28"/>
        </w:rPr>
        <w:t>=</w:t>
      </w:r>
      <w:r>
        <w:rPr>
          <w:b/>
          <w:bCs/>
          <w:sz w:val="28"/>
          <w:szCs w:val="28"/>
        </w:rPr>
        <w:t>Mx</w:t>
      </w:r>
      <w:r w:rsidR="0003247F" w:rsidRPr="0003247F">
        <w:rPr>
          <w:b/>
          <w:bCs/>
          <w:sz w:val="28"/>
          <w:szCs w:val="28"/>
        </w:rPr>
        <w:t xml:space="preserve"> + b</w:t>
      </w:r>
      <w:r w:rsidR="0003247F">
        <w:rPr>
          <w:b/>
          <w:bCs/>
          <w:sz w:val="28"/>
          <w:szCs w:val="28"/>
        </w:rPr>
        <w:t xml:space="preserve">          </w:t>
      </w:r>
      <w:r w:rsidR="0003247F">
        <w:rPr>
          <w:rFonts w:hint="cs"/>
          <w:b/>
          <w:bCs/>
          <w:sz w:val="28"/>
          <w:szCs w:val="28"/>
          <w:rtl/>
        </w:rPr>
        <w:t xml:space="preserve"> </w:t>
      </w:r>
      <w:r w:rsidR="0003247F">
        <w:rPr>
          <w:rFonts w:hint="cs"/>
          <w:sz w:val="28"/>
          <w:szCs w:val="28"/>
          <w:rtl/>
        </w:rPr>
        <w:t xml:space="preserve"> אשר נחפש את ה</w:t>
      </w:r>
      <w:r w:rsidR="00DB7035">
        <w:rPr>
          <w:rFonts w:hint="cs"/>
          <w:sz w:val="28"/>
          <w:szCs w:val="28"/>
          <w:rtl/>
        </w:rPr>
        <w:t>-</w:t>
      </w:r>
      <w:proofErr w:type="gramStart"/>
      <w:r w:rsidR="0003247F">
        <w:rPr>
          <w:sz w:val="28"/>
          <w:szCs w:val="28"/>
        </w:rPr>
        <w:t xml:space="preserve">Gradient </w:t>
      </w:r>
      <w:r w:rsidR="0003247F">
        <w:rPr>
          <w:rFonts w:hint="cs"/>
          <w:sz w:val="28"/>
          <w:szCs w:val="28"/>
          <w:rtl/>
        </w:rPr>
        <w:t xml:space="preserve"> שלה</w:t>
      </w:r>
      <w:proofErr w:type="gramEnd"/>
      <w:r w:rsidR="0003247F">
        <w:rPr>
          <w:rFonts w:hint="cs"/>
          <w:sz w:val="28"/>
          <w:szCs w:val="28"/>
          <w:rtl/>
        </w:rPr>
        <w:t>.</w:t>
      </w:r>
    </w:p>
    <w:p w14:paraId="7CE45406" w14:textId="77777777" w:rsidR="0003247F" w:rsidRDefault="0003247F" w:rsidP="00F30BC6">
      <w:pPr>
        <w:bidi/>
        <w:jc w:val="both"/>
        <w:rPr>
          <w:sz w:val="28"/>
          <w:szCs w:val="28"/>
          <w:rtl/>
        </w:rPr>
      </w:pPr>
      <w:r>
        <w:rPr>
          <w:sz w:val="28"/>
          <w:szCs w:val="28"/>
          <w:rtl/>
        </w:rPr>
        <w:tab/>
      </w:r>
      <w:r>
        <w:rPr>
          <w:rFonts w:hint="cs"/>
          <w:sz w:val="28"/>
          <w:szCs w:val="28"/>
          <w:rtl/>
        </w:rPr>
        <w:t>ראשית נגדיר כמה קונספטים חשובים להמשך הדרך:</w:t>
      </w:r>
    </w:p>
    <w:p w14:paraId="5E786FB3" w14:textId="77777777" w:rsidR="0003247F" w:rsidRDefault="0003247F" w:rsidP="00F30BC6">
      <w:pPr>
        <w:pStyle w:val="ListParagraph"/>
        <w:numPr>
          <w:ilvl w:val="0"/>
          <w:numId w:val="3"/>
        </w:numPr>
        <w:bidi/>
        <w:jc w:val="both"/>
        <w:rPr>
          <w:sz w:val="28"/>
          <w:szCs w:val="28"/>
        </w:rPr>
      </w:pPr>
      <w:r>
        <w:rPr>
          <w:sz w:val="28"/>
          <w:szCs w:val="28"/>
        </w:rPr>
        <w:t>Power Rule</w:t>
      </w:r>
      <w:r>
        <w:rPr>
          <w:rFonts w:hint="cs"/>
          <w:sz w:val="28"/>
          <w:szCs w:val="28"/>
          <w:rtl/>
        </w:rPr>
        <w:t xml:space="preserve"> </w:t>
      </w:r>
      <w:r>
        <w:rPr>
          <w:sz w:val="28"/>
          <w:szCs w:val="28"/>
          <w:rtl/>
        </w:rPr>
        <w:t>–</w:t>
      </w:r>
      <w:r>
        <w:rPr>
          <w:rFonts w:hint="cs"/>
          <w:sz w:val="28"/>
          <w:szCs w:val="28"/>
          <w:rtl/>
        </w:rPr>
        <w:t xml:space="preserve"> כלל החזקה מחשבת את הנגזרת של פרמטר בעל חזקה:</w:t>
      </w:r>
    </w:p>
    <w:p w14:paraId="4D621A3E" w14:textId="77777777" w:rsidR="006F5CF1" w:rsidRDefault="0003247F" w:rsidP="00F30BC6">
      <w:pPr>
        <w:pStyle w:val="ListParagraph"/>
        <w:bidi/>
        <w:jc w:val="both"/>
        <w:rPr>
          <w:noProof/>
          <w:rtl/>
        </w:rPr>
      </w:pPr>
      <w:r w:rsidRPr="006F5CF1">
        <w:rPr>
          <w:rFonts w:hint="cs"/>
          <w:sz w:val="28"/>
          <w:szCs w:val="28"/>
          <w:rtl/>
        </w:rPr>
        <w:t xml:space="preserve">פונקציה מהצורה </w:t>
      </w:r>
      <w:r w:rsidR="006F5CF1">
        <w:rPr>
          <w:rFonts w:hint="cs"/>
          <w:sz w:val="28"/>
          <w:szCs w:val="28"/>
          <w:rtl/>
        </w:rPr>
        <w:t>-</w:t>
      </w:r>
      <w:r w:rsidR="006F5CF1" w:rsidRPr="006F5CF1">
        <w:rPr>
          <w:rFonts w:hint="cs"/>
          <w:sz w:val="28"/>
          <w:szCs w:val="28"/>
          <w:rtl/>
        </w:rPr>
        <w:t xml:space="preserve"> </w:t>
      </w:r>
      <w:r w:rsidRPr="006F5CF1">
        <w:rPr>
          <w:rFonts w:cs="Arial"/>
          <w:noProof/>
          <w:sz w:val="28"/>
          <w:szCs w:val="28"/>
          <w:rtl/>
        </w:rPr>
        <w:drawing>
          <wp:inline distT="0" distB="0" distL="0" distR="0" wp14:anchorId="4A2F9B1C" wp14:editId="1F5E6DF8">
            <wp:extent cx="1076475" cy="409632"/>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6475" cy="409632"/>
                    </a:xfrm>
                    <a:prstGeom prst="rect">
                      <a:avLst/>
                    </a:prstGeom>
                  </pic:spPr>
                </pic:pic>
              </a:graphicData>
            </a:graphic>
          </wp:inline>
        </w:drawing>
      </w:r>
      <w:r w:rsidRPr="006F5CF1">
        <w:rPr>
          <w:rFonts w:hint="cs"/>
          <w:sz w:val="28"/>
          <w:szCs w:val="28"/>
          <w:rtl/>
        </w:rPr>
        <w:t xml:space="preserve"> </w:t>
      </w:r>
      <w:r w:rsidR="006F5CF1" w:rsidRPr="006F5CF1">
        <w:rPr>
          <w:rFonts w:hint="cs"/>
          <w:sz w:val="28"/>
          <w:szCs w:val="28"/>
          <w:rtl/>
        </w:rPr>
        <w:t xml:space="preserve"> </w:t>
      </w:r>
      <w:r w:rsidRPr="006F5CF1">
        <w:rPr>
          <w:rFonts w:hint="cs"/>
          <w:sz w:val="28"/>
          <w:szCs w:val="28"/>
          <w:rtl/>
        </w:rPr>
        <w:t xml:space="preserve">אשר נבצע עליה את פעולת הגזירה תהיה שווה ל- </w:t>
      </w:r>
      <w:r w:rsidRPr="006F5CF1">
        <w:rPr>
          <w:noProof/>
        </w:rPr>
        <w:t xml:space="preserve"> </w:t>
      </w:r>
      <w:r w:rsidRPr="006F5CF1">
        <w:rPr>
          <w:rFonts w:cs="Arial"/>
          <w:noProof/>
          <w:sz w:val="28"/>
          <w:szCs w:val="28"/>
          <w:rtl/>
        </w:rPr>
        <w:drawing>
          <wp:inline distT="0" distB="0" distL="0" distR="0" wp14:anchorId="04AD930C" wp14:editId="11EEDF92">
            <wp:extent cx="1609950" cy="657317"/>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9950" cy="657317"/>
                    </a:xfrm>
                    <a:prstGeom prst="rect">
                      <a:avLst/>
                    </a:prstGeom>
                  </pic:spPr>
                </pic:pic>
              </a:graphicData>
            </a:graphic>
          </wp:inline>
        </w:drawing>
      </w:r>
    </w:p>
    <w:p w14:paraId="47958BCC" w14:textId="77777777" w:rsidR="0003247F" w:rsidRPr="00532C38" w:rsidRDefault="0003247F" w:rsidP="00F30BC6">
      <w:pPr>
        <w:pStyle w:val="ListParagraph"/>
        <w:bidi/>
        <w:jc w:val="both"/>
        <w:rPr>
          <w:noProof/>
          <w:rtl/>
        </w:rPr>
      </w:pPr>
      <w:r w:rsidRPr="006F5CF1">
        <w:rPr>
          <w:rFonts w:hint="cs"/>
          <w:noProof/>
          <w:rtl/>
        </w:rPr>
        <w:t xml:space="preserve"> </w:t>
      </w:r>
      <w:r w:rsidRPr="00532C38">
        <w:rPr>
          <w:rFonts w:hint="cs"/>
          <w:noProof/>
          <w:sz w:val="28"/>
          <w:szCs w:val="28"/>
          <w:rtl/>
        </w:rPr>
        <w:t>לדוגמא</w:t>
      </w:r>
      <w:r w:rsidR="008B33E8" w:rsidRPr="00532C38">
        <w:rPr>
          <w:noProof/>
          <w:sz w:val="28"/>
          <w:szCs w:val="28"/>
        </w:rPr>
        <w:t xml:space="preserve"> </w:t>
      </w:r>
      <w:r w:rsidR="006F5CF1" w:rsidRPr="00532C38">
        <w:rPr>
          <w:rFonts w:hint="cs"/>
          <w:noProof/>
          <w:sz w:val="28"/>
          <w:szCs w:val="28"/>
          <w:rtl/>
        </w:rPr>
        <w:t>אפשר לקחת את הפ</w:t>
      </w:r>
      <w:r w:rsidR="00D63A1E" w:rsidRPr="00532C38">
        <w:rPr>
          <w:rFonts w:hint="cs"/>
          <w:noProof/>
          <w:sz w:val="28"/>
          <w:szCs w:val="28"/>
          <w:rtl/>
        </w:rPr>
        <w:t>ונ</w:t>
      </w:r>
      <w:r w:rsidR="006F5CF1" w:rsidRPr="00532C38">
        <w:rPr>
          <w:rFonts w:hint="cs"/>
          <w:noProof/>
          <w:sz w:val="28"/>
          <w:szCs w:val="28"/>
          <w:rtl/>
        </w:rPr>
        <w:t>קציה הבאה</w:t>
      </w:r>
      <w:r w:rsidR="001F7A65" w:rsidRPr="00532C38">
        <w:rPr>
          <w:rFonts w:hint="cs"/>
          <w:noProof/>
          <w:sz w:val="28"/>
          <w:szCs w:val="28"/>
          <w:rtl/>
        </w:rPr>
        <w:t xml:space="preserve"> ולגזור אותה</w:t>
      </w:r>
      <w:r w:rsidR="008B33E8" w:rsidRPr="00532C38">
        <w:rPr>
          <w:noProof/>
          <w:sz w:val="28"/>
          <w:szCs w:val="28"/>
        </w:rPr>
        <w:t>:</w:t>
      </w:r>
      <w:r w:rsidRPr="00532C38">
        <w:rPr>
          <w:noProof/>
        </w:rPr>
        <w:t xml:space="preserve"> </w:t>
      </w:r>
      <w:r w:rsidRPr="00532C38">
        <w:rPr>
          <w:rFonts w:cs="Arial"/>
          <w:noProof/>
          <w:sz w:val="28"/>
          <w:szCs w:val="28"/>
          <w:rtl/>
        </w:rPr>
        <w:drawing>
          <wp:inline distT="0" distB="0" distL="0" distR="0" wp14:anchorId="14039DF6" wp14:editId="69CFA980">
            <wp:extent cx="1308414" cy="926399"/>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97759" cy="1060461"/>
                    </a:xfrm>
                    <a:prstGeom prst="rect">
                      <a:avLst/>
                    </a:prstGeom>
                  </pic:spPr>
                </pic:pic>
              </a:graphicData>
            </a:graphic>
          </wp:inline>
        </w:drawing>
      </w:r>
    </w:p>
    <w:p w14:paraId="4F20F1B1" w14:textId="77777777" w:rsidR="0003247F" w:rsidRPr="00532C38" w:rsidRDefault="0003247F" w:rsidP="00F30BC6">
      <w:pPr>
        <w:pStyle w:val="ListParagraph"/>
        <w:numPr>
          <w:ilvl w:val="0"/>
          <w:numId w:val="3"/>
        </w:numPr>
        <w:bidi/>
        <w:jc w:val="both"/>
        <w:rPr>
          <w:sz w:val="28"/>
          <w:szCs w:val="28"/>
        </w:rPr>
      </w:pPr>
      <w:r w:rsidRPr="00532C38">
        <w:rPr>
          <w:sz w:val="28"/>
          <w:szCs w:val="28"/>
        </w:rPr>
        <w:lastRenderedPageBreak/>
        <w:t>Chain Rule</w:t>
      </w:r>
      <w:r w:rsidRPr="00532C38">
        <w:rPr>
          <w:rFonts w:hint="cs"/>
          <w:sz w:val="28"/>
          <w:szCs w:val="28"/>
          <w:rtl/>
        </w:rPr>
        <w:t xml:space="preserve"> </w:t>
      </w:r>
      <w:r w:rsidRPr="00532C38">
        <w:rPr>
          <w:sz w:val="28"/>
          <w:szCs w:val="28"/>
          <w:rtl/>
        </w:rPr>
        <w:t>–</w:t>
      </w:r>
      <w:r w:rsidRPr="00532C38">
        <w:rPr>
          <w:rFonts w:hint="cs"/>
          <w:sz w:val="28"/>
          <w:szCs w:val="28"/>
          <w:rtl/>
        </w:rPr>
        <w:t xml:space="preserve"> כלל השרש</w:t>
      </w:r>
      <w:r w:rsidR="00D63A1E" w:rsidRPr="00532C38">
        <w:rPr>
          <w:rFonts w:hint="cs"/>
          <w:sz w:val="28"/>
          <w:szCs w:val="28"/>
          <w:rtl/>
        </w:rPr>
        <w:t>ר</w:t>
      </w:r>
      <w:r w:rsidRPr="00532C38">
        <w:rPr>
          <w:rFonts w:hint="cs"/>
          <w:sz w:val="28"/>
          <w:szCs w:val="28"/>
          <w:rtl/>
        </w:rPr>
        <w:t>ת משומש לחישוב נגזרת של פונקציות מורכבות:</w:t>
      </w:r>
    </w:p>
    <w:p w14:paraId="3DE4F24F" w14:textId="77777777" w:rsidR="0003247F" w:rsidRDefault="0003247F" w:rsidP="00F30BC6">
      <w:pPr>
        <w:pStyle w:val="ListParagraph"/>
        <w:bidi/>
        <w:jc w:val="both"/>
        <w:rPr>
          <w:sz w:val="28"/>
          <w:szCs w:val="28"/>
          <w:rtl/>
        </w:rPr>
      </w:pPr>
      <w:r>
        <w:rPr>
          <w:rFonts w:hint="cs"/>
          <w:sz w:val="28"/>
          <w:szCs w:val="28"/>
          <w:rtl/>
        </w:rPr>
        <w:t xml:space="preserve">אם יש לנו משתנה </w:t>
      </w:r>
      <w:r>
        <w:rPr>
          <w:sz w:val="28"/>
          <w:szCs w:val="28"/>
        </w:rPr>
        <w:t xml:space="preserve">Z </w:t>
      </w:r>
      <w:r>
        <w:rPr>
          <w:rFonts w:hint="cs"/>
          <w:sz w:val="28"/>
          <w:szCs w:val="28"/>
          <w:rtl/>
        </w:rPr>
        <w:t xml:space="preserve"> אשר תלוי במשתנה </w:t>
      </w:r>
      <w:r>
        <w:rPr>
          <w:rFonts w:hint="cs"/>
          <w:sz w:val="28"/>
          <w:szCs w:val="28"/>
        </w:rPr>
        <w:t>Y</w:t>
      </w:r>
      <w:r>
        <w:rPr>
          <w:rFonts w:hint="cs"/>
          <w:sz w:val="28"/>
          <w:szCs w:val="28"/>
          <w:rtl/>
        </w:rPr>
        <w:t xml:space="preserve">, כאשר המשתנה </w:t>
      </w:r>
      <w:r>
        <w:rPr>
          <w:rFonts w:hint="cs"/>
          <w:sz w:val="28"/>
          <w:szCs w:val="28"/>
        </w:rPr>
        <w:t xml:space="preserve">Y </w:t>
      </w:r>
      <w:r>
        <w:rPr>
          <w:rFonts w:hint="cs"/>
          <w:sz w:val="28"/>
          <w:szCs w:val="28"/>
          <w:rtl/>
        </w:rPr>
        <w:t xml:space="preserve"> תלוי במשתנה </w:t>
      </w:r>
      <w:r>
        <w:rPr>
          <w:rFonts w:hint="cs"/>
          <w:sz w:val="28"/>
          <w:szCs w:val="28"/>
        </w:rPr>
        <w:t>X</w:t>
      </w:r>
      <w:r>
        <w:rPr>
          <w:rFonts w:hint="cs"/>
          <w:sz w:val="28"/>
          <w:szCs w:val="28"/>
          <w:rtl/>
        </w:rPr>
        <w:t xml:space="preserve"> אז המשתנים </w:t>
      </w:r>
      <w:r>
        <w:rPr>
          <w:rFonts w:hint="cs"/>
          <w:sz w:val="28"/>
          <w:szCs w:val="28"/>
        </w:rPr>
        <w:t>Z</w:t>
      </w:r>
      <w:r>
        <w:rPr>
          <w:rFonts w:hint="cs"/>
          <w:sz w:val="28"/>
          <w:szCs w:val="28"/>
          <w:rtl/>
        </w:rPr>
        <w:t xml:space="preserve"> ו </w:t>
      </w:r>
      <w:r>
        <w:rPr>
          <w:rFonts w:hint="cs"/>
          <w:sz w:val="28"/>
          <w:szCs w:val="28"/>
        </w:rPr>
        <w:t>Y</w:t>
      </w:r>
      <w:r>
        <w:rPr>
          <w:rFonts w:hint="cs"/>
          <w:sz w:val="28"/>
          <w:szCs w:val="28"/>
          <w:rtl/>
        </w:rPr>
        <w:t xml:space="preserve"> תלויים במשתנה </w:t>
      </w:r>
      <w:r>
        <w:rPr>
          <w:rFonts w:hint="cs"/>
          <w:sz w:val="28"/>
          <w:szCs w:val="28"/>
        </w:rPr>
        <w:t>X</w:t>
      </w:r>
      <w:r>
        <w:rPr>
          <w:rFonts w:hint="cs"/>
          <w:sz w:val="28"/>
          <w:szCs w:val="28"/>
          <w:rtl/>
        </w:rPr>
        <w:t>, כלל זה נקרא כלל השרש</w:t>
      </w:r>
      <w:r w:rsidR="00B64ABC">
        <w:rPr>
          <w:rFonts w:hint="cs"/>
          <w:sz w:val="28"/>
          <w:szCs w:val="28"/>
          <w:rtl/>
        </w:rPr>
        <w:t>ר</w:t>
      </w:r>
      <w:r>
        <w:rPr>
          <w:rFonts w:hint="cs"/>
          <w:sz w:val="28"/>
          <w:szCs w:val="28"/>
          <w:rtl/>
        </w:rPr>
        <w:t>ת והוא נכתב כך:</w:t>
      </w:r>
    </w:p>
    <w:p w14:paraId="1330A6D4" w14:textId="77777777" w:rsidR="0003247F" w:rsidRDefault="0003247F" w:rsidP="00F30BC6">
      <w:pPr>
        <w:pStyle w:val="ListParagraph"/>
        <w:bidi/>
        <w:jc w:val="both"/>
        <w:rPr>
          <w:sz w:val="28"/>
          <w:szCs w:val="28"/>
        </w:rPr>
      </w:pPr>
      <w:r w:rsidRPr="0003247F">
        <w:rPr>
          <w:rFonts w:cs="Arial"/>
          <w:noProof/>
          <w:sz w:val="28"/>
          <w:szCs w:val="28"/>
          <w:rtl/>
        </w:rPr>
        <w:drawing>
          <wp:inline distT="0" distB="0" distL="0" distR="0" wp14:anchorId="5EA68A1C" wp14:editId="360D429E">
            <wp:extent cx="1362265" cy="714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2265" cy="714475"/>
                    </a:xfrm>
                    <a:prstGeom prst="rect">
                      <a:avLst/>
                    </a:prstGeom>
                  </pic:spPr>
                </pic:pic>
              </a:graphicData>
            </a:graphic>
          </wp:inline>
        </w:drawing>
      </w:r>
      <w:r w:rsidR="008B33E8">
        <w:rPr>
          <w:sz w:val="28"/>
          <w:szCs w:val="28"/>
        </w:rPr>
        <w:t xml:space="preserve"> </w:t>
      </w:r>
    </w:p>
    <w:p w14:paraId="4C7CDC98" w14:textId="77777777" w:rsidR="008B33E8" w:rsidRDefault="008B33E8" w:rsidP="00F30BC6">
      <w:pPr>
        <w:pStyle w:val="ListParagraph"/>
        <w:bidi/>
        <w:jc w:val="both"/>
        <w:rPr>
          <w:sz w:val="28"/>
          <w:szCs w:val="28"/>
          <w:rtl/>
        </w:rPr>
      </w:pPr>
      <w:r>
        <w:rPr>
          <w:rFonts w:hint="cs"/>
          <w:sz w:val="28"/>
          <w:szCs w:val="28"/>
          <w:rtl/>
        </w:rPr>
        <w:t xml:space="preserve">לדוגמא אם יהיו לנו הפרמטרים הבאים: </w:t>
      </w:r>
      <w:r>
        <w:rPr>
          <w:sz w:val="28"/>
          <w:szCs w:val="28"/>
        </w:rPr>
        <w:t>Y=X^2 , X=Z^2</w:t>
      </w:r>
      <w:r>
        <w:rPr>
          <w:rFonts w:hint="cs"/>
          <w:sz w:val="28"/>
          <w:szCs w:val="28"/>
          <w:rtl/>
        </w:rPr>
        <w:t xml:space="preserve"> נוכל לחשב את הנגזרת של</w:t>
      </w:r>
      <w:r>
        <w:rPr>
          <w:sz w:val="28"/>
          <w:szCs w:val="28"/>
        </w:rPr>
        <w:t xml:space="preserve"> </w:t>
      </w:r>
      <w:r>
        <w:rPr>
          <w:rFonts w:hint="cs"/>
          <w:sz w:val="28"/>
          <w:szCs w:val="28"/>
          <w:rtl/>
        </w:rPr>
        <w:t xml:space="preserve"> </w:t>
      </w:r>
      <w:r>
        <w:rPr>
          <w:rFonts w:hint="cs"/>
          <w:sz w:val="28"/>
          <w:szCs w:val="28"/>
        </w:rPr>
        <w:t>Y</w:t>
      </w:r>
      <w:r>
        <w:rPr>
          <w:rFonts w:hint="cs"/>
          <w:sz w:val="28"/>
          <w:szCs w:val="28"/>
          <w:rtl/>
        </w:rPr>
        <w:t xml:space="preserve"> לפי </w:t>
      </w:r>
      <w:r>
        <w:rPr>
          <w:sz w:val="28"/>
          <w:szCs w:val="28"/>
        </w:rPr>
        <w:t xml:space="preserve">Z </w:t>
      </w:r>
      <w:r>
        <w:rPr>
          <w:rFonts w:hint="cs"/>
          <w:sz w:val="28"/>
          <w:szCs w:val="28"/>
          <w:rtl/>
        </w:rPr>
        <w:t xml:space="preserve"> באמצעות כלל השרש</w:t>
      </w:r>
      <w:r w:rsidR="00B64ABC">
        <w:rPr>
          <w:rFonts w:hint="cs"/>
          <w:sz w:val="28"/>
          <w:szCs w:val="28"/>
          <w:rtl/>
        </w:rPr>
        <w:t>ר</w:t>
      </w:r>
      <w:r>
        <w:rPr>
          <w:rFonts w:hint="cs"/>
          <w:sz w:val="28"/>
          <w:szCs w:val="28"/>
          <w:rtl/>
        </w:rPr>
        <w:t>ת:</w:t>
      </w:r>
    </w:p>
    <w:p w14:paraId="6D279B4B" w14:textId="77777777" w:rsidR="008B33E8" w:rsidRDefault="008B33E8" w:rsidP="00F30BC6">
      <w:pPr>
        <w:pStyle w:val="ListParagraph"/>
        <w:bidi/>
        <w:jc w:val="both"/>
        <w:rPr>
          <w:sz w:val="28"/>
          <w:szCs w:val="28"/>
          <w:rtl/>
        </w:rPr>
      </w:pPr>
      <w:r w:rsidRPr="008B33E8">
        <w:rPr>
          <w:rFonts w:cs="Arial"/>
          <w:noProof/>
          <w:sz w:val="28"/>
          <w:szCs w:val="28"/>
          <w:rtl/>
        </w:rPr>
        <w:drawing>
          <wp:inline distT="0" distB="0" distL="0" distR="0" wp14:anchorId="35C17733" wp14:editId="5A06A429">
            <wp:extent cx="1390844" cy="65731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0844" cy="657317"/>
                    </a:xfrm>
                    <a:prstGeom prst="rect">
                      <a:avLst/>
                    </a:prstGeom>
                  </pic:spPr>
                </pic:pic>
              </a:graphicData>
            </a:graphic>
          </wp:inline>
        </w:drawing>
      </w:r>
    </w:p>
    <w:p w14:paraId="237D718D" w14:textId="77777777" w:rsidR="008B33E8" w:rsidRDefault="008B33E8" w:rsidP="00F30BC6">
      <w:pPr>
        <w:pStyle w:val="ListParagraph"/>
        <w:bidi/>
        <w:jc w:val="both"/>
        <w:rPr>
          <w:sz w:val="28"/>
          <w:szCs w:val="28"/>
          <w:rtl/>
        </w:rPr>
      </w:pPr>
      <w:r>
        <w:rPr>
          <w:rFonts w:hint="cs"/>
          <w:sz w:val="28"/>
          <w:szCs w:val="28"/>
          <w:rtl/>
        </w:rPr>
        <w:t xml:space="preserve"> נוכל לגזור כל משתנה לחוד : </w:t>
      </w:r>
      <w:r w:rsidRPr="008B33E8">
        <w:rPr>
          <w:rFonts w:cs="Arial"/>
          <w:noProof/>
          <w:sz w:val="28"/>
          <w:szCs w:val="28"/>
          <w:rtl/>
        </w:rPr>
        <w:drawing>
          <wp:inline distT="0" distB="0" distL="0" distR="0" wp14:anchorId="4BD4A16B" wp14:editId="37416E9F">
            <wp:extent cx="1047896" cy="63826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638264"/>
                    </a:xfrm>
                    <a:prstGeom prst="rect">
                      <a:avLst/>
                    </a:prstGeom>
                  </pic:spPr>
                </pic:pic>
              </a:graphicData>
            </a:graphic>
          </wp:inline>
        </w:drawing>
      </w:r>
      <w:r>
        <w:rPr>
          <w:sz w:val="28"/>
          <w:szCs w:val="28"/>
        </w:rPr>
        <w:t xml:space="preserve">, </w:t>
      </w:r>
      <w:r>
        <w:rPr>
          <w:rFonts w:hint="cs"/>
          <w:sz w:val="28"/>
          <w:szCs w:val="28"/>
          <w:rtl/>
        </w:rPr>
        <w:t xml:space="preserve"> </w:t>
      </w:r>
      <w:r w:rsidRPr="008B33E8">
        <w:rPr>
          <w:rFonts w:cs="Arial"/>
          <w:noProof/>
          <w:sz w:val="28"/>
          <w:szCs w:val="28"/>
          <w:rtl/>
        </w:rPr>
        <w:drawing>
          <wp:inline distT="0" distB="0" distL="0" distR="0" wp14:anchorId="643DA10D" wp14:editId="2B586104">
            <wp:extent cx="1000265" cy="581106"/>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00265" cy="581106"/>
                    </a:xfrm>
                    <a:prstGeom prst="rect">
                      <a:avLst/>
                    </a:prstGeom>
                  </pic:spPr>
                </pic:pic>
              </a:graphicData>
            </a:graphic>
          </wp:inline>
        </w:drawing>
      </w:r>
    </w:p>
    <w:p w14:paraId="1E79F7E1" w14:textId="77777777" w:rsidR="008B33E8" w:rsidRDefault="008B33E8" w:rsidP="00F30BC6">
      <w:pPr>
        <w:pStyle w:val="ListParagraph"/>
        <w:bidi/>
        <w:jc w:val="both"/>
        <w:rPr>
          <w:sz w:val="28"/>
          <w:szCs w:val="28"/>
          <w:rtl/>
        </w:rPr>
      </w:pPr>
      <w:r w:rsidRPr="003E1112">
        <w:rPr>
          <w:rFonts w:hint="cs"/>
          <w:sz w:val="28"/>
          <w:szCs w:val="28"/>
          <w:rtl/>
        </w:rPr>
        <w:t xml:space="preserve">ונקבל סה"כ כי : </w:t>
      </w:r>
      <w:r w:rsidRPr="003E1112">
        <w:rPr>
          <w:rFonts w:cs="Arial"/>
          <w:noProof/>
          <w:sz w:val="28"/>
          <w:szCs w:val="28"/>
          <w:rtl/>
        </w:rPr>
        <w:drawing>
          <wp:inline distT="0" distB="0" distL="0" distR="0" wp14:anchorId="788EA281" wp14:editId="12FD16B8">
            <wp:extent cx="1267002" cy="704948"/>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67002" cy="704948"/>
                    </a:xfrm>
                    <a:prstGeom prst="rect">
                      <a:avLst/>
                    </a:prstGeom>
                  </pic:spPr>
                </pic:pic>
              </a:graphicData>
            </a:graphic>
          </wp:inline>
        </w:drawing>
      </w:r>
    </w:p>
    <w:p w14:paraId="48273B6B" w14:textId="77777777" w:rsidR="008B33E8" w:rsidRPr="008B33E8" w:rsidRDefault="008B33E8" w:rsidP="00F30BC6">
      <w:pPr>
        <w:bidi/>
        <w:jc w:val="both"/>
        <w:rPr>
          <w:sz w:val="28"/>
          <w:szCs w:val="28"/>
          <w:rtl/>
        </w:rPr>
      </w:pPr>
    </w:p>
    <w:p w14:paraId="241F590E" w14:textId="77777777" w:rsidR="008B33E8" w:rsidRDefault="009B4487" w:rsidP="00F30BC6">
      <w:pPr>
        <w:pStyle w:val="ListParagraph"/>
        <w:numPr>
          <w:ilvl w:val="0"/>
          <w:numId w:val="3"/>
        </w:numPr>
        <w:bidi/>
        <w:jc w:val="both"/>
        <w:rPr>
          <w:sz w:val="28"/>
          <w:szCs w:val="28"/>
        </w:rPr>
      </w:pPr>
      <w:r>
        <w:rPr>
          <w:sz w:val="28"/>
          <w:szCs w:val="28"/>
        </w:rPr>
        <w:t>Partial Derivatives</w:t>
      </w:r>
      <w:r>
        <w:rPr>
          <w:rFonts w:hint="cs"/>
          <w:sz w:val="28"/>
          <w:szCs w:val="28"/>
          <w:rtl/>
        </w:rPr>
        <w:t xml:space="preserve"> </w:t>
      </w:r>
      <w:r>
        <w:rPr>
          <w:sz w:val="28"/>
          <w:szCs w:val="28"/>
          <w:rtl/>
        </w:rPr>
        <w:t>–</w:t>
      </w:r>
      <w:r>
        <w:rPr>
          <w:rFonts w:hint="cs"/>
          <w:sz w:val="28"/>
          <w:szCs w:val="28"/>
          <w:rtl/>
        </w:rPr>
        <w:t xml:space="preserve"> נגזרת חלקית, במידה ויש לנו פונקציה עם 2 משתנים אז נוכל לחשב את הנגזרת החלקית של הפונקציה לפי אחד המשתנים</w:t>
      </w:r>
      <w:r w:rsidR="00B64ABC">
        <w:rPr>
          <w:rFonts w:hint="cs"/>
          <w:sz w:val="28"/>
          <w:szCs w:val="28"/>
          <w:rtl/>
        </w:rPr>
        <w:t>.</w:t>
      </w:r>
      <w:r>
        <w:rPr>
          <w:rFonts w:hint="cs"/>
          <w:sz w:val="28"/>
          <w:szCs w:val="28"/>
          <w:rtl/>
        </w:rPr>
        <w:t xml:space="preserve"> נעשה זאת באמצעות התייחסות למשתנה השני כסקלר קבוע.</w:t>
      </w:r>
    </w:p>
    <w:p w14:paraId="61A8381D" w14:textId="77777777" w:rsidR="009B4487" w:rsidRDefault="009B4487" w:rsidP="00F30BC6">
      <w:pPr>
        <w:pStyle w:val="ListParagraph"/>
        <w:bidi/>
        <w:jc w:val="both"/>
        <w:rPr>
          <w:sz w:val="28"/>
          <w:szCs w:val="28"/>
          <w:rtl/>
        </w:rPr>
      </w:pPr>
      <w:r>
        <w:rPr>
          <w:rFonts w:hint="cs"/>
          <w:sz w:val="28"/>
          <w:szCs w:val="28"/>
          <w:rtl/>
        </w:rPr>
        <w:t>לדוגמא ניקח את הפונקציה:</w:t>
      </w:r>
    </w:p>
    <w:p w14:paraId="0D7D9C10" w14:textId="77777777" w:rsidR="009B4487" w:rsidRPr="007B4CB7" w:rsidRDefault="009B4487" w:rsidP="00F30BC6">
      <w:pPr>
        <w:pStyle w:val="ListParagraph"/>
        <w:bidi/>
        <w:jc w:val="both"/>
        <w:rPr>
          <w:b/>
          <w:bCs/>
          <w:sz w:val="28"/>
          <w:szCs w:val="28"/>
        </w:rPr>
      </w:pPr>
      <w:r w:rsidRPr="007B4CB7">
        <w:rPr>
          <w:b/>
          <w:bCs/>
          <w:sz w:val="28"/>
          <w:szCs w:val="28"/>
        </w:rPr>
        <w:t>F(</w:t>
      </w:r>
      <w:proofErr w:type="spellStart"/>
      <w:proofErr w:type="gramStart"/>
      <w:r w:rsidRPr="007B4CB7">
        <w:rPr>
          <w:b/>
          <w:bCs/>
          <w:sz w:val="28"/>
          <w:szCs w:val="28"/>
        </w:rPr>
        <w:t>x,y</w:t>
      </w:r>
      <w:proofErr w:type="spellEnd"/>
      <w:proofErr w:type="gramEnd"/>
      <w:r w:rsidRPr="007B4CB7">
        <w:rPr>
          <w:b/>
          <w:bCs/>
          <w:sz w:val="28"/>
          <w:szCs w:val="28"/>
        </w:rPr>
        <w:t>)=x^4 +y^7</w:t>
      </w:r>
    </w:p>
    <w:p w14:paraId="26D8B807" w14:textId="77777777" w:rsidR="009B4487" w:rsidRDefault="009B4487" w:rsidP="00F30BC6">
      <w:pPr>
        <w:pStyle w:val="ListParagraph"/>
        <w:bidi/>
        <w:jc w:val="both"/>
        <w:rPr>
          <w:sz w:val="28"/>
          <w:szCs w:val="28"/>
          <w:rtl/>
        </w:rPr>
      </w:pPr>
      <w:r>
        <w:rPr>
          <w:rFonts w:hint="cs"/>
          <w:sz w:val="28"/>
          <w:szCs w:val="28"/>
          <w:rtl/>
        </w:rPr>
        <w:t xml:space="preserve">מציאת נגזרת חלקית של הפונקציה </w:t>
      </w:r>
      <w:r>
        <w:rPr>
          <w:sz w:val="28"/>
          <w:szCs w:val="28"/>
        </w:rPr>
        <w:t>F</w:t>
      </w:r>
      <w:r>
        <w:rPr>
          <w:rFonts w:hint="cs"/>
          <w:sz w:val="28"/>
          <w:szCs w:val="28"/>
          <w:rtl/>
        </w:rPr>
        <w:t xml:space="preserve"> לפי </w:t>
      </w:r>
      <w:r>
        <w:rPr>
          <w:sz w:val="28"/>
          <w:szCs w:val="28"/>
        </w:rPr>
        <w:t>x</w:t>
      </w:r>
      <w:r>
        <w:rPr>
          <w:rFonts w:hint="cs"/>
          <w:sz w:val="28"/>
          <w:szCs w:val="28"/>
          <w:rtl/>
        </w:rPr>
        <w:t xml:space="preserve"> תהיה:</w:t>
      </w:r>
    </w:p>
    <w:p w14:paraId="6318B072" w14:textId="77777777" w:rsidR="009B4487" w:rsidRDefault="009B4487" w:rsidP="00F30BC6">
      <w:pPr>
        <w:pStyle w:val="ListParagraph"/>
        <w:bidi/>
        <w:jc w:val="both"/>
        <w:rPr>
          <w:sz w:val="28"/>
          <w:szCs w:val="28"/>
          <w:rtl/>
        </w:rPr>
      </w:pPr>
      <w:r w:rsidRPr="009B4487">
        <w:rPr>
          <w:rFonts w:cs="Arial"/>
          <w:noProof/>
          <w:sz w:val="28"/>
          <w:szCs w:val="28"/>
          <w:rtl/>
        </w:rPr>
        <w:drawing>
          <wp:inline distT="0" distB="0" distL="0" distR="0" wp14:anchorId="125D3B08" wp14:editId="1DAE5F80">
            <wp:extent cx="1552792" cy="590632"/>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52792" cy="590632"/>
                    </a:xfrm>
                    <a:prstGeom prst="rect">
                      <a:avLst/>
                    </a:prstGeom>
                  </pic:spPr>
                </pic:pic>
              </a:graphicData>
            </a:graphic>
          </wp:inline>
        </w:drawing>
      </w:r>
      <w:r>
        <w:rPr>
          <w:rFonts w:hint="cs"/>
          <w:sz w:val="28"/>
          <w:szCs w:val="28"/>
          <w:rtl/>
        </w:rPr>
        <w:t xml:space="preserve"> כאשר התייחסנו ל </w:t>
      </w:r>
      <w:r>
        <w:rPr>
          <w:sz w:val="28"/>
          <w:szCs w:val="28"/>
        </w:rPr>
        <w:t>y</w:t>
      </w:r>
      <w:r>
        <w:rPr>
          <w:rFonts w:hint="cs"/>
          <w:sz w:val="28"/>
          <w:szCs w:val="28"/>
          <w:rtl/>
        </w:rPr>
        <w:t xml:space="preserve"> כסקלר קבוע.</w:t>
      </w:r>
    </w:p>
    <w:p w14:paraId="4535DF54" w14:textId="77777777" w:rsidR="009B4487" w:rsidRDefault="009B4487" w:rsidP="00F30BC6">
      <w:pPr>
        <w:pStyle w:val="ListParagraph"/>
        <w:bidi/>
        <w:jc w:val="both"/>
        <w:rPr>
          <w:sz w:val="28"/>
          <w:szCs w:val="28"/>
          <w:rtl/>
        </w:rPr>
      </w:pPr>
      <w:r>
        <w:rPr>
          <w:rFonts w:hint="cs"/>
          <w:sz w:val="28"/>
          <w:szCs w:val="28"/>
          <w:rtl/>
        </w:rPr>
        <w:t xml:space="preserve">מציאת נגזרת חלקית של הפונקציה </w:t>
      </w:r>
      <w:r>
        <w:rPr>
          <w:sz w:val="28"/>
          <w:szCs w:val="28"/>
        </w:rPr>
        <w:t xml:space="preserve">F </w:t>
      </w:r>
      <w:r>
        <w:rPr>
          <w:rFonts w:hint="cs"/>
          <w:sz w:val="28"/>
          <w:szCs w:val="28"/>
          <w:rtl/>
        </w:rPr>
        <w:t xml:space="preserve"> לפי </w:t>
      </w:r>
      <w:r>
        <w:rPr>
          <w:sz w:val="28"/>
          <w:szCs w:val="28"/>
        </w:rPr>
        <w:t xml:space="preserve">y </w:t>
      </w:r>
      <w:r>
        <w:rPr>
          <w:rFonts w:hint="cs"/>
          <w:sz w:val="28"/>
          <w:szCs w:val="28"/>
          <w:rtl/>
        </w:rPr>
        <w:t xml:space="preserve"> תהיה:</w:t>
      </w:r>
    </w:p>
    <w:p w14:paraId="3EC57228" w14:textId="77777777" w:rsidR="009B4487" w:rsidRPr="0003247F" w:rsidRDefault="009B4487" w:rsidP="00F30BC6">
      <w:pPr>
        <w:pStyle w:val="ListParagraph"/>
        <w:bidi/>
        <w:jc w:val="both"/>
        <w:rPr>
          <w:sz w:val="28"/>
          <w:szCs w:val="28"/>
          <w:rtl/>
        </w:rPr>
      </w:pPr>
      <w:r w:rsidRPr="009B4487">
        <w:rPr>
          <w:rFonts w:cs="Arial"/>
          <w:noProof/>
          <w:sz w:val="28"/>
          <w:szCs w:val="28"/>
          <w:rtl/>
        </w:rPr>
        <w:drawing>
          <wp:inline distT="0" distB="0" distL="0" distR="0" wp14:anchorId="459270D0" wp14:editId="1DFEC810">
            <wp:extent cx="1619476" cy="714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9476" cy="714475"/>
                    </a:xfrm>
                    <a:prstGeom prst="rect">
                      <a:avLst/>
                    </a:prstGeom>
                  </pic:spPr>
                </pic:pic>
              </a:graphicData>
            </a:graphic>
          </wp:inline>
        </w:drawing>
      </w:r>
      <w:r>
        <w:rPr>
          <w:rFonts w:hint="cs"/>
          <w:sz w:val="28"/>
          <w:szCs w:val="28"/>
          <w:rtl/>
        </w:rPr>
        <w:t xml:space="preserve"> כאשר התייחסנו ל </w:t>
      </w:r>
      <w:r>
        <w:rPr>
          <w:sz w:val="28"/>
          <w:szCs w:val="28"/>
        </w:rPr>
        <w:t>x</w:t>
      </w:r>
      <w:r>
        <w:rPr>
          <w:rFonts w:hint="cs"/>
          <w:sz w:val="28"/>
          <w:szCs w:val="28"/>
          <w:rtl/>
        </w:rPr>
        <w:t xml:space="preserve"> כסקלר קבוע.</w:t>
      </w:r>
    </w:p>
    <w:p w14:paraId="37B93DCD" w14:textId="240BE1E9" w:rsidR="0003247F" w:rsidRDefault="007B4CB7" w:rsidP="00F30BC6">
      <w:pPr>
        <w:bidi/>
        <w:jc w:val="both"/>
        <w:rPr>
          <w:b/>
          <w:bCs/>
          <w:sz w:val="28"/>
          <w:szCs w:val="28"/>
          <w:rtl/>
        </w:rPr>
      </w:pPr>
      <w:r>
        <w:rPr>
          <w:rFonts w:hint="cs"/>
          <w:sz w:val="28"/>
          <w:szCs w:val="28"/>
          <w:rtl/>
        </w:rPr>
        <w:t>כעת נוכל לחזור לחיפוש ה</w:t>
      </w:r>
      <w:r w:rsidR="00B64ABC">
        <w:rPr>
          <w:rFonts w:hint="cs"/>
          <w:sz w:val="28"/>
          <w:szCs w:val="28"/>
          <w:rtl/>
        </w:rPr>
        <w:t>-</w:t>
      </w:r>
      <w:r>
        <w:rPr>
          <w:sz w:val="28"/>
          <w:szCs w:val="28"/>
        </w:rPr>
        <w:t xml:space="preserve">Gradient Descent </w:t>
      </w:r>
      <w:r>
        <w:rPr>
          <w:rFonts w:hint="cs"/>
          <w:sz w:val="28"/>
          <w:szCs w:val="28"/>
          <w:rtl/>
        </w:rPr>
        <w:t xml:space="preserve"> של פונקציית ה</w:t>
      </w:r>
      <w:r>
        <w:rPr>
          <w:sz w:val="28"/>
          <w:szCs w:val="28"/>
        </w:rPr>
        <w:t xml:space="preserve">- </w:t>
      </w:r>
      <w:r>
        <w:rPr>
          <w:rFonts w:hint="cs"/>
          <w:sz w:val="28"/>
          <w:szCs w:val="28"/>
          <w:rtl/>
        </w:rPr>
        <w:t xml:space="preserve"> </w:t>
      </w:r>
      <w:r>
        <w:rPr>
          <w:sz w:val="28"/>
          <w:szCs w:val="28"/>
        </w:rPr>
        <w:t xml:space="preserve"> Cost Function </w:t>
      </w:r>
      <w:r>
        <w:rPr>
          <w:rFonts w:hint="cs"/>
          <w:sz w:val="28"/>
          <w:szCs w:val="28"/>
          <w:rtl/>
        </w:rPr>
        <w:t>שלנו</w:t>
      </w:r>
      <w:r>
        <w:rPr>
          <w:sz w:val="28"/>
          <w:szCs w:val="28"/>
        </w:rPr>
        <w:t xml:space="preserve"> </w:t>
      </w:r>
      <w:r>
        <w:rPr>
          <w:rFonts w:hint="cs"/>
          <w:sz w:val="28"/>
          <w:szCs w:val="28"/>
          <w:rtl/>
        </w:rPr>
        <w:t xml:space="preserve"> אשר תקרא כאן </w:t>
      </w:r>
      <w:r>
        <w:rPr>
          <w:sz w:val="28"/>
          <w:szCs w:val="28"/>
        </w:rPr>
        <w:t>J</w:t>
      </w:r>
      <w:r>
        <w:rPr>
          <w:rFonts w:hint="cs"/>
          <w:sz w:val="28"/>
          <w:szCs w:val="28"/>
          <w:rtl/>
        </w:rPr>
        <w:t xml:space="preserve">  לפי </w:t>
      </w:r>
      <w:r>
        <w:rPr>
          <w:sz w:val="28"/>
          <w:szCs w:val="28"/>
        </w:rPr>
        <w:t xml:space="preserve">M </w:t>
      </w:r>
      <w:r>
        <w:rPr>
          <w:rFonts w:hint="cs"/>
          <w:sz w:val="28"/>
          <w:szCs w:val="28"/>
          <w:rtl/>
        </w:rPr>
        <w:t xml:space="preserve"> ולפי </w:t>
      </w:r>
      <w:r>
        <w:rPr>
          <w:sz w:val="28"/>
          <w:szCs w:val="28"/>
        </w:rPr>
        <w:t xml:space="preserve">b </w:t>
      </w:r>
      <w:r>
        <w:rPr>
          <w:rFonts w:hint="cs"/>
          <w:sz w:val="28"/>
          <w:szCs w:val="28"/>
          <w:rtl/>
        </w:rPr>
        <w:t xml:space="preserve"> (המוצגים בנוסחה </w:t>
      </w:r>
      <w:r>
        <w:rPr>
          <w:sz w:val="28"/>
          <w:szCs w:val="28"/>
        </w:rPr>
        <w:t xml:space="preserve"> y=</w:t>
      </w:r>
      <w:proofErr w:type="spellStart"/>
      <w:r>
        <w:rPr>
          <w:sz w:val="28"/>
          <w:szCs w:val="28"/>
        </w:rPr>
        <w:t>Mx+b</w:t>
      </w:r>
      <w:proofErr w:type="spellEnd"/>
      <w:r>
        <w:rPr>
          <w:rFonts w:hint="cs"/>
          <w:sz w:val="28"/>
          <w:szCs w:val="28"/>
          <w:rtl/>
        </w:rPr>
        <w:t>)</w:t>
      </w:r>
      <w:r w:rsidR="005224FC">
        <w:rPr>
          <w:sz w:val="28"/>
          <w:szCs w:val="28"/>
        </w:rPr>
        <w:t>[</w:t>
      </w:r>
      <w:del w:id="363" w:author="Stav Cohen" w:date="2020-10-16T13:32:00Z">
        <w:r w:rsidR="005224FC" w:rsidDel="003E2AF5">
          <w:rPr>
            <w:sz w:val="28"/>
            <w:szCs w:val="28"/>
          </w:rPr>
          <w:delText>9</w:delText>
        </w:r>
      </w:del>
      <w:ins w:id="364" w:author="Stav Cohen" w:date="2020-10-16T13:32:00Z">
        <w:r w:rsidR="003E2AF5">
          <w:rPr>
            <w:sz w:val="28"/>
            <w:szCs w:val="28"/>
          </w:rPr>
          <w:t>11</w:t>
        </w:r>
      </w:ins>
      <w:r w:rsidR="005224FC">
        <w:rPr>
          <w:sz w:val="28"/>
          <w:szCs w:val="28"/>
        </w:rPr>
        <w:t>]</w:t>
      </w:r>
      <w:r>
        <w:rPr>
          <w:rFonts w:hint="cs"/>
          <w:sz w:val="28"/>
          <w:szCs w:val="28"/>
          <w:rtl/>
        </w:rPr>
        <w:t xml:space="preserve"> </w:t>
      </w:r>
      <w:r>
        <w:rPr>
          <w:rFonts w:hint="cs"/>
          <w:b/>
          <w:bCs/>
          <w:sz w:val="28"/>
          <w:szCs w:val="28"/>
          <w:rtl/>
        </w:rPr>
        <w:t>:</w:t>
      </w:r>
    </w:p>
    <w:p w14:paraId="5884B012" w14:textId="77777777" w:rsidR="007B4CB7" w:rsidRDefault="007B4CB7" w:rsidP="00F30BC6">
      <w:pPr>
        <w:bidi/>
        <w:spacing w:line="240" w:lineRule="auto"/>
        <w:jc w:val="both"/>
        <w:rPr>
          <w:b/>
          <w:bCs/>
          <w:sz w:val="28"/>
          <w:szCs w:val="28"/>
          <w:rtl/>
        </w:rPr>
      </w:pPr>
      <w:r w:rsidRPr="007B4CB7">
        <w:rPr>
          <w:rFonts w:cs="Arial"/>
          <w:b/>
          <w:bCs/>
          <w:noProof/>
          <w:sz w:val="28"/>
          <w:szCs w:val="28"/>
          <w:rtl/>
        </w:rPr>
        <w:lastRenderedPageBreak/>
        <w:drawing>
          <wp:inline distT="0" distB="0" distL="0" distR="0" wp14:anchorId="524DC1E3" wp14:editId="0C140486">
            <wp:extent cx="2067213" cy="8383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7213" cy="838317"/>
                    </a:xfrm>
                    <a:prstGeom prst="rect">
                      <a:avLst/>
                    </a:prstGeom>
                  </pic:spPr>
                </pic:pic>
              </a:graphicData>
            </a:graphic>
          </wp:inline>
        </w:drawing>
      </w:r>
    </w:p>
    <w:p w14:paraId="75639121" w14:textId="77777777" w:rsidR="007B4CB7" w:rsidRDefault="007B4CB7" w:rsidP="00F30BC6">
      <w:pPr>
        <w:bidi/>
        <w:jc w:val="both"/>
        <w:rPr>
          <w:sz w:val="28"/>
          <w:szCs w:val="28"/>
          <w:rtl/>
        </w:rPr>
      </w:pPr>
      <w:r>
        <w:rPr>
          <w:rFonts w:hint="cs"/>
          <w:sz w:val="28"/>
          <w:szCs w:val="28"/>
          <w:rtl/>
        </w:rPr>
        <w:t>לשם הפשטות נוותר כעת על סימן ה"סיגמא" ונסתכל אך ורק על כל שגיאה לחוד.</w:t>
      </w:r>
    </w:p>
    <w:p w14:paraId="07C3A317" w14:textId="77777777" w:rsidR="007B4CB7" w:rsidRDefault="005224FC" w:rsidP="00F30BC6">
      <w:pPr>
        <w:bidi/>
        <w:jc w:val="both"/>
        <w:rPr>
          <w:sz w:val="28"/>
          <w:szCs w:val="28"/>
          <w:rtl/>
        </w:rPr>
      </w:pPr>
      <w:r>
        <w:rPr>
          <w:rFonts w:hint="cs"/>
          <w:sz w:val="28"/>
          <w:szCs w:val="28"/>
          <w:rtl/>
        </w:rPr>
        <w:t>כעת נקבל ש</w:t>
      </w:r>
      <w:r w:rsidR="00B64ABC">
        <w:rPr>
          <w:rFonts w:hint="cs"/>
          <w:sz w:val="28"/>
          <w:szCs w:val="28"/>
          <w:rtl/>
        </w:rPr>
        <w:t>ת</w:t>
      </w:r>
      <w:r>
        <w:rPr>
          <w:rFonts w:hint="cs"/>
          <w:sz w:val="28"/>
          <w:szCs w:val="28"/>
          <w:rtl/>
        </w:rPr>
        <w:t xml:space="preserve">י משוואות של </w:t>
      </w:r>
      <w:r>
        <w:rPr>
          <w:rFonts w:hint="cs"/>
          <w:sz w:val="28"/>
          <w:szCs w:val="28"/>
        </w:rPr>
        <w:t>J</w:t>
      </w:r>
      <w:r w:rsidR="007B4CB7">
        <w:rPr>
          <w:rFonts w:hint="cs"/>
          <w:sz w:val="28"/>
          <w:szCs w:val="28"/>
          <w:rtl/>
        </w:rPr>
        <w:t xml:space="preserve">  לפי </w:t>
      </w:r>
      <w:r w:rsidR="007B4CB7">
        <w:rPr>
          <w:sz w:val="28"/>
          <w:szCs w:val="28"/>
        </w:rPr>
        <w:t xml:space="preserve">M </w:t>
      </w:r>
      <w:r w:rsidR="007B4CB7">
        <w:rPr>
          <w:rFonts w:hint="cs"/>
          <w:sz w:val="28"/>
          <w:szCs w:val="28"/>
          <w:rtl/>
        </w:rPr>
        <w:t xml:space="preserve"> ולפי </w:t>
      </w:r>
      <w:r w:rsidR="007B4CB7">
        <w:rPr>
          <w:sz w:val="28"/>
          <w:szCs w:val="28"/>
        </w:rPr>
        <w:t xml:space="preserve">b </w:t>
      </w:r>
      <w:r w:rsidR="007B4CB7">
        <w:rPr>
          <w:rFonts w:hint="cs"/>
          <w:sz w:val="28"/>
          <w:szCs w:val="28"/>
          <w:rtl/>
        </w:rPr>
        <w:t>:</w:t>
      </w:r>
    </w:p>
    <w:p w14:paraId="775465D2" w14:textId="77777777" w:rsidR="007B4CB7" w:rsidRDefault="007B4CB7" w:rsidP="00F30BC6">
      <w:pPr>
        <w:bidi/>
        <w:jc w:val="both"/>
        <w:rPr>
          <w:sz w:val="28"/>
          <w:szCs w:val="28"/>
        </w:rPr>
      </w:pPr>
      <w:r w:rsidRPr="007B4CB7">
        <w:rPr>
          <w:rFonts w:cs="Arial"/>
          <w:noProof/>
          <w:sz w:val="28"/>
          <w:szCs w:val="28"/>
          <w:rtl/>
        </w:rPr>
        <w:drawing>
          <wp:inline distT="0" distB="0" distL="0" distR="0" wp14:anchorId="76FE4119" wp14:editId="131453AC">
            <wp:extent cx="2353003" cy="125747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3003" cy="1257475"/>
                    </a:xfrm>
                    <a:prstGeom prst="rect">
                      <a:avLst/>
                    </a:prstGeom>
                  </pic:spPr>
                </pic:pic>
              </a:graphicData>
            </a:graphic>
          </wp:inline>
        </w:drawing>
      </w:r>
    </w:p>
    <w:p w14:paraId="7BD31987" w14:textId="77777777" w:rsidR="000E5542" w:rsidRDefault="000E5542" w:rsidP="000E5542">
      <w:pPr>
        <w:bidi/>
        <w:jc w:val="both"/>
        <w:rPr>
          <w:sz w:val="28"/>
          <w:szCs w:val="28"/>
          <w:rtl/>
        </w:rPr>
      </w:pPr>
    </w:p>
    <w:p w14:paraId="6C875424" w14:textId="77777777" w:rsidR="007B4CB7" w:rsidRDefault="007B4CB7" w:rsidP="00F30BC6">
      <w:pPr>
        <w:pStyle w:val="ListParagraph"/>
        <w:bidi/>
        <w:jc w:val="both"/>
        <w:rPr>
          <w:sz w:val="28"/>
          <w:szCs w:val="28"/>
          <w:rtl/>
        </w:rPr>
      </w:pPr>
      <w:r>
        <w:rPr>
          <w:rFonts w:hint="cs"/>
          <w:sz w:val="28"/>
          <w:szCs w:val="28"/>
          <w:rtl/>
        </w:rPr>
        <w:t>ניזכר בהגדרה שלנו למושג השגיאה:</w:t>
      </w:r>
    </w:p>
    <w:p w14:paraId="1EB3CBE9" w14:textId="77777777" w:rsidR="007B4CB7" w:rsidRDefault="007B4CB7" w:rsidP="00F30BC6">
      <w:pPr>
        <w:pStyle w:val="ListParagraph"/>
        <w:bidi/>
        <w:jc w:val="both"/>
        <w:rPr>
          <w:b/>
          <w:bCs/>
          <w:sz w:val="28"/>
          <w:szCs w:val="28"/>
          <w:rtl/>
        </w:rPr>
      </w:pPr>
      <w:r>
        <w:rPr>
          <w:rFonts w:hint="cs"/>
          <w:sz w:val="28"/>
          <w:szCs w:val="28"/>
          <w:rtl/>
        </w:rPr>
        <w:t xml:space="preserve"> </w:t>
      </w:r>
      <w:r w:rsidRPr="00C749BF">
        <w:rPr>
          <w:b/>
          <w:bCs/>
          <w:sz w:val="28"/>
          <w:szCs w:val="28"/>
        </w:rPr>
        <w:t>Error</w:t>
      </w:r>
      <w:r>
        <w:rPr>
          <w:b/>
          <w:bCs/>
          <w:sz w:val="28"/>
          <w:szCs w:val="28"/>
        </w:rPr>
        <w:t>=Loss Function</w:t>
      </w:r>
      <w:r w:rsidRPr="00C749BF">
        <w:rPr>
          <w:b/>
          <w:bCs/>
          <w:sz w:val="28"/>
          <w:szCs w:val="28"/>
        </w:rPr>
        <w:t>= Y’(predicted) – Y(Actual)</w:t>
      </w:r>
    </w:p>
    <w:p w14:paraId="72A27399" w14:textId="77777777" w:rsidR="007B4CB7" w:rsidRDefault="007B4CB7" w:rsidP="00F30BC6">
      <w:pPr>
        <w:pStyle w:val="ListParagraph"/>
        <w:bidi/>
        <w:jc w:val="both"/>
        <w:rPr>
          <w:sz w:val="28"/>
          <w:szCs w:val="28"/>
          <w:rtl/>
        </w:rPr>
      </w:pPr>
      <w:r>
        <w:rPr>
          <w:rFonts w:hint="cs"/>
          <w:sz w:val="28"/>
          <w:szCs w:val="28"/>
          <w:rtl/>
        </w:rPr>
        <w:t xml:space="preserve">ונבחר להציגו כעת </w:t>
      </w:r>
      <w:r w:rsidR="00810CBE">
        <w:rPr>
          <w:rFonts w:hint="cs"/>
          <w:sz w:val="28"/>
          <w:szCs w:val="28"/>
          <w:rtl/>
        </w:rPr>
        <w:t>בצורה מצומצמת יותר:</w:t>
      </w:r>
    </w:p>
    <w:p w14:paraId="5D399922" w14:textId="77777777" w:rsidR="00810CBE" w:rsidRPr="00810CBE" w:rsidRDefault="00810CBE" w:rsidP="00F30BC6">
      <w:pPr>
        <w:pStyle w:val="ListParagraph"/>
        <w:bidi/>
        <w:jc w:val="both"/>
        <w:rPr>
          <w:sz w:val="28"/>
          <w:szCs w:val="28"/>
          <w:rtl/>
        </w:rPr>
      </w:pPr>
      <w:r w:rsidRPr="00810CBE">
        <w:rPr>
          <w:rFonts w:hint="cs"/>
          <w:b/>
          <w:bCs/>
          <w:sz w:val="28"/>
          <w:szCs w:val="28"/>
        </w:rPr>
        <w:t>E</w:t>
      </w:r>
      <w:r w:rsidRPr="00810CBE">
        <w:rPr>
          <w:b/>
          <w:bCs/>
          <w:sz w:val="28"/>
          <w:szCs w:val="28"/>
        </w:rPr>
        <w:t>rror=(Y’-</w:t>
      </w:r>
      <w:proofErr w:type="gramStart"/>
      <w:r w:rsidRPr="00810CBE">
        <w:rPr>
          <w:b/>
          <w:bCs/>
          <w:sz w:val="28"/>
          <w:szCs w:val="28"/>
        </w:rPr>
        <w:t xml:space="preserve">Y) </w:t>
      </w:r>
      <w:r w:rsidRPr="00810CBE">
        <w:rPr>
          <w:rFonts w:hint="cs"/>
          <w:b/>
          <w:bCs/>
          <w:sz w:val="28"/>
          <w:szCs w:val="28"/>
          <w:rtl/>
        </w:rPr>
        <w:t xml:space="preserve"> </w:t>
      </w:r>
      <w:r>
        <w:rPr>
          <w:rFonts w:hint="cs"/>
          <w:sz w:val="28"/>
          <w:szCs w:val="28"/>
          <w:rtl/>
        </w:rPr>
        <w:t>.</w:t>
      </w:r>
      <w:proofErr w:type="gramEnd"/>
    </w:p>
    <w:p w14:paraId="05B4A491" w14:textId="77777777" w:rsidR="007B4CB7" w:rsidRDefault="007B4CB7" w:rsidP="00F30BC6">
      <w:pPr>
        <w:bidi/>
        <w:jc w:val="both"/>
        <w:rPr>
          <w:sz w:val="28"/>
          <w:szCs w:val="28"/>
          <w:rtl/>
        </w:rPr>
      </w:pPr>
    </w:p>
    <w:p w14:paraId="7E1A01C6" w14:textId="77777777" w:rsidR="00810CBE" w:rsidRDefault="005224FC" w:rsidP="00F30BC6">
      <w:pPr>
        <w:bidi/>
        <w:jc w:val="both"/>
        <w:rPr>
          <w:sz w:val="28"/>
          <w:szCs w:val="28"/>
          <w:rtl/>
        </w:rPr>
      </w:pPr>
      <w:r>
        <w:rPr>
          <w:rFonts w:hint="cs"/>
          <w:sz w:val="28"/>
          <w:szCs w:val="28"/>
          <w:rtl/>
        </w:rPr>
        <w:t xml:space="preserve">נחשב את ה </w:t>
      </w:r>
      <w:r>
        <w:rPr>
          <w:sz w:val="28"/>
          <w:szCs w:val="28"/>
        </w:rPr>
        <w:t xml:space="preserve">Gradient- </w:t>
      </w:r>
      <w:r>
        <w:rPr>
          <w:rFonts w:hint="cs"/>
          <w:sz w:val="28"/>
          <w:szCs w:val="28"/>
          <w:rtl/>
        </w:rPr>
        <w:t xml:space="preserve"> של השגיאה לפי </w:t>
      </w:r>
      <w:r>
        <w:rPr>
          <w:sz w:val="28"/>
          <w:szCs w:val="28"/>
        </w:rPr>
        <w:t xml:space="preserve">M </w:t>
      </w:r>
      <w:r>
        <w:rPr>
          <w:rFonts w:hint="cs"/>
          <w:sz w:val="28"/>
          <w:szCs w:val="28"/>
          <w:rtl/>
        </w:rPr>
        <w:t xml:space="preserve"> ולפי </w:t>
      </w:r>
      <w:r>
        <w:rPr>
          <w:sz w:val="28"/>
          <w:szCs w:val="28"/>
        </w:rPr>
        <w:t>b</w:t>
      </w:r>
      <w:r>
        <w:rPr>
          <w:rFonts w:hint="cs"/>
          <w:sz w:val="28"/>
          <w:szCs w:val="28"/>
          <w:rtl/>
        </w:rPr>
        <w:t>:</w:t>
      </w:r>
    </w:p>
    <w:p w14:paraId="46C3047D" w14:textId="77777777" w:rsidR="007B4CB7" w:rsidRPr="0003247F" w:rsidRDefault="007B4CB7" w:rsidP="00F30BC6">
      <w:pPr>
        <w:bidi/>
        <w:jc w:val="both"/>
        <w:rPr>
          <w:sz w:val="28"/>
          <w:szCs w:val="28"/>
          <w:rtl/>
        </w:rPr>
      </w:pPr>
      <w:r w:rsidRPr="007B4CB7">
        <w:rPr>
          <w:rFonts w:cs="Arial"/>
          <w:noProof/>
          <w:sz w:val="28"/>
          <w:szCs w:val="28"/>
          <w:rtl/>
        </w:rPr>
        <w:drawing>
          <wp:inline distT="0" distB="0" distL="0" distR="0" wp14:anchorId="0DDA9D11" wp14:editId="16C855C4">
            <wp:extent cx="3774437" cy="2390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2299" cy="2407917"/>
                    </a:xfrm>
                    <a:prstGeom prst="rect">
                      <a:avLst/>
                    </a:prstGeom>
                  </pic:spPr>
                </pic:pic>
              </a:graphicData>
            </a:graphic>
          </wp:inline>
        </w:drawing>
      </w:r>
    </w:p>
    <w:p w14:paraId="428FF71E" w14:textId="77777777" w:rsidR="0003247F" w:rsidRDefault="005224FC" w:rsidP="00F30BC6">
      <w:pPr>
        <w:bidi/>
        <w:jc w:val="both"/>
        <w:rPr>
          <w:sz w:val="28"/>
          <w:szCs w:val="28"/>
          <w:rtl/>
        </w:rPr>
      </w:pPr>
      <w:r w:rsidRPr="005224FC">
        <w:rPr>
          <w:rFonts w:cs="Arial"/>
          <w:noProof/>
          <w:sz w:val="28"/>
          <w:szCs w:val="28"/>
          <w:rtl/>
        </w:rPr>
        <w:lastRenderedPageBreak/>
        <w:drawing>
          <wp:anchor distT="0" distB="0" distL="114300" distR="114300" simplePos="0" relativeHeight="251659264" behindDoc="0" locked="0" layoutInCell="1" allowOverlap="1" wp14:anchorId="1E8F09B6" wp14:editId="707445DC">
            <wp:simplePos x="0" y="0"/>
            <wp:positionH relativeFrom="margin">
              <wp:posOffset>3595370</wp:posOffset>
            </wp:positionH>
            <wp:positionV relativeFrom="paragraph">
              <wp:posOffset>528396</wp:posOffset>
            </wp:positionV>
            <wp:extent cx="2348230" cy="920115"/>
            <wp:effectExtent l="0" t="0" r="0" b="0"/>
            <wp:wrapThrough wrapText="bothSides">
              <wp:wrapPolygon edited="0">
                <wp:start x="0" y="0"/>
                <wp:lineTo x="0" y="21019"/>
                <wp:lineTo x="21378" y="21019"/>
                <wp:lineTo x="2137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48230" cy="920115"/>
                    </a:xfrm>
                    <a:prstGeom prst="rect">
                      <a:avLst/>
                    </a:prstGeom>
                  </pic:spPr>
                </pic:pic>
              </a:graphicData>
            </a:graphic>
            <wp14:sizeRelH relativeFrom="margin">
              <wp14:pctWidth>0</wp14:pctWidth>
            </wp14:sizeRelH>
            <wp14:sizeRelV relativeFrom="margin">
              <wp14:pctHeight>0</wp14:pctHeight>
            </wp14:sizeRelV>
          </wp:anchor>
        </w:drawing>
      </w:r>
      <w:r>
        <w:rPr>
          <w:rFonts w:hint="cs"/>
          <w:sz w:val="28"/>
          <w:szCs w:val="28"/>
          <w:rtl/>
        </w:rPr>
        <w:t xml:space="preserve"> כעת נחזור אחורה אל פונקציית ה</w:t>
      </w:r>
      <w:r>
        <w:rPr>
          <w:sz w:val="28"/>
          <w:szCs w:val="28"/>
        </w:rPr>
        <w:t>Cost Function</w:t>
      </w:r>
      <w:r>
        <w:rPr>
          <w:rFonts w:hint="cs"/>
          <w:sz w:val="28"/>
          <w:szCs w:val="28"/>
          <w:rtl/>
        </w:rPr>
        <w:t xml:space="preserve"> ונכפיל אותה ב </w:t>
      </w:r>
      <w:r>
        <w:rPr>
          <w:sz w:val="28"/>
          <w:szCs w:val="28"/>
        </w:rPr>
        <w:t>Learning Rate</w:t>
      </w:r>
      <w:r>
        <w:rPr>
          <w:rFonts w:hint="cs"/>
          <w:sz w:val="28"/>
          <w:szCs w:val="28"/>
          <w:rtl/>
        </w:rPr>
        <w:t xml:space="preserve"> אשר יקבע מה גודל הצעד שנבחר לעשות בכיוון הנבחר.</w:t>
      </w:r>
    </w:p>
    <w:p w14:paraId="28080D38" w14:textId="77777777" w:rsidR="005224FC" w:rsidRDefault="005224FC" w:rsidP="00F30BC6">
      <w:pPr>
        <w:bidi/>
        <w:jc w:val="both"/>
        <w:rPr>
          <w:sz w:val="28"/>
          <w:szCs w:val="28"/>
          <w:rtl/>
        </w:rPr>
      </w:pPr>
      <w:r w:rsidRPr="005224FC">
        <w:rPr>
          <w:rFonts w:cs="Arial"/>
          <w:noProof/>
          <w:sz w:val="28"/>
          <w:szCs w:val="28"/>
          <w:rtl/>
        </w:rPr>
        <w:drawing>
          <wp:inline distT="0" distB="0" distL="0" distR="0" wp14:anchorId="37A8F259" wp14:editId="676609AF">
            <wp:extent cx="2384950" cy="1666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9797" cy="1711592"/>
                    </a:xfrm>
                    <a:prstGeom prst="rect">
                      <a:avLst/>
                    </a:prstGeom>
                  </pic:spPr>
                </pic:pic>
              </a:graphicData>
            </a:graphic>
          </wp:inline>
        </w:drawing>
      </w:r>
    </w:p>
    <w:p w14:paraId="57EFF695" w14:textId="77777777" w:rsidR="00B00697" w:rsidRDefault="00B00697" w:rsidP="00F30BC6">
      <w:pPr>
        <w:bidi/>
        <w:jc w:val="both"/>
        <w:rPr>
          <w:sz w:val="28"/>
          <w:szCs w:val="28"/>
          <w:rtl/>
        </w:rPr>
      </w:pPr>
      <w:r>
        <w:rPr>
          <w:rFonts w:hint="cs"/>
          <w:sz w:val="28"/>
          <w:szCs w:val="28"/>
          <w:rtl/>
        </w:rPr>
        <w:t>נוכל להיפטר גם מהסקלר 2 שבסה"כ יכול ליצור לנו אותו אקט ש</w:t>
      </w:r>
      <w:r w:rsidR="00637156">
        <w:rPr>
          <w:rFonts w:hint="cs"/>
          <w:sz w:val="28"/>
          <w:szCs w:val="28"/>
          <w:rtl/>
        </w:rPr>
        <w:t>-</w:t>
      </w:r>
      <w:r>
        <w:rPr>
          <w:sz w:val="28"/>
          <w:szCs w:val="28"/>
        </w:rPr>
        <w:t>Learning Rate</w:t>
      </w:r>
      <w:r>
        <w:rPr>
          <w:rFonts w:hint="cs"/>
          <w:sz w:val="28"/>
          <w:szCs w:val="28"/>
          <w:rtl/>
        </w:rPr>
        <w:t xml:space="preserve"> גדול פי 2 יעשה</w:t>
      </w:r>
      <w:r w:rsidR="00637156">
        <w:rPr>
          <w:rFonts w:hint="cs"/>
          <w:sz w:val="28"/>
          <w:szCs w:val="28"/>
          <w:rtl/>
        </w:rPr>
        <w:t>,</w:t>
      </w:r>
      <w:r>
        <w:rPr>
          <w:rFonts w:hint="cs"/>
          <w:sz w:val="28"/>
          <w:szCs w:val="28"/>
          <w:rtl/>
        </w:rPr>
        <w:t xml:space="preserve"> לכן ניפטר מ</w:t>
      </w:r>
      <w:r w:rsidR="00637156">
        <w:rPr>
          <w:rFonts w:hint="cs"/>
          <w:sz w:val="28"/>
          <w:szCs w:val="28"/>
          <w:rtl/>
        </w:rPr>
        <w:t>מ</w:t>
      </w:r>
      <w:r>
        <w:rPr>
          <w:rFonts w:hint="cs"/>
          <w:sz w:val="28"/>
          <w:szCs w:val="28"/>
          <w:rtl/>
        </w:rPr>
        <w:t>נו ונוכל לשנות בעתיד את ה</w:t>
      </w:r>
      <w:r w:rsidR="00637156">
        <w:rPr>
          <w:rFonts w:hint="cs"/>
          <w:sz w:val="28"/>
          <w:szCs w:val="28"/>
          <w:rtl/>
        </w:rPr>
        <w:t>-</w:t>
      </w:r>
      <w:r>
        <w:rPr>
          <w:sz w:val="28"/>
          <w:szCs w:val="28"/>
        </w:rPr>
        <w:t xml:space="preserve">Learning Rate </w:t>
      </w:r>
      <w:r>
        <w:rPr>
          <w:rFonts w:hint="cs"/>
          <w:sz w:val="28"/>
          <w:szCs w:val="28"/>
          <w:rtl/>
        </w:rPr>
        <w:t xml:space="preserve"> בהתאם.</w:t>
      </w:r>
    </w:p>
    <w:p w14:paraId="2BD398C8" w14:textId="77777777" w:rsidR="00B00697" w:rsidRDefault="00B00697" w:rsidP="00F30BC6">
      <w:pPr>
        <w:bidi/>
        <w:jc w:val="both"/>
        <w:rPr>
          <w:sz w:val="28"/>
          <w:szCs w:val="28"/>
          <w:rtl/>
        </w:rPr>
      </w:pPr>
      <w:r>
        <w:rPr>
          <w:rFonts w:hint="cs"/>
          <w:sz w:val="28"/>
          <w:szCs w:val="28"/>
          <w:rtl/>
        </w:rPr>
        <w:t>לבסוף נוכל לסכם את כל החישובים לש</w:t>
      </w:r>
      <w:r w:rsidR="00637156">
        <w:rPr>
          <w:rFonts w:hint="cs"/>
          <w:sz w:val="28"/>
          <w:szCs w:val="28"/>
          <w:rtl/>
        </w:rPr>
        <w:t>ת</w:t>
      </w:r>
      <w:r>
        <w:rPr>
          <w:rFonts w:hint="cs"/>
          <w:sz w:val="28"/>
          <w:szCs w:val="28"/>
          <w:rtl/>
        </w:rPr>
        <w:t>י משוואות פשוטות המגדירות את ה</w:t>
      </w:r>
      <w:r w:rsidR="00637156">
        <w:rPr>
          <w:rFonts w:hint="cs"/>
          <w:sz w:val="28"/>
          <w:szCs w:val="28"/>
          <w:rtl/>
        </w:rPr>
        <w:t>-</w:t>
      </w:r>
      <w:r>
        <w:rPr>
          <w:sz w:val="28"/>
          <w:szCs w:val="28"/>
        </w:rPr>
        <w:t xml:space="preserve">Gradient Descent </w:t>
      </w:r>
      <w:r>
        <w:rPr>
          <w:rFonts w:hint="cs"/>
          <w:sz w:val="28"/>
          <w:szCs w:val="28"/>
          <w:rtl/>
        </w:rPr>
        <w:t xml:space="preserve"> הנ"ל:</w:t>
      </w:r>
    </w:p>
    <w:p w14:paraId="6F9904A6" w14:textId="77777777" w:rsidR="00B00697" w:rsidRDefault="00B00697" w:rsidP="00F30BC6">
      <w:pPr>
        <w:bidi/>
        <w:jc w:val="both"/>
        <w:rPr>
          <w:sz w:val="28"/>
          <w:szCs w:val="28"/>
          <w:rtl/>
        </w:rPr>
      </w:pPr>
      <w:r w:rsidRPr="00B00697">
        <w:rPr>
          <w:rFonts w:cs="Arial"/>
          <w:noProof/>
          <w:sz w:val="28"/>
          <w:szCs w:val="28"/>
          <w:rtl/>
        </w:rPr>
        <w:drawing>
          <wp:inline distT="0" distB="0" distL="0" distR="0" wp14:anchorId="508E781B" wp14:editId="04A2957B">
            <wp:extent cx="5017158" cy="62506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8452" cy="640173"/>
                    </a:xfrm>
                    <a:prstGeom prst="rect">
                      <a:avLst/>
                    </a:prstGeom>
                  </pic:spPr>
                </pic:pic>
              </a:graphicData>
            </a:graphic>
          </wp:inline>
        </w:drawing>
      </w:r>
    </w:p>
    <w:p w14:paraId="5C5445E5" w14:textId="77777777" w:rsidR="00E9494C" w:rsidRDefault="00E9494C" w:rsidP="00F30BC6">
      <w:pPr>
        <w:bidi/>
        <w:jc w:val="both"/>
        <w:rPr>
          <w:sz w:val="28"/>
          <w:szCs w:val="28"/>
          <w:rtl/>
        </w:rPr>
      </w:pPr>
      <w:r>
        <w:rPr>
          <w:rFonts w:hint="cs"/>
          <w:sz w:val="28"/>
          <w:szCs w:val="28"/>
          <w:rtl/>
        </w:rPr>
        <w:t xml:space="preserve">לאחר חישוב </w:t>
      </w:r>
      <w:proofErr w:type="spellStart"/>
      <w:r>
        <w:rPr>
          <w:rFonts w:hint="cs"/>
          <w:sz w:val="28"/>
          <w:szCs w:val="28"/>
          <w:rtl/>
        </w:rPr>
        <w:t>הגרדיאנט</w:t>
      </w:r>
      <w:proofErr w:type="spellEnd"/>
      <w:r>
        <w:rPr>
          <w:rFonts w:hint="cs"/>
          <w:sz w:val="28"/>
          <w:szCs w:val="28"/>
          <w:rtl/>
        </w:rPr>
        <w:t xml:space="preserve"> סוף סוף נוכל לבצע את הצעד הרצוי, בהנחה שאנו נמצאים עם הערכים </w:t>
      </w:r>
      <w:r>
        <w:rPr>
          <w:sz w:val="28"/>
          <w:szCs w:val="28"/>
        </w:rPr>
        <w:t>M0,b0</w:t>
      </w:r>
      <w:r>
        <w:rPr>
          <w:rFonts w:hint="cs"/>
          <w:sz w:val="28"/>
          <w:szCs w:val="28"/>
          <w:rtl/>
        </w:rPr>
        <w:t xml:space="preserve"> נוכל לעדכנם להיות </w:t>
      </w:r>
      <w:r>
        <w:rPr>
          <w:sz w:val="28"/>
          <w:szCs w:val="28"/>
        </w:rPr>
        <w:t>M1,b1</w:t>
      </w:r>
      <w:r>
        <w:rPr>
          <w:rFonts w:hint="cs"/>
          <w:sz w:val="28"/>
          <w:szCs w:val="28"/>
          <w:rtl/>
        </w:rPr>
        <w:t xml:space="preserve"> כך:</w:t>
      </w:r>
    </w:p>
    <w:p w14:paraId="280A4A1E" w14:textId="77777777" w:rsidR="00E9494C" w:rsidRPr="00E9494C" w:rsidRDefault="00E9494C" w:rsidP="00F30BC6">
      <w:pPr>
        <w:bidi/>
        <w:jc w:val="both"/>
        <w:rPr>
          <w:b/>
          <w:bCs/>
          <w:sz w:val="28"/>
          <w:szCs w:val="28"/>
          <w:rtl/>
        </w:rPr>
      </w:pPr>
      <w:r w:rsidRPr="00E9494C">
        <w:rPr>
          <w:b/>
          <w:bCs/>
          <w:sz w:val="28"/>
          <w:szCs w:val="28"/>
        </w:rPr>
        <w:t>M1=M0 – Error * X * Learning Rate                         b1=b0 – Error * Learning Rate</w:t>
      </w:r>
    </w:p>
    <w:p w14:paraId="2DCA3844" w14:textId="77777777" w:rsidR="00E9494C" w:rsidRDefault="004E25D7" w:rsidP="00F30BC6">
      <w:pPr>
        <w:bidi/>
        <w:jc w:val="both"/>
        <w:rPr>
          <w:sz w:val="28"/>
          <w:szCs w:val="28"/>
          <w:rtl/>
        </w:rPr>
      </w:pPr>
      <w:r>
        <w:rPr>
          <w:rFonts w:hint="cs"/>
          <w:sz w:val="28"/>
          <w:szCs w:val="28"/>
          <w:rtl/>
        </w:rPr>
        <w:t>ברשתות נוירונים תהליך ה</w:t>
      </w:r>
      <w:r>
        <w:rPr>
          <w:sz w:val="28"/>
          <w:szCs w:val="28"/>
        </w:rPr>
        <w:t>Gradient Descent</w:t>
      </w:r>
      <w:r w:rsidR="00637156">
        <w:rPr>
          <w:sz w:val="28"/>
          <w:szCs w:val="28"/>
        </w:rPr>
        <w:t>-</w:t>
      </w:r>
      <w:r>
        <w:rPr>
          <w:sz w:val="28"/>
          <w:szCs w:val="28"/>
        </w:rPr>
        <w:t xml:space="preserve"> </w:t>
      </w:r>
      <w:r>
        <w:rPr>
          <w:rFonts w:hint="cs"/>
          <w:sz w:val="28"/>
          <w:szCs w:val="28"/>
          <w:rtl/>
        </w:rPr>
        <w:t xml:space="preserve"> הוא יותר מסובך אך אתאר אותו בכלליות כחלק מהתהליך השלם של אימון רשת נוירונים [1]:</w:t>
      </w:r>
    </w:p>
    <w:p w14:paraId="41DD5A9A" w14:textId="77777777" w:rsidR="004E25D7" w:rsidRDefault="004E25D7" w:rsidP="00F30BC6">
      <w:pPr>
        <w:pStyle w:val="ListParagraph"/>
        <w:numPr>
          <w:ilvl w:val="0"/>
          <w:numId w:val="4"/>
        </w:numPr>
        <w:bidi/>
        <w:jc w:val="both"/>
        <w:rPr>
          <w:sz w:val="28"/>
          <w:szCs w:val="28"/>
        </w:rPr>
      </w:pPr>
      <w:r>
        <w:rPr>
          <w:rFonts w:hint="cs"/>
          <w:sz w:val="28"/>
          <w:szCs w:val="28"/>
          <w:rtl/>
        </w:rPr>
        <w:t xml:space="preserve">אתחול רשת הנוירונים עם </w:t>
      </w:r>
      <w:r>
        <w:rPr>
          <w:sz w:val="28"/>
          <w:szCs w:val="28"/>
        </w:rPr>
        <w:t>Weights</w:t>
      </w:r>
      <w:r>
        <w:rPr>
          <w:rFonts w:hint="cs"/>
          <w:sz w:val="28"/>
          <w:szCs w:val="28"/>
        </w:rPr>
        <w:t xml:space="preserve"> </w:t>
      </w:r>
      <w:r>
        <w:rPr>
          <w:rFonts w:hint="cs"/>
          <w:sz w:val="28"/>
          <w:szCs w:val="28"/>
          <w:rtl/>
        </w:rPr>
        <w:t xml:space="preserve">, </w:t>
      </w:r>
      <w:r>
        <w:rPr>
          <w:sz w:val="28"/>
          <w:szCs w:val="28"/>
        </w:rPr>
        <w:t>Biases</w:t>
      </w:r>
      <w:r>
        <w:rPr>
          <w:rFonts w:hint="cs"/>
          <w:sz w:val="28"/>
          <w:szCs w:val="28"/>
          <w:rtl/>
        </w:rPr>
        <w:t xml:space="preserve"> </w:t>
      </w:r>
      <w:r w:rsidR="000E5542">
        <w:rPr>
          <w:rFonts w:hint="cs"/>
          <w:sz w:val="28"/>
          <w:szCs w:val="28"/>
          <w:rtl/>
        </w:rPr>
        <w:t>רנדומליי</w:t>
      </w:r>
      <w:r w:rsidR="000E5542">
        <w:rPr>
          <w:rFonts w:hint="eastAsia"/>
          <w:sz w:val="28"/>
          <w:szCs w:val="28"/>
          <w:rtl/>
        </w:rPr>
        <w:t>ם</w:t>
      </w:r>
      <w:r>
        <w:rPr>
          <w:rFonts w:hint="cs"/>
          <w:sz w:val="28"/>
          <w:szCs w:val="28"/>
          <w:rtl/>
        </w:rPr>
        <w:t xml:space="preserve"> לכל נוירון ברשתות הנסתרות והתחלת המעבר </w:t>
      </w:r>
      <w:r>
        <w:rPr>
          <w:sz w:val="28"/>
          <w:szCs w:val="28"/>
        </w:rPr>
        <w:t>Forward propagation</w:t>
      </w:r>
      <w:r>
        <w:rPr>
          <w:rFonts w:hint="cs"/>
          <w:sz w:val="28"/>
          <w:szCs w:val="28"/>
          <w:rtl/>
        </w:rPr>
        <w:t>.</w:t>
      </w:r>
    </w:p>
    <w:p w14:paraId="63E98DE0" w14:textId="77777777" w:rsidR="00CA5250" w:rsidRDefault="00CA5250" w:rsidP="00F30BC6">
      <w:pPr>
        <w:pStyle w:val="ListParagraph"/>
        <w:numPr>
          <w:ilvl w:val="0"/>
          <w:numId w:val="4"/>
        </w:numPr>
        <w:bidi/>
        <w:jc w:val="both"/>
        <w:rPr>
          <w:sz w:val="28"/>
          <w:szCs w:val="28"/>
        </w:rPr>
      </w:pPr>
      <w:r>
        <w:rPr>
          <w:rFonts w:hint="cs"/>
          <w:sz w:val="28"/>
          <w:szCs w:val="28"/>
          <w:rtl/>
        </w:rPr>
        <w:t>ביצוע חישוב של פונקציית האקטיבציה בכל נוירון.</w:t>
      </w:r>
    </w:p>
    <w:p w14:paraId="11F4B29A" w14:textId="77777777" w:rsidR="00CA5250" w:rsidRDefault="00CA5250" w:rsidP="00F30BC6">
      <w:pPr>
        <w:pStyle w:val="ListParagraph"/>
        <w:numPr>
          <w:ilvl w:val="0"/>
          <w:numId w:val="4"/>
        </w:numPr>
        <w:bidi/>
        <w:jc w:val="both"/>
        <w:rPr>
          <w:sz w:val="28"/>
          <w:szCs w:val="28"/>
        </w:rPr>
      </w:pPr>
      <w:r>
        <w:rPr>
          <w:rFonts w:hint="cs"/>
          <w:sz w:val="28"/>
          <w:szCs w:val="28"/>
          <w:rtl/>
        </w:rPr>
        <w:t>העברת פלט הנוירון לשכבה הבאה.</w:t>
      </w:r>
    </w:p>
    <w:p w14:paraId="73748AD2" w14:textId="77777777" w:rsidR="00CA5250" w:rsidRDefault="00CA5250" w:rsidP="00F30BC6">
      <w:pPr>
        <w:pStyle w:val="ListParagraph"/>
        <w:numPr>
          <w:ilvl w:val="0"/>
          <w:numId w:val="4"/>
        </w:numPr>
        <w:bidi/>
        <w:jc w:val="both"/>
        <w:rPr>
          <w:sz w:val="28"/>
          <w:szCs w:val="28"/>
        </w:rPr>
      </w:pPr>
      <w:r>
        <w:rPr>
          <w:rFonts w:hint="cs"/>
          <w:sz w:val="28"/>
          <w:szCs w:val="28"/>
          <w:rtl/>
        </w:rPr>
        <w:t>חישוב פונקציית האקטיבציה בשכבה האחרונה וקביעת הפלט של הרשת.</w:t>
      </w:r>
    </w:p>
    <w:p w14:paraId="58FE8210" w14:textId="77777777" w:rsidR="00CA5250" w:rsidRDefault="00CA5250" w:rsidP="00F30BC6">
      <w:pPr>
        <w:pStyle w:val="ListParagraph"/>
        <w:numPr>
          <w:ilvl w:val="0"/>
          <w:numId w:val="4"/>
        </w:numPr>
        <w:bidi/>
        <w:jc w:val="both"/>
        <w:rPr>
          <w:sz w:val="28"/>
          <w:szCs w:val="28"/>
        </w:rPr>
      </w:pPr>
      <w:r>
        <w:rPr>
          <w:rFonts w:hint="cs"/>
          <w:sz w:val="28"/>
          <w:szCs w:val="28"/>
          <w:rtl/>
        </w:rPr>
        <w:t>כעת באמצעות מסד נתוני האימון המתויג נוכל לזהות את השגיאה בכל נוירון באמצעות חיסור של הפלט המקורי מהפלט שהרשת קבעה.</w:t>
      </w:r>
    </w:p>
    <w:p w14:paraId="36D08FAE" w14:textId="77777777" w:rsidR="00CA5250" w:rsidRDefault="00ED5CD9" w:rsidP="00F30BC6">
      <w:pPr>
        <w:pStyle w:val="ListParagraph"/>
        <w:numPr>
          <w:ilvl w:val="0"/>
          <w:numId w:val="4"/>
        </w:numPr>
        <w:bidi/>
        <w:jc w:val="both"/>
        <w:rPr>
          <w:sz w:val="28"/>
          <w:szCs w:val="28"/>
        </w:rPr>
      </w:pPr>
      <w:r>
        <w:rPr>
          <w:rFonts w:hint="cs"/>
          <w:sz w:val="28"/>
          <w:szCs w:val="28"/>
          <w:rtl/>
        </w:rPr>
        <w:t xml:space="preserve"> חישוב השגיאה של קלט אחד ממסד נתוני האימון באמצעות</w:t>
      </w:r>
    </w:p>
    <w:p w14:paraId="7A24E751" w14:textId="77777777" w:rsidR="00ED5CD9" w:rsidRDefault="00ED5CD9" w:rsidP="00F30BC6">
      <w:pPr>
        <w:pStyle w:val="ListParagraph"/>
        <w:bidi/>
        <w:jc w:val="both"/>
        <w:rPr>
          <w:sz w:val="28"/>
          <w:szCs w:val="28"/>
          <w:rtl/>
        </w:rPr>
      </w:pPr>
      <w:r>
        <w:rPr>
          <w:rFonts w:hint="cs"/>
          <w:b/>
          <w:bCs/>
          <w:sz w:val="28"/>
          <w:szCs w:val="28"/>
          <w:rtl/>
        </w:rPr>
        <w:t xml:space="preserve"> </w:t>
      </w:r>
      <w:r w:rsidRPr="00ED5CD9">
        <w:rPr>
          <w:b/>
          <w:bCs/>
          <w:noProof/>
          <w:sz w:val="28"/>
          <w:szCs w:val="28"/>
        </w:rPr>
        <w:drawing>
          <wp:inline distT="0" distB="0" distL="0" distR="0" wp14:anchorId="6C4D31D9" wp14:editId="687E4B70">
            <wp:extent cx="1152686" cy="50489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2686" cy="504895"/>
                    </a:xfrm>
                    <a:prstGeom prst="rect">
                      <a:avLst/>
                    </a:prstGeom>
                  </pic:spPr>
                </pic:pic>
              </a:graphicData>
            </a:graphic>
          </wp:inline>
        </w:drawing>
      </w:r>
      <w:r>
        <w:rPr>
          <w:rFonts w:hint="cs"/>
          <w:sz w:val="28"/>
          <w:szCs w:val="28"/>
          <w:rtl/>
        </w:rPr>
        <w:t xml:space="preserve"> כאשר </w:t>
      </w:r>
      <w:r>
        <w:rPr>
          <w:sz w:val="28"/>
          <w:szCs w:val="28"/>
        </w:rPr>
        <w:t xml:space="preserve">t </w:t>
      </w:r>
      <w:r>
        <w:rPr>
          <w:rFonts w:hint="cs"/>
          <w:sz w:val="28"/>
          <w:szCs w:val="28"/>
          <w:rtl/>
        </w:rPr>
        <w:t xml:space="preserve"> זה התיוג המקורי של הקלט ו</w:t>
      </w:r>
      <w:r>
        <w:rPr>
          <w:sz w:val="28"/>
          <w:szCs w:val="28"/>
        </w:rPr>
        <w:t xml:space="preserve">y </w:t>
      </w:r>
      <w:r w:rsidR="00637156">
        <w:rPr>
          <w:sz w:val="28"/>
          <w:szCs w:val="28"/>
        </w:rPr>
        <w:t>-</w:t>
      </w:r>
      <w:r>
        <w:rPr>
          <w:rFonts w:hint="cs"/>
          <w:sz w:val="28"/>
          <w:szCs w:val="28"/>
          <w:rtl/>
        </w:rPr>
        <w:t xml:space="preserve"> זה הפלט של הרשת.</w:t>
      </w:r>
    </w:p>
    <w:p w14:paraId="74CAF7D9" w14:textId="77777777" w:rsidR="00ED5CD9" w:rsidRDefault="00ED5CD9" w:rsidP="00F30BC6">
      <w:pPr>
        <w:pStyle w:val="ListParagraph"/>
        <w:bidi/>
        <w:jc w:val="both"/>
        <w:rPr>
          <w:sz w:val="28"/>
          <w:szCs w:val="28"/>
          <w:rtl/>
        </w:rPr>
      </w:pPr>
      <w:r w:rsidRPr="0092183E">
        <w:rPr>
          <w:rFonts w:hint="cs"/>
          <w:sz w:val="28"/>
          <w:szCs w:val="28"/>
          <w:rtl/>
        </w:rPr>
        <w:lastRenderedPageBreak/>
        <w:t xml:space="preserve">השבר בא להיפטר </w:t>
      </w:r>
      <w:r w:rsidR="0092183E" w:rsidRPr="0092183E">
        <w:rPr>
          <w:rFonts w:hint="cs"/>
          <w:sz w:val="28"/>
          <w:szCs w:val="28"/>
          <w:rtl/>
        </w:rPr>
        <w:t>מהכפל המיותר בסקלר</w:t>
      </w:r>
      <w:r w:rsidRPr="0092183E">
        <w:rPr>
          <w:rFonts w:hint="cs"/>
          <w:sz w:val="28"/>
          <w:szCs w:val="28"/>
          <w:rtl/>
        </w:rPr>
        <w:t>-2 שראינו בדוגמא הקודמת.</w:t>
      </w:r>
    </w:p>
    <w:p w14:paraId="29932F8D" w14:textId="77777777" w:rsidR="00ED5CD9" w:rsidRPr="00ED5CD9" w:rsidRDefault="00ED5CD9" w:rsidP="00F30BC6">
      <w:pPr>
        <w:pStyle w:val="ListParagraph"/>
        <w:numPr>
          <w:ilvl w:val="0"/>
          <w:numId w:val="4"/>
        </w:numPr>
        <w:bidi/>
        <w:jc w:val="both"/>
        <w:rPr>
          <w:sz w:val="28"/>
          <w:szCs w:val="28"/>
        </w:rPr>
      </w:pPr>
      <w:r>
        <w:rPr>
          <w:rFonts w:hint="cs"/>
          <w:sz w:val="28"/>
          <w:szCs w:val="28"/>
          <w:rtl/>
        </w:rPr>
        <w:t xml:space="preserve">חישוב הנגזרת החלקית של השגיאה לפי כל אחד מה- </w:t>
      </w:r>
      <w:r>
        <w:rPr>
          <w:sz w:val="28"/>
          <w:szCs w:val="28"/>
        </w:rPr>
        <w:t>Weights</w:t>
      </w:r>
      <w:r>
        <w:rPr>
          <w:rFonts w:hint="cs"/>
          <w:sz w:val="28"/>
          <w:szCs w:val="28"/>
          <w:rtl/>
        </w:rPr>
        <w:t xml:space="preserve"> של הרשת באמצעות שימוש בכלל השרש</w:t>
      </w:r>
      <w:r w:rsidR="00637156">
        <w:rPr>
          <w:rFonts w:hint="cs"/>
          <w:sz w:val="28"/>
          <w:szCs w:val="28"/>
          <w:rtl/>
        </w:rPr>
        <w:t>ר</w:t>
      </w:r>
      <w:r>
        <w:rPr>
          <w:rFonts w:hint="cs"/>
          <w:sz w:val="28"/>
          <w:szCs w:val="28"/>
          <w:rtl/>
        </w:rPr>
        <w:t>ת:</w:t>
      </w:r>
      <w:r w:rsidRPr="00ED5CD9">
        <w:rPr>
          <w:noProof/>
        </w:rPr>
        <w:t xml:space="preserve"> </w:t>
      </w:r>
      <w:r w:rsidRPr="00ED5CD9">
        <w:rPr>
          <w:rFonts w:cs="Arial"/>
          <w:noProof/>
          <w:sz w:val="28"/>
          <w:szCs w:val="28"/>
          <w:rtl/>
        </w:rPr>
        <w:drawing>
          <wp:inline distT="0" distB="0" distL="0" distR="0" wp14:anchorId="50210065" wp14:editId="1D19146F">
            <wp:extent cx="2534004" cy="857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4004" cy="857370"/>
                    </a:xfrm>
                    <a:prstGeom prst="rect">
                      <a:avLst/>
                    </a:prstGeom>
                  </pic:spPr>
                </pic:pic>
              </a:graphicData>
            </a:graphic>
          </wp:inline>
        </w:drawing>
      </w:r>
    </w:p>
    <w:p w14:paraId="0E940779" w14:textId="77777777" w:rsidR="0003247F" w:rsidRDefault="003111B5" w:rsidP="00F30BC6">
      <w:pPr>
        <w:pStyle w:val="ListParagraph"/>
        <w:bidi/>
        <w:jc w:val="both"/>
        <w:rPr>
          <w:noProof/>
          <w:sz w:val="28"/>
          <w:szCs w:val="28"/>
          <w:rtl/>
        </w:rPr>
      </w:pPr>
      <w:r>
        <w:rPr>
          <w:rFonts w:hint="cs"/>
          <w:noProof/>
          <w:sz w:val="28"/>
          <w:szCs w:val="28"/>
          <w:rtl/>
        </w:rPr>
        <w:t xml:space="preserve">כאשר </w:t>
      </w:r>
      <w:r>
        <w:rPr>
          <w:noProof/>
          <w:sz w:val="28"/>
          <w:szCs w:val="28"/>
        </w:rPr>
        <w:t>Wij</w:t>
      </w:r>
      <w:r>
        <w:rPr>
          <w:rFonts w:hint="cs"/>
          <w:noProof/>
          <w:sz w:val="28"/>
          <w:szCs w:val="28"/>
          <w:rtl/>
        </w:rPr>
        <w:t xml:space="preserve"> מתייחס ל משקל מסוים,</w:t>
      </w:r>
    </w:p>
    <w:p w14:paraId="5FEF58DD" w14:textId="77777777" w:rsidR="003111B5" w:rsidRDefault="003111B5" w:rsidP="00F30BC6">
      <w:pPr>
        <w:pStyle w:val="ListParagraph"/>
        <w:bidi/>
        <w:jc w:val="both"/>
        <w:rPr>
          <w:noProof/>
          <w:sz w:val="28"/>
          <w:szCs w:val="28"/>
          <w:rtl/>
        </w:rPr>
      </w:pPr>
      <w:r>
        <w:rPr>
          <w:noProof/>
          <w:sz w:val="28"/>
          <w:szCs w:val="28"/>
          <w:rtl/>
        </w:rPr>
        <w:tab/>
      </w:r>
      <w:r>
        <w:rPr>
          <w:noProof/>
          <w:sz w:val="28"/>
          <w:szCs w:val="28"/>
        </w:rPr>
        <w:t>Oj</w:t>
      </w:r>
      <w:r>
        <w:rPr>
          <w:rFonts w:hint="cs"/>
          <w:noProof/>
          <w:sz w:val="28"/>
          <w:szCs w:val="28"/>
          <w:rtl/>
        </w:rPr>
        <w:t xml:space="preserve"> מתייחס לנוירון מסוים</w:t>
      </w:r>
      <w:r>
        <w:rPr>
          <w:noProof/>
          <w:sz w:val="28"/>
          <w:szCs w:val="28"/>
        </w:rPr>
        <w:t xml:space="preserve">  j </w:t>
      </w:r>
      <w:r>
        <w:rPr>
          <w:rFonts w:hint="cs"/>
          <w:noProof/>
          <w:sz w:val="28"/>
          <w:szCs w:val="28"/>
          <w:rtl/>
        </w:rPr>
        <w:t>,</w:t>
      </w:r>
    </w:p>
    <w:p w14:paraId="7C31010E" w14:textId="77777777" w:rsidR="003111B5" w:rsidRDefault="003111B5" w:rsidP="00F30BC6">
      <w:pPr>
        <w:pStyle w:val="ListParagraph"/>
        <w:bidi/>
        <w:jc w:val="both"/>
        <w:rPr>
          <w:noProof/>
          <w:sz w:val="28"/>
          <w:szCs w:val="28"/>
          <w:rtl/>
        </w:rPr>
      </w:pPr>
      <w:r>
        <w:rPr>
          <w:noProof/>
          <w:sz w:val="28"/>
          <w:szCs w:val="28"/>
          <w:rtl/>
        </w:rPr>
        <w:tab/>
      </w:r>
      <w:r>
        <w:rPr>
          <w:noProof/>
          <w:sz w:val="28"/>
          <w:szCs w:val="28"/>
        </w:rPr>
        <w:t>Netj</w:t>
      </w:r>
      <w:r>
        <w:rPr>
          <w:rFonts w:hint="cs"/>
          <w:noProof/>
          <w:sz w:val="28"/>
          <w:szCs w:val="28"/>
          <w:rtl/>
        </w:rPr>
        <w:t xml:space="preserve"> מתייחס לקלט הנכנס לנוירון </w:t>
      </w:r>
      <w:r>
        <w:rPr>
          <w:noProof/>
          <w:sz w:val="28"/>
          <w:szCs w:val="28"/>
        </w:rPr>
        <w:t>Oj</w:t>
      </w:r>
      <w:r>
        <w:rPr>
          <w:rFonts w:hint="cs"/>
          <w:noProof/>
          <w:sz w:val="28"/>
          <w:szCs w:val="28"/>
          <w:rtl/>
        </w:rPr>
        <w:t>.</w:t>
      </w:r>
    </w:p>
    <w:p w14:paraId="7F027011" w14:textId="77777777" w:rsidR="003111B5" w:rsidRDefault="003111B5" w:rsidP="00F30BC6">
      <w:pPr>
        <w:pStyle w:val="ListParagraph"/>
        <w:numPr>
          <w:ilvl w:val="0"/>
          <w:numId w:val="4"/>
        </w:numPr>
        <w:bidi/>
        <w:jc w:val="both"/>
        <w:rPr>
          <w:noProof/>
          <w:sz w:val="28"/>
          <w:szCs w:val="28"/>
        </w:rPr>
      </w:pPr>
      <w:r>
        <w:rPr>
          <w:rFonts w:hint="cs"/>
          <w:noProof/>
          <w:sz w:val="28"/>
          <w:szCs w:val="28"/>
          <w:rtl/>
        </w:rPr>
        <w:t xml:space="preserve">לאחר חישוב זה מעדכנים כל משקל </w:t>
      </w:r>
      <w:r>
        <w:rPr>
          <w:noProof/>
          <w:sz w:val="28"/>
          <w:szCs w:val="28"/>
        </w:rPr>
        <w:t>Wij</w:t>
      </w:r>
      <w:r>
        <w:rPr>
          <w:rFonts w:hint="cs"/>
          <w:noProof/>
          <w:sz w:val="28"/>
          <w:szCs w:val="28"/>
          <w:rtl/>
        </w:rPr>
        <w:t xml:space="preserve"> בכל נוירון באמצעות הנגזרת החלקית בשילוב ה</w:t>
      </w:r>
      <w:r w:rsidR="00637156">
        <w:rPr>
          <w:rFonts w:hint="cs"/>
          <w:noProof/>
          <w:sz w:val="28"/>
          <w:szCs w:val="28"/>
          <w:rtl/>
        </w:rPr>
        <w:t>-</w:t>
      </w:r>
      <w:r>
        <w:rPr>
          <w:rFonts w:hint="cs"/>
          <w:noProof/>
          <w:sz w:val="28"/>
          <w:szCs w:val="28"/>
          <w:rtl/>
        </w:rPr>
        <w:t xml:space="preserve"> </w:t>
      </w:r>
      <w:r>
        <w:rPr>
          <w:noProof/>
          <w:sz w:val="28"/>
          <w:szCs w:val="28"/>
        </w:rPr>
        <w:t>Learning Rate</w:t>
      </w:r>
      <w:r>
        <w:rPr>
          <w:rFonts w:hint="cs"/>
          <w:noProof/>
          <w:sz w:val="28"/>
          <w:szCs w:val="28"/>
          <w:rtl/>
        </w:rPr>
        <w:t xml:space="preserve"> בדומה למה שראינו בדוגמא הקודמת.</w:t>
      </w:r>
    </w:p>
    <w:p w14:paraId="1B92314B" w14:textId="77777777" w:rsidR="003111B5" w:rsidRDefault="003111B5" w:rsidP="00F30BC6">
      <w:pPr>
        <w:pStyle w:val="ListParagraph"/>
        <w:bidi/>
        <w:jc w:val="both"/>
        <w:rPr>
          <w:noProof/>
          <w:sz w:val="28"/>
          <w:szCs w:val="28"/>
          <w:rtl/>
        </w:rPr>
      </w:pPr>
    </w:p>
    <w:p w14:paraId="5279BA20" w14:textId="77777777" w:rsidR="00F47686" w:rsidRDefault="003111B5" w:rsidP="00F30BC6">
      <w:pPr>
        <w:pStyle w:val="ListParagraph"/>
        <w:numPr>
          <w:ilvl w:val="0"/>
          <w:numId w:val="4"/>
        </w:numPr>
        <w:bidi/>
        <w:jc w:val="both"/>
        <w:rPr>
          <w:noProof/>
          <w:sz w:val="28"/>
          <w:szCs w:val="28"/>
        </w:rPr>
      </w:pPr>
      <w:r>
        <w:rPr>
          <w:rFonts w:hint="cs"/>
          <w:noProof/>
          <w:sz w:val="28"/>
          <w:szCs w:val="28"/>
          <w:rtl/>
        </w:rPr>
        <w:t>לאחר סיום אימון המודל נוכל להשמיש אותו ולבצע באמצעותו תחזיות על נתונים עתידים.</w:t>
      </w:r>
    </w:p>
    <w:p w14:paraId="22E63A17" w14:textId="77777777" w:rsidR="00792A48" w:rsidRPr="00080EA0" w:rsidRDefault="00472DEF" w:rsidP="00080EA0">
      <w:pPr>
        <w:pStyle w:val="ListParagraph"/>
        <w:bidi/>
        <w:jc w:val="both"/>
        <w:rPr>
          <w:sz w:val="28"/>
          <w:szCs w:val="28"/>
          <w:rtl/>
        </w:rPr>
      </w:pPr>
      <w:r w:rsidRPr="00F47686">
        <w:rPr>
          <w:rFonts w:hint="cs"/>
          <w:sz w:val="28"/>
          <w:szCs w:val="28"/>
          <w:rtl/>
        </w:rPr>
        <w:t xml:space="preserve">כעת לאחר שבידנו הבסיס </w:t>
      </w:r>
      <w:proofErr w:type="spellStart"/>
      <w:r w:rsidRPr="00F47686">
        <w:rPr>
          <w:rFonts w:hint="cs"/>
          <w:sz w:val="28"/>
          <w:szCs w:val="28"/>
          <w:rtl/>
        </w:rPr>
        <w:t>לאי</w:t>
      </w:r>
      <w:r w:rsidRPr="00F47686">
        <w:rPr>
          <w:rFonts w:hint="eastAsia"/>
          <w:sz w:val="28"/>
          <w:szCs w:val="28"/>
          <w:rtl/>
        </w:rPr>
        <w:t>ך</w:t>
      </w:r>
      <w:proofErr w:type="spellEnd"/>
      <w:r w:rsidRPr="00F47686">
        <w:rPr>
          <w:rFonts w:hint="cs"/>
          <w:sz w:val="28"/>
          <w:szCs w:val="28"/>
          <w:rtl/>
        </w:rPr>
        <w:t xml:space="preserve"> עובדת רשת נוירונים מלאכותית נעבור לנושא המרכזי בו נדבר על רשתות נוירונים מסוג </w:t>
      </w:r>
      <w:r w:rsidRPr="00F47686">
        <w:rPr>
          <w:rFonts w:hint="cs"/>
          <w:sz w:val="28"/>
          <w:szCs w:val="28"/>
        </w:rPr>
        <w:t>CNN</w:t>
      </w:r>
      <w:r w:rsidRPr="00F47686">
        <w:rPr>
          <w:rFonts w:hint="cs"/>
          <w:sz w:val="28"/>
          <w:szCs w:val="28"/>
          <w:rtl/>
        </w:rPr>
        <w:t xml:space="preserve"> </w:t>
      </w:r>
      <w:r w:rsidRPr="00F47686">
        <w:rPr>
          <w:sz w:val="28"/>
          <w:szCs w:val="28"/>
          <w:rtl/>
        </w:rPr>
        <w:t>–</w:t>
      </w:r>
      <w:r w:rsidRPr="00F47686">
        <w:rPr>
          <w:rFonts w:hint="cs"/>
          <w:sz w:val="28"/>
          <w:szCs w:val="28"/>
          <w:rtl/>
        </w:rPr>
        <w:t xml:space="preserve"> </w:t>
      </w:r>
      <w:r w:rsidRPr="00F47686">
        <w:rPr>
          <w:sz w:val="28"/>
          <w:szCs w:val="28"/>
        </w:rPr>
        <w:t>Convolutional Neural Networks</w:t>
      </w:r>
    </w:p>
    <w:p w14:paraId="754F3D5F" w14:textId="77777777" w:rsidR="002D7B11" w:rsidRPr="00080EA0" w:rsidRDefault="002D7B11" w:rsidP="00080EA0">
      <w:pPr>
        <w:pStyle w:val="ListParagraph"/>
        <w:bidi/>
        <w:jc w:val="center"/>
        <w:rPr>
          <w:b/>
          <w:bCs/>
          <w:sz w:val="36"/>
          <w:szCs w:val="36"/>
          <w:u w:val="single"/>
          <w:rtl/>
        </w:rPr>
      </w:pPr>
      <w:r w:rsidRPr="00080EA0">
        <w:rPr>
          <w:b/>
          <w:bCs/>
          <w:sz w:val="36"/>
          <w:szCs w:val="36"/>
          <w:u w:val="single"/>
        </w:rPr>
        <w:t>Convolutional Neural Networks -CNN</w:t>
      </w:r>
    </w:p>
    <w:p w14:paraId="7BF26E7A" w14:textId="77777777" w:rsidR="002D7B11" w:rsidRPr="00AC3D87" w:rsidRDefault="002D7B11" w:rsidP="00F30BC6">
      <w:pPr>
        <w:pStyle w:val="ListParagraph"/>
        <w:bidi/>
        <w:jc w:val="both"/>
        <w:rPr>
          <w:b/>
          <w:bCs/>
          <w:sz w:val="32"/>
          <w:szCs w:val="32"/>
          <w:u w:val="single"/>
          <w:rtl/>
        </w:rPr>
      </w:pPr>
    </w:p>
    <w:p w14:paraId="1E854006" w14:textId="77777777" w:rsidR="002D7B11" w:rsidRDefault="002D7B11" w:rsidP="00F30BC6">
      <w:pPr>
        <w:pStyle w:val="ListParagraph"/>
        <w:bidi/>
        <w:jc w:val="both"/>
        <w:rPr>
          <w:sz w:val="28"/>
          <w:szCs w:val="28"/>
          <w:rtl/>
        </w:rPr>
      </w:pPr>
      <w:r w:rsidRPr="00532C38">
        <w:rPr>
          <w:rFonts w:hint="cs"/>
          <w:sz w:val="28"/>
          <w:szCs w:val="28"/>
          <w:rtl/>
        </w:rPr>
        <w:t xml:space="preserve">רשתות נוירונים מסוג </w:t>
      </w:r>
      <w:proofErr w:type="spellStart"/>
      <w:r w:rsidRPr="00532C38">
        <w:rPr>
          <w:rFonts w:hint="cs"/>
          <w:sz w:val="28"/>
          <w:szCs w:val="28"/>
          <w:rtl/>
        </w:rPr>
        <w:t>קונבולוציה</w:t>
      </w:r>
      <w:proofErr w:type="spellEnd"/>
      <w:r w:rsidRPr="00532C38">
        <w:rPr>
          <w:rFonts w:hint="cs"/>
          <w:sz w:val="28"/>
          <w:szCs w:val="28"/>
          <w:rtl/>
        </w:rPr>
        <w:t xml:space="preserve"> (</w:t>
      </w:r>
      <w:proofErr w:type="spellStart"/>
      <w:r w:rsidRPr="00532C38">
        <w:rPr>
          <w:rFonts w:hint="cs"/>
          <w:sz w:val="28"/>
          <w:szCs w:val="28"/>
        </w:rPr>
        <w:t>C</w:t>
      </w:r>
      <w:r w:rsidRPr="00532C38">
        <w:rPr>
          <w:sz w:val="28"/>
          <w:szCs w:val="28"/>
        </w:rPr>
        <w:t>onvNet</w:t>
      </w:r>
      <w:proofErr w:type="spellEnd"/>
      <w:r w:rsidRPr="00532C38">
        <w:rPr>
          <w:rFonts w:hint="cs"/>
          <w:sz w:val="28"/>
          <w:szCs w:val="28"/>
          <w:rtl/>
        </w:rPr>
        <w:t>) דיי דומות לרשת הנוירונים הקודמת שדיברנו עליה: ש</w:t>
      </w:r>
      <w:r w:rsidR="00D63A1E" w:rsidRPr="00532C38">
        <w:rPr>
          <w:rFonts w:hint="cs"/>
          <w:sz w:val="28"/>
          <w:szCs w:val="28"/>
          <w:rtl/>
        </w:rPr>
        <w:t>ת</w:t>
      </w:r>
      <w:r w:rsidRPr="00532C38">
        <w:rPr>
          <w:rFonts w:hint="cs"/>
          <w:sz w:val="28"/>
          <w:szCs w:val="28"/>
          <w:rtl/>
        </w:rPr>
        <w:t>י הרשתות בנויות מנוירונים אשר תפקידם הוא ללמוד את ה-</w:t>
      </w:r>
      <w:r w:rsidRPr="00532C38">
        <w:rPr>
          <w:sz w:val="28"/>
          <w:szCs w:val="28"/>
        </w:rPr>
        <w:t>Weights</w:t>
      </w:r>
      <w:r w:rsidRPr="00532C38">
        <w:rPr>
          <w:rFonts w:hint="cs"/>
          <w:sz w:val="28"/>
          <w:szCs w:val="28"/>
          <w:rtl/>
        </w:rPr>
        <w:t xml:space="preserve"> וה-</w:t>
      </w:r>
      <w:r w:rsidRPr="00532C38">
        <w:rPr>
          <w:sz w:val="28"/>
          <w:szCs w:val="28"/>
        </w:rPr>
        <w:t>Biases</w:t>
      </w:r>
      <w:r w:rsidRPr="00532C38">
        <w:rPr>
          <w:rFonts w:hint="cs"/>
          <w:sz w:val="28"/>
          <w:szCs w:val="28"/>
          <w:rtl/>
        </w:rPr>
        <w:t xml:space="preserve"> המתאימים למשימה.</w:t>
      </w:r>
    </w:p>
    <w:p w14:paraId="78F5E9D6" w14:textId="77777777" w:rsidR="002D7B11" w:rsidRDefault="002D7B11" w:rsidP="00F30BC6">
      <w:pPr>
        <w:pStyle w:val="ListParagraph"/>
        <w:bidi/>
        <w:jc w:val="both"/>
        <w:rPr>
          <w:sz w:val="28"/>
          <w:szCs w:val="28"/>
          <w:rtl/>
        </w:rPr>
      </w:pPr>
      <w:r>
        <w:rPr>
          <w:rFonts w:hint="cs"/>
          <w:sz w:val="28"/>
          <w:szCs w:val="28"/>
          <w:rtl/>
        </w:rPr>
        <w:t>מבנה הרשת נשאר דומה ועדיין כולל שכבת קלט ושכבת פלט אחרונה, אז מה בעצם השתנה ומדוע אנו צריכים ארכיטקטורה חדשה?</w:t>
      </w:r>
    </w:p>
    <w:p w14:paraId="0D18B7C6" w14:textId="77777777" w:rsidR="002D7B11" w:rsidRDefault="002D7B11" w:rsidP="00F30BC6">
      <w:pPr>
        <w:pStyle w:val="ListParagraph"/>
        <w:bidi/>
        <w:jc w:val="both"/>
        <w:rPr>
          <w:sz w:val="28"/>
          <w:szCs w:val="28"/>
          <w:rtl/>
        </w:rPr>
      </w:pPr>
      <w:r>
        <w:rPr>
          <w:rFonts w:hint="cs"/>
          <w:sz w:val="28"/>
          <w:szCs w:val="28"/>
          <w:rtl/>
        </w:rPr>
        <w:t>ארכיטקטורת רשת זו יודעת שהקלט שהיא מקבלת הוא קלט מסוג תמונה ולכן אנו יכולים לנצל תכונות ספציפיות של תמונות לשם ייעול הארכיטקטורה.</w:t>
      </w:r>
    </w:p>
    <w:p w14:paraId="084ED251" w14:textId="77777777" w:rsidR="002D7B11" w:rsidRDefault="002D7B11" w:rsidP="00F30BC6">
      <w:pPr>
        <w:pStyle w:val="ListParagraph"/>
        <w:bidi/>
        <w:jc w:val="both"/>
        <w:rPr>
          <w:sz w:val="28"/>
          <w:szCs w:val="28"/>
          <w:rtl/>
        </w:rPr>
      </w:pPr>
    </w:p>
    <w:p w14:paraId="52E7276B" w14:textId="77777777" w:rsidR="002D7B11" w:rsidRDefault="002D7B11" w:rsidP="00F30BC6">
      <w:pPr>
        <w:pStyle w:val="ListParagraph"/>
        <w:bidi/>
        <w:jc w:val="both"/>
        <w:rPr>
          <w:b/>
          <w:bCs/>
          <w:sz w:val="28"/>
          <w:szCs w:val="28"/>
          <w:u w:val="single"/>
          <w:rtl/>
        </w:rPr>
      </w:pPr>
      <w:r w:rsidRPr="00481DCD">
        <w:rPr>
          <w:rFonts w:hint="cs"/>
          <w:b/>
          <w:bCs/>
          <w:sz w:val="28"/>
          <w:szCs w:val="28"/>
          <w:u w:val="single"/>
          <w:rtl/>
        </w:rPr>
        <w:t>ייצוג תמונה</w:t>
      </w:r>
      <w:r>
        <w:rPr>
          <w:b/>
          <w:bCs/>
          <w:sz w:val="28"/>
          <w:szCs w:val="28"/>
          <w:u w:val="single"/>
        </w:rPr>
        <w:t xml:space="preserve"> </w:t>
      </w:r>
      <w:r>
        <w:rPr>
          <w:rFonts w:hint="cs"/>
          <w:b/>
          <w:bCs/>
          <w:sz w:val="28"/>
          <w:szCs w:val="28"/>
          <w:u w:val="single"/>
          <w:rtl/>
        </w:rPr>
        <w:t>דיגיטלית</w:t>
      </w:r>
    </w:p>
    <w:p w14:paraId="08E02458" w14:textId="77777777" w:rsidR="002D7B11" w:rsidRDefault="002D7B11" w:rsidP="00F30BC6">
      <w:pPr>
        <w:pStyle w:val="ListParagraph"/>
        <w:bidi/>
        <w:jc w:val="both"/>
        <w:rPr>
          <w:sz w:val="28"/>
          <w:szCs w:val="28"/>
          <w:rtl/>
        </w:rPr>
      </w:pPr>
    </w:p>
    <w:p w14:paraId="19DEE9BC" w14:textId="77777777" w:rsidR="002D7B11" w:rsidRPr="00532C38" w:rsidRDefault="002D7B11" w:rsidP="00F30BC6">
      <w:pPr>
        <w:pStyle w:val="ListParagraph"/>
        <w:bidi/>
        <w:jc w:val="both"/>
        <w:rPr>
          <w:sz w:val="28"/>
          <w:szCs w:val="28"/>
          <w:rtl/>
        </w:rPr>
      </w:pPr>
      <w:r w:rsidRPr="00532C38">
        <w:rPr>
          <w:rFonts w:hint="cs"/>
          <w:sz w:val="28"/>
          <w:szCs w:val="28"/>
          <w:rtl/>
        </w:rPr>
        <w:t>תמונה דיגיטלית ניתנת לייצוג על ידי שלוש שכבות של פיקסלים המסודרים לפי גודל מוגדר, כל שכבה מייצגת את החוזק של צבע אחד מבין הצבעים: אדום, ירוק וכחול.</w:t>
      </w:r>
    </w:p>
    <w:p w14:paraId="17B999C1" w14:textId="77777777" w:rsidR="002D7B11" w:rsidRDefault="002D7B11" w:rsidP="00F30BC6">
      <w:pPr>
        <w:pStyle w:val="ListParagraph"/>
        <w:bidi/>
        <w:jc w:val="both"/>
        <w:rPr>
          <w:sz w:val="28"/>
          <w:szCs w:val="28"/>
          <w:rtl/>
        </w:rPr>
      </w:pPr>
      <w:r>
        <w:rPr>
          <w:rFonts w:hint="cs"/>
          <w:sz w:val="28"/>
          <w:szCs w:val="28"/>
          <w:rtl/>
        </w:rPr>
        <w:t>כל פיקסל מייצג מספר בין 0 - 255  אשר מעיד על חוזק הצבע.</w:t>
      </w:r>
    </w:p>
    <w:p w14:paraId="464C4D64" w14:textId="77777777" w:rsidR="002D7B11" w:rsidRDefault="002D7B11" w:rsidP="00F30BC6">
      <w:pPr>
        <w:pStyle w:val="ListParagraph"/>
        <w:bidi/>
        <w:jc w:val="both"/>
        <w:rPr>
          <w:sz w:val="28"/>
          <w:szCs w:val="28"/>
          <w:rtl/>
        </w:rPr>
      </w:pPr>
      <w:r>
        <w:rPr>
          <w:rFonts w:hint="cs"/>
          <w:sz w:val="28"/>
          <w:szCs w:val="28"/>
          <w:rtl/>
        </w:rPr>
        <w:t xml:space="preserve">הצבע המוצג בכל </w:t>
      </w:r>
      <w:proofErr w:type="spellStart"/>
      <w:r>
        <w:rPr>
          <w:rFonts w:hint="cs"/>
          <w:sz w:val="28"/>
          <w:szCs w:val="28"/>
          <w:rtl/>
        </w:rPr>
        <w:t>קורדינטה</w:t>
      </w:r>
      <w:proofErr w:type="spellEnd"/>
      <w:r>
        <w:rPr>
          <w:rFonts w:hint="cs"/>
          <w:sz w:val="28"/>
          <w:szCs w:val="28"/>
          <w:rtl/>
        </w:rPr>
        <w:t xml:space="preserve"> בתמונה מיוצג על ידי חיבור הערכים של שלושת הפיקסלים המתאימים וכך נוצר הצבע המוצג בתמונה.</w:t>
      </w:r>
    </w:p>
    <w:p w14:paraId="7841CBB8" w14:textId="77777777" w:rsidR="002D7B11" w:rsidRDefault="002D7B11" w:rsidP="00F30BC6">
      <w:pPr>
        <w:pStyle w:val="ListParagraph"/>
        <w:bidi/>
        <w:jc w:val="both"/>
        <w:rPr>
          <w:sz w:val="28"/>
          <w:szCs w:val="28"/>
          <w:rtl/>
        </w:rPr>
      </w:pPr>
      <w:r>
        <w:rPr>
          <w:rFonts w:hint="cs"/>
          <w:sz w:val="28"/>
          <w:szCs w:val="28"/>
          <w:rtl/>
        </w:rPr>
        <w:t>ניתן לייצג עד  256*256*256=16,777,216 צבעים שונים באמצעות שיטה זו.</w:t>
      </w:r>
    </w:p>
    <w:p w14:paraId="0F313C3F" w14:textId="77777777" w:rsidR="005434C9" w:rsidRDefault="005434C9" w:rsidP="005434C9">
      <w:pPr>
        <w:pStyle w:val="ListParagraph"/>
        <w:bidi/>
        <w:jc w:val="both"/>
        <w:rPr>
          <w:sz w:val="28"/>
          <w:szCs w:val="28"/>
          <w:rtl/>
        </w:rPr>
      </w:pPr>
      <w:r>
        <w:rPr>
          <w:rFonts w:hint="cs"/>
          <w:sz w:val="28"/>
          <w:szCs w:val="28"/>
          <w:rtl/>
        </w:rPr>
        <w:t>ניתן להדגים את הפיצול בצורה הבאה:</w:t>
      </w:r>
    </w:p>
    <w:p w14:paraId="6EE0EDAA" w14:textId="77777777" w:rsidR="002D7B11" w:rsidRDefault="002D7B11" w:rsidP="00F30BC6">
      <w:pPr>
        <w:pStyle w:val="ListParagraph"/>
        <w:bidi/>
        <w:jc w:val="both"/>
        <w:rPr>
          <w:b/>
          <w:bCs/>
          <w:sz w:val="28"/>
          <w:szCs w:val="28"/>
          <w:u w:val="single"/>
          <w:rtl/>
        </w:rPr>
      </w:pPr>
      <w:r>
        <w:rPr>
          <w:rFonts w:hint="cs"/>
          <w:noProof/>
          <w:sz w:val="28"/>
          <w:szCs w:val="28"/>
          <w:rtl/>
        </w:rPr>
        <mc:AlternateContent>
          <mc:Choice Requires="wps">
            <w:drawing>
              <wp:anchor distT="0" distB="0" distL="114300" distR="114300" simplePos="0" relativeHeight="251661312" behindDoc="0" locked="0" layoutInCell="1" allowOverlap="1" wp14:anchorId="6631B5D2" wp14:editId="1C192EC7">
                <wp:simplePos x="0" y="0"/>
                <wp:positionH relativeFrom="column">
                  <wp:posOffset>1184732</wp:posOffset>
                </wp:positionH>
                <wp:positionV relativeFrom="paragraph">
                  <wp:posOffset>98959</wp:posOffset>
                </wp:positionV>
                <wp:extent cx="4176166" cy="621792"/>
                <wp:effectExtent l="0" t="0" r="15240" b="26035"/>
                <wp:wrapNone/>
                <wp:docPr id="13" name="Rectangle 13"/>
                <wp:cNvGraphicFramePr/>
                <a:graphic xmlns:a="http://schemas.openxmlformats.org/drawingml/2006/main">
                  <a:graphicData uri="http://schemas.microsoft.com/office/word/2010/wordprocessingShape">
                    <wps:wsp>
                      <wps:cNvSpPr/>
                      <wps:spPr>
                        <a:xfrm>
                          <a:off x="0" y="0"/>
                          <a:ext cx="4176166" cy="62179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6E6C0" id="Rectangle 13" o:spid="_x0000_s1026" style="position:absolute;left:0;text-align:left;margin-left:93.3pt;margin-top:7.8pt;width:328.85pt;height:4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" fillcolor="red" strokecolor="#1f4d78 [1604]" strokeweight="1pt"/>
            </w:pict>
          </mc:Fallback>
        </mc:AlternateContent>
      </w:r>
      <w:r>
        <w:rPr>
          <w:rFonts w:hint="cs"/>
          <w:sz w:val="28"/>
          <w:szCs w:val="28"/>
          <w:rtl/>
        </w:rPr>
        <w:t xml:space="preserve"> </w:t>
      </w:r>
    </w:p>
    <w:p w14:paraId="460A761D" w14:textId="77777777" w:rsidR="002D7B11" w:rsidRPr="00481DCD" w:rsidRDefault="002D7B11" w:rsidP="00F30BC6">
      <w:pPr>
        <w:pStyle w:val="ListParagraph"/>
        <w:bidi/>
        <w:jc w:val="both"/>
        <w:rPr>
          <w:b/>
          <w:bCs/>
          <w:sz w:val="28"/>
          <w:szCs w:val="28"/>
          <w:u w:val="single"/>
        </w:rPr>
      </w:pPr>
      <w:r>
        <w:rPr>
          <w:rFonts w:hint="cs"/>
          <w:noProof/>
          <w:sz w:val="28"/>
          <w:szCs w:val="28"/>
          <w:rtl/>
        </w:rPr>
        <w:lastRenderedPageBreak/>
        <mc:AlternateContent>
          <mc:Choice Requires="wps">
            <w:drawing>
              <wp:anchor distT="0" distB="0" distL="114300" distR="114300" simplePos="0" relativeHeight="251663360" behindDoc="0" locked="0" layoutInCell="1" allowOverlap="1" wp14:anchorId="0D245AF1" wp14:editId="46C19070">
                <wp:simplePos x="0" y="0"/>
                <wp:positionH relativeFrom="column">
                  <wp:posOffset>655752</wp:posOffset>
                </wp:positionH>
                <wp:positionV relativeFrom="paragraph">
                  <wp:posOffset>186208</wp:posOffset>
                </wp:positionV>
                <wp:extent cx="4176166" cy="621792"/>
                <wp:effectExtent l="0" t="0" r="15240" b="26035"/>
                <wp:wrapNone/>
                <wp:docPr id="31" name="Rectangle 31"/>
                <wp:cNvGraphicFramePr/>
                <a:graphic xmlns:a="http://schemas.openxmlformats.org/drawingml/2006/main">
                  <a:graphicData uri="http://schemas.microsoft.com/office/word/2010/wordprocessingShape">
                    <wps:wsp>
                      <wps:cNvSpPr/>
                      <wps:spPr>
                        <a:xfrm>
                          <a:off x="0" y="0"/>
                          <a:ext cx="4176166" cy="621792"/>
                        </a:xfrm>
                        <a:prstGeom prst="rect">
                          <a:avLst/>
                        </a:prstGeom>
                        <a:solidFill>
                          <a:srgbClr val="0000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881FB" id="Rectangle 31" o:spid="_x0000_s1026" style="position:absolute;left:0;text-align:left;margin-left:51.65pt;margin-top:14.65pt;width:328.85pt;height:4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" fillcolor="blue" strokecolor="#1f4d78 [1604]" strokeweight="1pt"/>
            </w:pict>
          </mc:Fallback>
        </mc:AlternateContent>
      </w:r>
      <w:r>
        <w:rPr>
          <w:rFonts w:hint="cs"/>
          <w:noProof/>
          <w:sz w:val="28"/>
          <w:szCs w:val="28"/>
          <w:rtl/>
        </w:rPr>
        <mc:AlternateContent>
          <mc:Choice Requires="wps">
            <w:drawing>
              <wp:anchor distT="0" distB="0" distL="114300" distR="114300" simplePos="0" relativeHeight="251662336" behindDoc="0" locked="0" layoutInCell="1" allowOverlap="1" wp14:anchorId="0ACEFE12" wp14:editId="41F5A2CD">
                <wp:simplePos x="0" y="0"/>
                <wp:positionH relativeFrom="margin">
                  <wp:posOffset>890931</wp:posOffset>
                </wp:positionH>
                <wp:positionV relativeFrom="paragraph">
                  <wp:posOffset>9906</wp:posOffset>
                </wp:positionV>
                <wp:extent cx="4176166" cy="621792"/>
                <wp:effectExtent l="0" t="0" r="15240" b="26035"/>
                <wp:wrapNone/>
                <wp:docPr id="28" name="Rectangle 28"/>
                <wp:cNvGraphicFramePr/>
                <a:graphic xmlns:a="http://schemas.openxmlformats.org/drawingml/2006/main">
                  <a:graphicData uri="http://schemas.microsoft.com/office/word/2010/wordprocessingShape">
                    <wps:wsp>
                      <wps:cNvSpPr/>
                      <wps:spPr>
                        <a:xfrm>
                          <a:off x="0" y="0"/>
                          <a:ext cx="4176166" cy="621792"/>
                        </a:xfrm>
                        <a:prstGeom prst="rect">
                          <a:avLst/>
                        </a:prstGeom>
                        <a:solidFill>
                          <a:srgbClr val="00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0E83" id="Rectangle 28" o:spid="_x0000_s1026" style="position:absolute;left:0;text-align:left;margin-left:70.15pt;margin-top:.8pt;width:328.85pt;height:48.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" fillcolor="lime" strokecolor="#1f4d78 [1604]" strokeweight="1pt">
                <w10:wrap anchorx="margin"/>
              </v:rect>
            </w:pict>
          </mc:Fallback>
        </mc:AlternateContent>
      </w:r>
    </w:p>
    <w:p w14:paraId="1A620AFB" w14:textId="77777777" w:rsidR="002D7B11" w:rsidRDefault="002D7B11" w:rsidP="00F30BC6">
      <w:pPr>
        <w:pStyle w:val="ListParagraph"/>
        <w:bidi/>
        <w:jc w:val="both"/>
        <w:rPr>
          <w:sz w:val="28"/>
          <w:szCs w:val="28"/>
          <w:rtl/>
        </w:rPr>
      </w:pPr>
      <w:r>
        <w:rPr>
          <w:noProof/>
          <w:sz w:val="28"/>
          <w:szCs w:val="28"/>
          <w:rtl/>
        </w:rPr>
        <mc:AlternateContent>
          <mc:Choice Requires="wps">
            <w:drawing>
              <wp:anchor distT="0" distB="0" distL="114300" distR="114300" simplePos="0" relativeHeight="251664384" behindDoc="0" locked="0" layoutInCell="1" allowOverlap="1" wp14:anchorId="07735709" wp14:editId="6EDEAF76">
                <wp:simplePos x="0" y="0"/>
                <wp:positionH relativeFrom="column">
                  <wp:posOffset>4586630</wp:posOffset>
                </wp:positionH>
                <wp:positionV relativeFrom="paragraph">
                  <wp:posOffset>61951</wp:posOffset>
                </wp:positionV>
                <wp:extent cx="687629" cy="343814"/>
                <wp:effectExtent l="38100" t="38100" r="55880" b="56515"/>
                <wp:wrapNone/>
                <wp:docPr id="42" name="Straight Arrow Connector 42"/>
                <wp:cNvGraphicFramePr/>
                <a:graphic xmlns:a="http://schemas.openxmlformats.org/drawingml/2006/main">
                  <a:graphicData uri="http://schemas.microsoft.com/office/word/2010/wordprocessingShape">
                    <wps:wsp>
                      <wps:cNvCnPr/>
                      <wps:spPr>
                        <a:xfrm flipH="1">
                          <a:off x="0" y="0"/>
                          <a:ext cx="687629" cy="343814"/>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9544D8F" id="_x0000_t32" coordsize="21600,21600" o:spt="32" o:oned="t" path="m,l21600,21600e" filled="f">
                <v:path arrowok="t" fillok="f" o:connecttype="none"/>
                <o:lock v:ext="edit" shapetype="t"/>
              </v:shapetype>
              <v:shape id="Straight Arrow Connector 42" o:spid="_x0000_s1026" type="#_x0000_t32" style="position:absolute;left:0;text-align:left;margin-left:361.15pt;margin-top:4.9pt;width:54.15pt;height:27.0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" strokecolor="black [3200]" strokeweight="1.5pt">
                <v:stroke startarrow="block" endarrow="block" joinstyle="miter"/>
              </v:shape>
            </w:pict>
          </mc:Fallback>
        </mc:AlternateContent>
      </w:r>
    </w:p>
    <w:p w14:paraId="3E4C0DDC" w14:textId="77777777" w:rsidR="002D7B11" w:rsidRDefault="002D7B11" w:rsidP="00F30BC6">
      <w:pPr>
        <w:pStyle w:val="ListParagraph"/>
        <w:bidi/>
        <w:jc w:val="both"/>
        <w:rPr>
          <w:sz w:val="28"/>
          <w:szCs w:val="28"/>
          <w:rtl/>
        </w:rPr>
      </w:pPr>
    </w:p>
    <w:p w14:paraId="06BC8020" w14:textId="77777777" w:rsidR="002D7B11" w:rsidRDefault="002D7B11" w:rsidP="00F30BC6">
      <w:pPr>
        <w:pStyle w:val="ListParagraph"/>
        <w:bidi/>
        <w:jc w:val="both"/>
        <w:rPr>
          <w:sz w:val="28"/>
          <w:szCs w:val="28"/>
        </w:rPr>
      </w:pPr>
    </w:p>
    <w:p w14:paraId="088BFEE1" w14:textId="77777777" w:rsidR="005434C9" w:rsidRDefault="005434C9" w:rsidP="005434C9">
      <w:pPr>
        <w:pStyle w:val="ListParagraph"/>
        <w:bidi/>
        <w:jc w:val="center"/>
        <w:rPr>
          <w:sz w:val="28"/>
          <w:szCs w:val="28"/>
          <w:rtl/>
        </w:rPr>
      </w:pPr>
    </w:p>
    <w:p w14:paraId="7DBDBA80" w14:textId="77777777" w:rsidR="002D7B11" w:rsidRDefault="002D7B11" w:rsidP="00F30BC6">
      <w:pPr>
        <w:pStyle w:val="ListParagraph"/>
        <w:bidi/>
        <w:jc w:val="both"/>
        <w:rPr>
          <w:sz w:val="28"/>
          <w:szCs w:val="28"/>
          <w:rtl/>
        </w:rPr>
      </w:pPr>
      <w:r>
        <w:rPr>
          <w:rFonts w:hint="cs"/>
          <w:sz w:val="28"/>
          <w:szCs w:val="28"/>
          <w:rtl/>
        </w:rPr>
        <w:t xml:space="preserve">רשתות נוירונים רגילות לא מסתדרות טוב עם הגודל של תמונה מלאה. לדוגמא אם ניקח תמונה בעלת 3 ערוצי צבעים </w:t>
      </w:r>
      <w:r>
        <w:rPr>
          <w:sz w:val="28"/>
          <w:szCs w:val="28"/>
        </w:rPr>
        <w:t>(RGB)</w:t>
      </w:r>
      <w:r>
        <w:rPr>
          <w:rFonts w:hint="cs"/>
          <w:sz w:val="28"/>
          <w:szCs w:val="28"/>
          <w:rtl/>
        </w:rPr>
        <w:t xml:space="preserve"> בגודל של 32 פיקסלים על 32 פיקסלים נקבל</w:t>
      </w:r>
      <w:r>
        <w:rPr>
          <w:sz w:val="28"/>
          <w:szCs w:val="28"/>
        </w:rPr>
        <w:t xml:space="preserve"> </w:t>
      </w:r>
      <w:r>
        <w:rPr>
          <w:rFonts w:hint="cs"/>
          <w:sz w:val="28"/>
          <w:szCs w:val="28"/>
          <w:rtl/>
        </w:rPr>
        <w:t xml:space="preserve"> תצורה של 32</w:t>
      </w:r>
      <w:r>
        <w:rPr>
          <w:rFonts w:hint="cs"/>
          <w:sz w:val="28"/>
          <w:szCs w:val="28"/>
        </w:rPr>
        <w:t>X</w:t>
      </w:r>
      <w:r>
        <w:rPr>
          <w:rFonts w:hint="cs"/>
          <w:sz w:val="28"/>
          <w:szCs w:val="28"/>
          <w:rtl/>
        </w:rPr>
        <w:t>32</w:t>
      </w:r>
      <w:r>
        <w:rPr>
          <w:rFonts w:hint="cs"/>
          <w:sz w:val="28"/>
          <w:szCs w:val="28"/>
        </w:rPr>
        <w:t>X</w:t>
      </w:r>
      <w:r>
        <w:rPr>
          <w:rFonts w:hint="cs"/>
          <w:sz w:val="28"/>
          <w:szCs w:val="28"/>
          <w:rtl/>
        </w:rPr>
        <w:t xml:space="preserve">3, כתוצאה מכך כל נוירון בשכבת הקלט של הרשת יהיה בעל 32*32*3=3072 </w:t>
      </w:r>
      <w:r>
        <w:rPr>
          <w:sz w:val="28"/>
          <w:szCs w:val="28"/>
        </w:rPr>
        <w:t>Weights</w:t>
      </w:r>
      <w:r>
        <w:rPr>
          <w:rFonts w:hint="cs"/>
          <w:sz w:val="28"/>
          <w:szCs w:val="28"/>
          <w:rtl/>
        </w:rPr>
        <w:t>- המתאימים לכל פיקסל הנמצא בתמונה!</w:t>
      </w:r>
    </w:p>
    <w:p w14:paraId="72A8CC9D" w14:textId="77777777" w:rsidR="002D7B11" w:rsidRDefault="002D7B11" w:rsidP="00F30BC6">
      <w:pPr>
        <w:pStyle w:val="ListParagraph"/>
        <w:bidi/>
        <w:jc w:val="both"/>
        <w:rPr>
          <w:sz w:val="28"/>
          <w:szCs w:val="28"/>
          <w:rtl/>
        </w:rPr>
      </w:pPr>
      <w:r>
        <w:rPr>
          <w:rFonts w:hint="cs"/>
          <w:sz w:val="28"/>
          <w:szCs w:val="28"/>
          <w:rtl/>
        </w:rPr>
        <w:t>כמות המשקלים כאן לא נראית גדולה מדיי אבל מה אם ניקח תמונה בגודל 600</w:t>
      </w:r>
      <w:r>
        <w:rPr>
          <w:rFonts w:hint="cs"/>
          <w:sz w:val="28"/>
          <w:szCs w:val="28"/>
        </w:rPr>
        <w:t>X</w:t>
      </w:r>
      <w:r>
        <w:rPr>
          <w:rFonts w:hint="cs"/>
          <w:sz w:val="28"/>
          <w:szCs w:val="28"/>
          <w:rtl/>
        </w:rPr>
        <w:t>600</w:t>
      </w:r>
      <w:r>
        <w:rPr>
          <w:rFonts w:hint="cs"/>
          <w:sz w:val="28"/>
          <w:szCs w:val="28"/>
        </w:rPr>
        <w:t>X</w:t>
      </w:r>
      <w:r>
        <w:rPr>
          <w:rFonts w:hint="cs"/>
          <w:sz w:val="28"/>
          <w:szCs w:val="28"/>
          <w:rtl/>
        </w:rPr>
        <w:t>3 נקבל 1,080,000 משקלים, כמובן שנרצה שיהיה לנו יותר מנוירון אחד בשכבת הקלט וכך כמות המשקלים שנצטרך לאמן תגדל במהירות רבה.</w:t>
      </w:r>
    </w:p>
    <w:p w14:paraId="50BE96A6" w14:textId="77777777" w:rsidR="002D7B11" w:rsidRDefault="002D7B11" w:rsidP="00F30BC6">
      <w:pPr>
        <w:pStyle w:val="ListParagraph"/>
        <w:bidi/>
        <w:jc w:val="both"/>
        <w:rPr>
          <w:sz w:val="28"/>
          <w:szCs w:val="28"/>
          <w:rtl/>
        </w:rPr>
      </w:pPr>
      <w:r>
        <w:rPr>
          <w:rFonts w:hint="cs"/>
          <w:sz w:val="28"/>
          <w:szCs w:val="28"/>
          <w:rtl/>
        </w:rPr>
        <w:t xml:space="preserve"> </w:t>
      </w:r>
      <w:r w:rsidRPr="00532C38">
        <w:rPr>
          <w:rFonts w:hint="cs"/>
          <w:sz w:val="28"/>
          <w:szCs w:val="28"/>
          <w:rtl/>
        </w:rPr>
        <w:t>בבירור ניתן לראות כי גישה זו היא בעיית</w:t>
      </w:r>
      <w:r w:rsidR="00D63A1E" w:rsidRPr="00532C38">
        <w:rPr>
          <w:rFonts w:hint="cs"/>
          <w:sz w:val="28"/>
          <w:szCs w:val="28"/>
          <w:rtl/>
        </w:rPr>
        <w:t>ית</w:t>
      </w:r>
      <w:r w:rsidRPr="00532C38">
        <w:rPr>
          <w:rFonts w:hint="cs"/>
          <w:sz w:val="28"/>
          <w:szCs w:val="28"/>
          <w:rtl/>
        </w:rPr>
        <w:t xml:space="preserve"> מבחינת </w:t>
      </w:r>
      <w:r w:rsidRPr="00532C38">
        <w:rPr>
          <w:sz w:val="28"/>
          <w:szCs w:val="28"/>
        </w:rPr>
        <w:t>Scale</w:t>
      </w:r>
      <w:r w:rsidRPr="00532C38">
        <w:rPr>
          <w:rFonts w:hint="cs"/>
          <w:sz w:val="28"/>
          <w:szCs w:val="28"/>
          <w:rtl/>
        </w:rPr>
        <w:t>, בזבזנית מבחינת כמות המשקלים, איטית לאימון ולכן נצטרך למצוא ארכיטקטורה חכמה יותר.</w:t>
      </w:r>
    </w:p>
    <w:p w14:paraId="3AA642A2" w14:textId="77777777" w:rsidR="002D7B11" w:rsidRDefault="002D7B11" w:rsidP="00F30BC6">
      <w:pPr>
        <w:pStyle w:val="ListParagraph"/>
        <w:bidi/>
        <w:jc w:val="both"/>
        <w:rPr>
          <w:sz w:val="28"/>
          <w:szCs w:val="28"/>
          <w:rtl/>
        </w:rPr>
      </w:pPr>
    </w:p>
    <w:p w14:paraId="17572303" w14:textId="77777777" w:rsidR="002D7B11" w:rsidRDefault="002D7B11" w:rsidP="00F30BC6">
      <w:pPr>
        <w:pStyle w:val="ListParagraph"/>
        <w:bidi/>
        <w:jc w:val="both"/>
        <w:rPr>
          <w:sz w:val="28"/>
          <w:szCs w:val="28"/>
          <w:rtl/>
        </w:rPr>
      </w:pPr>
    </w:p>
    <w:p w14:paraId="04E6DB9F" w14:textId="77777777" w:rsidR="002D7B11" w:rsidRDefault="002D7B11" w:rsidP="00F30BC6">
      <w:pPr>
        <w:bidi/>
        <w:jc w:val="both"/>
        <w:rPr>
          <w:sz w:val="28"/>
          <w:szCs w:val="28"/>
          <w:rtl/>
        </w:rPr>
      </w:pPr>
    </w:p>
    <w:p w14:paraId="278418B6" w14:textId="77777777" w:rsidR="002D7B11" w:rsidRDefault="002D7B11" w:rsidP="00F30BC6">
      <w:pPr>
        <w:bidi/>
        <w:jc w:val="both"/>
        <w:rPr>
          <w:sz w:val="28"/>
          <w:szCs w:val="28"/>
          <w:rtl/>
        </w:rPr>
      </w:pPr>
      <w:proofErr w:type="spellStart"/>
      <w:r>
        <w:rPr>
          <w:sz w:val="28"/>
          <w:szCs w:val="28"/>
        </w:rPr>
        <w:t>ConvNet</w:t>
      </w:r>
      <w:proofErr w:type="spellEnd"/>
      <w:r>
        <w:rPr>
          <w:rFonts w:hint="cs"/>
          <w:sz w:val="28"/>
          <w:szCs w:val="28"/>
          <w:rtl/>
        </w:rPr>
        <w:t xml:space="preserve"> מנצלת את הידע שהקלט של הרשת הוא תמונה ובכך מסדרת את רשת הנוירונים בצורה שונה.</w:t>
      </w:r>
    </w:p>
    <w:p w14:paraId="11B4CF91" w14:textId="77777777" w:rsidR="002D7B11" w:rsidRDefault="002D7B11" w:rsidP="00F30BC6">
      <w:pPr>
        <w:bidi/>
        <w:jc w:val="both"/>
        <w:rPr>
          <w:sz w:val="28"/>
          <w:szCs w:val="28"/>
          <w:rtl/>
        </w:rPr>
      </w:pPr>
      <w:r>
        <w:rPr>
          <w:rFonts w:hint="cs"/>
          <w:sz w:val="28"/>
          <w:szCs w:val="28"/>
          <w:rtl/>
        </w:rPr>
        <w:t>בפועל כל שכבה מסודרים נוירונים ב-3 ממדים : אורך, גובה, עומק. לדוגמא אם נתכנן רשת שתקלוט תמונות בגודל 32</w:t>
      </w:r>
      <w:r>
        <w:rPr>
          <w:rFonts w:hint="cs"/>
          <w:sz w:val="28"/>
          <w:szCs w:val="28"/>
        </w:rPr>
        <w:t>X</w:t>
      </w:r>
      <w:r>
        <w:rPr>
          <w:rFonts w:hint="cs"/>
          <w:sz w:val="28"/>
          <w:szCs w:val="28"/>
          <w:rtl/>
        </w:rPr>
        <w:t>32</w:t>
      </w:r>
      <w:r>
        <w:rPr>
          <w:rFonts w:hint="cs"/>
          <w:sz w:val="28"/>
          <w:szCs w:val="28"/>
        </w:rPr>
        <w:t>X</w:t>
      </w:r>
      <w:r>
        <w:rPr>
          <w:rFonts w:hint="cs"/>
          <w:sz w:val="28"/>
          <w:szCs w:val="28"/>
          <w:rtl/>
        </w:rPr>
        <w:t>3 אז השכבה שלנו תהיה בממדים של קלטי התמונות.</w:t>
      </w:r>
    </w:p>
    <w:p w14:paraId="608BB229" w14:textId="77777777" w:rsidR="002D7B11" w:rsidRDefault="002D7B11" w:rsidP="00F30BC6">
      <w:pPr>
        <w:bidi/>
        <w:jc w:val="both"/>
        <w:rPr>
          <w:sz w:val="28"/>
          <w:szCs w:val="28"/>
          <w:rtl/>
        </w:rPr>
      </w:pPr>
      <w:r>
        <w:rPr>
          <w:rFonts w:hint="cs"/>
          <w:sz w:val="28"/>
          <w:szCs w:val="28"/>
          <w:rtl/>
        </w:rPr>
        <w:t xml:space="preserve">הנוירונים שבשכבה יהיו מחוברים רק לאזור קטן של השכבה הקודמת במקום להיות מחוברים לכל הנוירונים אשר נמצאים בשכבה הקודמת </w:t>
      </w:r>
      <w:r>
        <w:rPr>
          <w:sz w:val="28"/>
          <w:szCs w:val="28"/>
          <w:rtl/>
        </w:rPr>
        <w:t>–</w:t>
      </w:r>
      <w:r>
        <w:rPr>
          <w:rFonts w:hint="cs"/>
          <w:sz w:val="28"/>
          <w:szCs w:val="28"/>
          <w:rtl/>
        </w:rPr>
        <w:t xml:space="preserve"> נראה זאת בקרוב.</w:t>
      </w:r>
    </w:p>
    <w:p w14:paraId="6A3EA97B" w14:textId="77777777" w:rsidR="002D7B11" w:rsidRDefault="002D7B11" w:rsidP="00F30BC6">
      <w:pPr>
        <w:bidi/>
        <w:jc w:val="both"/>
        <w:rPr>
          <w:sz w:val="28"/>
          <w:szCs w:val="28"/>
          <w:rtl/>
        </w:rPr>
      </w:pPr>
      <w:r w:rsidRPr="00532C38">
        <w:rPr>
          <w:rFonts w:hint="cs"/>
          <w:sz w:val="28"/>
          <w:szCs w:val="28"/>
          <w:rtl/>
        </w:rPr>
        <w:t>לבסוף בשכבת הפלט נבנה וקטור בגודל 1</w:t>
      </w:r>
      <w:r w:rsidRPr="00532C38">
        <w:rPr>
          <w:rFonts w:hint="cs"/>
          <w:sz w:val="28"/>
          <w:szCs w:val="28"/>
        </w:rPr>
        <w:t>X</w:t>
      </w:r>
      <w:r w:rsidRPr="00532C38">
        <w:rPr>
          <w:rFonts w:hint="cs"/>
          <w:sz w:val="28"/>
          <w:szCs w:val="28"/>
          <w:rtl/>
        </w:rPr>
        <w:t>1</w:t>
      </w:r>
      <w:r w:rsidRPr="00532C38">
        <w:rPr>
          <w:sz w:val="28"/>
          <w:szCs w:val="28"/>
        </w:rPr>
        <w:t>YX</w:t>
      </w:r>
      <w:r w:rsidRPr="00532C38">
        <w:rPr>
          <w:rFonts w:hint="cs"/>
          <w:sz w:val="28"/>
          <w:szCs w:val="28"/>
          <w:rtl/>
        </w:rPr>
        <w:t xml:space="preserve">, כאשר </w:t>
      </w:r>
      <w:r w:rsidRPr="00532C38">
        <w:rPr>
          <w:sz w:val="28"/>
          <w:szCs w:val="28"/>
        </w:rPr>
        <w:t xml:space="preserve">Y </w:t>
      </w:r>
      <w:r w:rsidRPr="00532C38">
        <w:rPr>
          <w:rFonts w:hint="cs"/>
          <w:sz w:val="28"/>
          <w:szCs w:val="28"/>
          <w:rtl/>
        </w:rPr>
        <w:t xml:space="preserve"> יהיה כמות הקטגוריות </w:t>
      </w:r>
      <w:r w:rsidR="005E2DE9" w:rsidRPr="00532C38">
        <w:rPr>
          <w:rFonts w:hint="cs"/>
          <w:sz w:val="28"/>
          <w:szCs w:val="28"/>
          <w:rtl/>
        </w:rPr>
        <w:t>מבניהן</w:t>
      </w:r>
      <w:r w:rsidRPr="00532C38">
        <w:rPr>
          <w:rFonts w:hint="cs"/>
          <w:sz w:val="28"/>
          <w:szCs w:val="28"/>
          <w:rtl/>
        </w:rPr>
        <w:t xml:space="preserve"> נרצה לסווג אליה את התמונה אשר קלטנו לרשת.</w:t>
      </w:r>
    </w:p>
    <w:p w14:paraId="00F8C4AE" w14:textId="77777777" w:rsidR="002D7B11" w:rsidRPr="00883654" w:rsidRDefault="002D7B11" w:rsidP="005E2DE9">
      <w:pPr>
        <w:bidi/>
        <w:jc w:val="center"/>
        <w:rPr>
          <w:sz w:val="28"/>
          <w:szCs w:val="28"/>
          <w:rtl/>
        </w:rPr>
      </w:pPr>
      <w:r w:rsidRPr="00305D38">
        <w:rPr>
          <w:rFonts w:cs="Arial"/>
          <w:noProof/>
          <w:sz w:val="28"/>
          <w:szCs w:val="28"/>
          <w:rtl/>
        </w:rPr>
        <w:drawing>
          <wp:inline distT="0" distB="0" distL="0" distR="0" wp14:anchorId="6FFE2EBC" wp14:editId="0553DFA8">
            <wp:extent cx="6452006" cy="139793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81338" cy="1490957"/>
                    </a:xfrm>
                    <a:prstGeom prst="rect">
                      <a:avLst/>
                    </a:prstGeom>
                  </pic:spPr>
                </pic:pic>
              </a:graphicData>
            </a:graphic>
          </wp:inline>
        </w:drawing>
      </w:r>
    </w:p>
    <w:p w14:paraId="629DF763" w14:textId="77777777" w:rsidR="002D7B11" w:rsidRDefault="002D7B11" w:rsidP="00F30BC6">
      <w:pPr>
        <w:pStyle w:val="ListParagraph"/>
        <w:bidi/>
        <w:jc w:val="both"/>
        <w:rPr>
          <w:sz w:val="28"/>
          <w:szCs w:val="28"/>
          <w:rtl/>
        </w:rPr>
      </w:pPr>
    </w:p>
    <w:p w14:paraId="6128894D" w14:textId="10503D0E" w:rsidR="002D7B11" w:rsidRDefault="002D7B11" w:rsidP="005E2DE9">
      <w:pPr>
        <w:pStyle w:val="ListParagraph"/>
        <w:bidi/>
        <w:jc w:val="center"/>
        <w:rPr>
          <w:rtl/>
        </w:rPr>
      </w:pPr>
      <w:r w:rsidRPr="00D4659D">
        <w:rPr>
          <w:rFonts w:hint="cs"/>
          <w:rtl/>
        </w:rPr>
        <w:t>תמונה מספר</w:t>
      </w:r>
      <w:r>
        <w:rPr>
          <w:rFonts w:hint="cs"/>
          <w:rtl/>
        </w:rPr>
        <w:t xml:space="preserve"> </w:t>
      </w:r>
      <w:del w:id="365" w:author="Stav Cohen" w:date="2020-09-14T13:17:00Z">
        <w:r w:rsidR="005E2DE9" w:rsidDel="00E3368C">
          <w:delText>17</w:delText>
        </w:r>
      </w:del>
      <w:ins w:id="366" w:author="Stav Cohen" w:date="2020-09-14T13:17:00Z">
        <w:r w:rsidR="00E3368C">
          <w:rPr>
            <w:rFonts w:hint="cs"/>
            <w:rtl/>
          </w:rPr>
          <w:t>1</w:t>
        </w:r>
      </w:ins>
      <w:ins w:id="367" w:author="Stav Cohen" w:date="2020-10-16T13:44:00Z">
        <w:r w:rsidR="002220B3">
          <w:rPr>
            <w:rFonts w:hint="cs"/>
            <w:rtl/>
          </w:rPr>
          <w:t>7</w:t>
        </w:r>
      </w:ins>
      <w:r w:rsidRPr="00D4659D">
        <w:rPr>
          <w:rFonts w:hint="cs"/>
          <w:rtl/>
        </w:rPr>
        <w:t xml:space="preserve">: </w:t>
      </w:r>
      <w:r>
        <w:rPr>
          <w:rFonts w:hint="cs"/>
          <w:rtl/>
        </w:rPr>
        <w:t>המציגה השוואה בין סוגי הרשתות</w:t>
      </w:r>
      <w:r w:rsidR="005E2DE9">
        <w:t>]</w:t>
      </w:r>
      <w:del w:id="368" w:author="Stav Cohen" w:date="2020-10-16T13:32:00Z">
        <w:r w:rsidR="005E2DE9" w:rsidDel="003E2AF5">
          <w:rPr>
            <w:rFonts w:hint="cs"/>
            <w:rtl/>
          </w:rPr>
          <w:delText>14</w:delText>
        </w:r>
      </w:del>
      <w:ins w:id="369" w:author="Stav Cohen" w:date="2020-10-16T13:32:00Z">
        <w:r w:rsidR="003E2AF5">
          <w:rPr>
            <w:rFonts w:hint="cs"/>
            <w:rtl/>
          </w:rPr>
          <w:t>1</w:t>
        </w:r>
      </w:ins>
      <w:ins w:id="370" w:author="Stav Cohen" w:date="2020-10-16T13:33:00Z">
        <w:r w:rsidR="003E2AF5">
          <w:rPr>
            <w:rFonts w:hint="cs"/>
            <w:rtl/>
          </w:rPr>
          <w:t>6</w:t>
        </w:r>
      </w:ins>
      <w:r w:rsidR="005E2DE9">
        <w:rPr>
          <w:rFonts w:hint="cs"/>
          <w:rtl/>
        </w:rPr>
        <w:t>]</w:t>
      </w:r>
    </w:p>
    <w:p w14:paraId="6B282955" w14:textId="77777777" w:rsidR="002D7B11" w:rsidRDefault="002D7B11" w:rsidP="00F30BC6">
      <w:pPr>
        <w:pStyle w:val="ListParagraph"/>
        <w:bidi/>
        <w:jc w:val="both"/>
        <w:rPr>
          <w:sz w:val="28"/>
          <w:szCs w:val="28"/>
          <w:rtl/>
        </w:rPr>
      </w:pPr>
    </w:p>
    <w:p w14:paraId="7EC6A453" w14:textId="77777777" w:rsidR="002D7B11" w:rsidRDefault="002D7B11" w:rsidP="00F30BC6">
      <w:pPr>
        <w:pStyle w:val="ListParagraph"/>
        <w:bidi/>
        <w:jc w:val="both"/>
        <w:rPr>
          <w:sz w:val="28"/>
          <w:szCs w:val="28"/>
        </w:rPr>
      </w:pPr>
    </w:p>
    <w:p w14:paraId="259B0D7F" w14:textId="2F80363F" w:rsidR="002D7B11" w:rsidRDefault="002D7B11" w:rsidP="00F30BC6">
      <w:pPr>
        <w:pStyle w:val="ListParagraph"/>
        <w:bidi/>
        <w:jc w:val="both"/>
        <w:rPr>
          <w:sz w:val="28"/>
          <w:szCs w:val="28"/>
          <w:rtl/>
        </w:rPr>
      </w:pPr>
      <w:r w:rsidRPr="00532C38">
        <w:rPr>
          <w:rFonts w:hint="cs"/>
          <w:sz w:val="28"/>
          <w:szCs w:val="28"/>
          <w:rtl/>
        </w:rPr>
        <w:t xml:space="preserve">ניתן לראות בתמונה מספר </w:t>
      </w:r>
      <w:del w:id="371" w:author="Stav Cohen" w:date="2020-09-14T13:17:00Z">
        <w:r w:rsidR="005E2DE9" w:rsidDel="00E3368C">
          <w:rPr>
            <w:rFonts w:hint="cs"/>
            <w:sz w:val="28"/>
            <w:szCs w:val="28"/>
            <w:rtl/>
          </w:rPr>
          <w:delText>17</w:delText>
        </w:r>
        <w:r w:rsidRPr="00532C38" w:rsidDel="00E3368C">
          <w:rPr>
            <w:rFonts w:hint="cs"/>
            <w:sz w:val="28"/>
            <w:szCs w:val="28"/>
            <w:rtl/>
          </w:rPr>
          <w:delText xml:space="preserve"> </w:delText>
        </w:r>
      </w:del>
      <w:ins w:id="372" w:author="Stav Cohen" w:date="2020-09-14T13:17:00Z">
        <w:r w:rsidR="00E3368C">
          <w:rPr>
            <w:rFonts w:hint="cs"/>
            <w:sz w:val="28"/>
            <w:szCs w:val="28"/>
            <w:rtl/>
          </w:rPr>
          <w:t>1</w:t>
        </w:r>
      </w:ins>
      <w:ins w:id="373" w:author="Stav Cohen" w:date="2020-10-16T13:44:00Z">
        <w:r w:rsidR="002220B3">
          <w:rPr>
            <w:rFonts w:hint="cs"/>
            <w:sz w:val="28"/>
            <w:szCs w:val="28"/>
            <w:rtl/>
          </w:rPr>
          <w:t>7</w:t>
        </w:r>
      </w:ins>
      <w:ins w:id="374" w:author="Stav Cohen" w:date="2020-09-14T13:17:00Z">
        <w:r w:rsidR="00E3368C" w:rsidRPr="00532C38">
          <w:rPr>
            <w:rFonts w:hint="cs"/>
            <w:sz w:val="28"/>
            <w:szCs w:val="28"/>
            <w:rtl/>
          </w:rPr>
          <w:t xml:space="preserve"> </w:t>
        </w:r>
      </w:ins>
      <w:r w:rsidRPr="00532C38">
        <w:rPr>
          <w:rFonts w:hint="cs"/>
          <w:sz w:val="28"/>
          <w:szCs w:val="28"/>
          <w:rtl/>
        </w:rPr>
        <w:t xml:space="preserve">בצד שמאל את רשת הנוירונים הרגילה עליה דיברנו בעבר, בצד </w:t>
      </w:r>
      <w:r w:rsidR="00532C38" w:rsidRPr="00532C38">
        <w:rPr>
          <w:rFonts w:hint="cs"/>
          <w:sz w:val="28"/>
          <w:szCs w:val="28"/>
          <w:rtl/>
        </w:rPr>
        <w:t xml:space="preserve">ימין </w:t>
      </w:r>
      <w:r w:rsidRPr="00532C38">
        <w:rPr>
          <w:rFonts w:hint="cs"/>
          <w:sz w:val="28"/>
          <w:szCs w:val="28"/>
          <w:rtl/>
        </w:rPr>
        <w:t xml:space="preserve">ניתן לראות את רשת ה </w:t>
      </w:r>
      <w:proofErr w:type="spellStart"/>
      <w:r w:rsidRPr="00532C38">
        <w:rPr>
          <w:sz w:val="28"/>
          <w:szCs w:val="28"/>
        </w:rPr>
        <w:t>ConvNet</w:t>
      </w:r>
      <w:proofErr w:type="spellEnd"/>
      <w:r w:rsidRPr="00532C38">
        <w:rPr>
          <w:rFonts w:hint="cs"/>
          <w:sz w:val="28"/>
          <w:szCs w:val="28"/>
          <w:rtl/>
        </w:rPr>
        <w:t xml:space="preserve"> אשר באדום מוצג התמונה הנקלטת לרשת, בכחול ייצוג התמונה כ3 מטריצות של </w:t>
      </w:r>
      <w:proofErr w:type="spellStart"/>
      <w:r w:rsidRPr="00532C38">
        <w:rPr>
          <w:rFonts w:hint="cs"/>
          <w:sz w:val="28"/>
          <w:szCs w:val="28"/>
          <w:rtl/>
        </w:rPr>
        <w:t>פיקסלי</w:t>
      </w:r>
      <w:proofErr w:type="spellEnd"/>
      <w:r w:rsidRPr="00532C38">
        <w:rPr>
          <w:rFonts w:hint="cs"/>
          <w:sz w:val="28"/>
          <w:szCs w:val="28"/>
          <w:rtl/>
        </w:rPr>
        <w:t xml:space="preserve"> התמונה לאחר מכן שכבת הנוירונים המסודרת ב-3 ממדים ולבסוף בירוק וקטור הפלט.</w:t>
      </w:r>
    </w:p>
    <w:p w14:paraId="48619907" w14:textId="77777777" w:rsidR="002D7B11" w:rsidRDefault="002D7B11" w:rsidP="00F30BC6">
      <w:pPr>
        <w:pStyle w:val="ListParagraph"/>
        <w:bidi/>
        <w:jc w:val="both"/>
        <w:rPr>
          <w:sz w:val="28"/>
          <w:szCs w:val="28"/>
          <w:rtl/>
        </w:rPr>
      </w:pPr>
    </w:p>
    <w:p w14:paraId="63387DDA" w14:textId="77777777" w:rsidR="002D7B11" w:rsidRDefault="002D7B11" w:rsidP="00F30BC6">
      <w:pPr>
        <w:pStyle w:val="ListParagraph"/>
        <w:bidi/>
        <w:jc w:val="both"/>
        <w:rPr>
          <w:sz w:val="28"/>
          <w:szCs w:val="28"/>
          <w:rtl/>
        </w:rPr>
      </w:pPr>
      <w:r>
        <w:rPr>
          <w:rFonts w:hint="cs"/>
          <w:sz w:val="28"/>
          <w:szCs w:val="28"/>
          <w:rtl/>
        </w:rPr>
        <w:t xml:space="preserve">ארכיטקטורת ה- </w:t>
      </w:r>
      <w:proofErr w:type="spellStart"/>
      <w:r>
        <w:rPr>
          <w:sz w:val="28"/>
          <w:szCs w:val="28"/>
        </w:rPr>
        <w:t>ConvNets</w:t>
      </w:r>
      <w:proofErr w:type="spellEnd"/>
      <w:r>
        <w:rPr>
          <w:rFonts w:hint="cs"/>
          <w:sz w:val="28"/>
          <w:szCs w:val="28"/>
          <w:rtl/>
        </w:rPr>
        <w:t xml:space="preserve"> בנויה משלוש שכבות ראשיות:</w:t>
      </w:r>
    </w:p>
    <w:p w14:paraId="09410C02" w14:textId="77777777" w:rsidR="002D7B11" w:rsidRDefault="002D7B11" w:rsidP="00F30BC6">
      <w:pPr>
        <w:pStyle w:val="ListParagraph"/>
        <w:numPr>
          <w:ilvl w:val="0"/>
          <w:numId w:val="3"/>
        </w:numPr>
        <w:bidi/>
        <w:jc w:val="both"/>
        <w:rPr>
          <w:sz w:val="28"/>
          <w:szCs w:val="28"/>
        </w:rPr>
      </w:pPr>
      <w:r>
        <w:rPr>
          <w:sz w:val="28"/>
          <w:szCs w:val="28"/>
        </w:rPr>
        <w:t>Convolutional Layer</w:t>
      </w:r>
      <w:r>
        <w:rPr>
          <w:rFonts w:hint="cs"/>
          <w:sz w:val="28"/>
          <w:szCs w:val="28"/>
          <w:rtl/>
        </w:rPr>
        <w:t xml:space="preserve"> </w:t>
      </w:r>
    </w:p>
    <w:p w14:paraId="1F766D37" w14:textId="77777777" w:rsidR="002D7B11" w:rsidRDefault="002D7B11" w:rsidP="00F30BC6">
      <w:pPr>
        <w:pStyle w:val="ListParagraph"/>
        <w:numPr>
          <w:ilvl w:val="0"/>
          <w:numId w:val="3"/>
        </w:numPr>
        <w:bidi/>
        <w:jc w:val="both"/>
        <w:rPr>
          <w:sz w:val="28"/>
          <w:szCs w:val="28"/>
        </w:rPr>
      </w:pPr>
      <w:r>
        <w:rPr>
          <w:sz w:val="28"/>
          <w:szCs w:val="28"/>
        </w:rPr>
        <w:t>Pooling Layer</w:t>
      </w:r>
    </w:p>
    <w:p w14:paraId="1D488B35" w14:textId="77777777" w:rsidR="002D7B11" w:rsidRDefault="002D7B11" w:rsidP="00F30BC6">
      <w:pPr>
        <w:pStyle w:val="ListParagraph"/>
        <w:numPr>
          <w:ilvl w:val="0"/>
          <w:numId w:val="3"/>
        </w:numPr>
        <w:bidi/>
        <w:jc w:val="both"/>
        <w:rPr>
          <w:sz w:val="28"/>
          <w:szCs w:val="28"/>
        </w:rPr>
      </w:pPr>
      <w:proofErr w:type="gramStart"/>
      <w:r>
        <w:rPr>
          <w:sz w:val="28"/>
          <w:szCs w:val="28"/>
        </w:rPr>
        <w:t>Fully-Connected</w:t>
      </w:r>
      <w:proofErr w:type="gramEnd"/>
      <w:r>
        <w:rPr>
          <w:sz w:val="28"/>
          <w:szCs w:val="28"/>
        </w:rPr>
        <w:t xml:space="preserve"> Layer</w:t>
      </w:r>
      <w:r>
        <w:rPr>
          <w:rFonts w:hint="cs"/>
          <w:sz w:val="28"/>
          <w:szCs w:val="28"/>
          <w:rtl/>
        </w:rPr>
        <w:t xml:space="preserve"> </w:t>
      </w:r>
    </w:p>
    <w:p w14:paraId="03113AE3" w14:textId="77777777" w:rsidR="002D7B11" w:rsidRDefault="002D7B11" w:rsidP="00F30BC6">
      <w:pPr>
        <w:pStyle w:val="ListParagraph"/>
        <w:bidi/>
        <w:jc w:val="both"/>
        <w:rPr>
          <w:sz w:val="28"/>
          <w:szCs w:val="28"/>
          <w:rtl/>
        </w:rPr>
      </w:pPr>
    </w:p>
    <w:p w14:paraId="470CC6A5" w14:textId="77777777" w:rsidR="002D7B11" w:rsidRDefault="002D7B11" w:rsidP="00F30BC6">
      <w:pPr>
        <w:pStyle w:val="ListParagraph"/>
        <w:bidi/>
        <w:jc w:val="both"/>
        <w:rPr>
          <w:sz w:val="28"/>
          <w:szCs w:val="28"/>
          <w:rtl/>
        </w:rPr>
      </w:pPr>
      <w:r>
        <w:rPr>
          <w:rFonts w:hint="cs"/>
          <w:sz w:val="28"/>
          <w:szCs w:val="28"/>
          <w:rtl/>
        </w:rPr>
        <w:t xml:space="preserve">שכבות אלו מהוות את הסיבה להצלחה הארכיטקטורה והסיבה אשר בגללה רשתות ה- </w:t>
      </w:r>
      <w:proofErr w:type="spellStart"/>
      <w:r>
        <w:rPr>
          <w:sz w:val="28"/>
          <w:szCs w:val="28"/>
        </w:rPr>
        <w:t>ConvNets</w:t>
      </w:r>
      <w:proofErr w:type="spellEnd"/>
      <w:r>
        <w:rPr>
          <w:rFonts w:hint="cs"/>
          <w:sz w:val="28"/>
          <w:szCs w:val="28"/>
          <w:rtl/>
        </w:rPr>
        <w:t xml:space="preserve"> נהיו פופולריות מאוד לזיהוי וסיווג תמונות.</w:t>
      </w:r>
    </w:p>
    <w:p w14:paraId="502D79EA" w14:textId="77777777" w:rsidR="006875E0" w:rsidRDefault="006875E0" w:rsidP="006875E0">
      <w:pPr>
        <w:pStyle w:val="ListParagraph"/>
        <w:bidi/>
        <w:jc w:val="both"/>
        <w:rPr>
          <w:sz w:val="28"/>
          <w:szCs w:val="28"/>
          <w:rtl/>
        </w:rPr>
      </w:pPr>
    </w:p>
    <w:p w14:paraId="7BAAEBE8" w14:textId="77777777" w:rsidR="002D7B11" w:rsidRDefault="002D7B11" w:rsidP="00F30BC6">
      <w:pPr>
        <w:pStyle w:val="ListParagraph"/>
        <w:bidi/>
        <w:jc w:val="both"/>
        <w:rPr>
          <w:sz w:val="28"/>
          <w:szCs w:val="28"/>
          <w:rtl/>
        </w:rPr>
      </w:pPr>
    </w:p>
    <w:p w14:paraId="672924AE" w14:textId="77777777" w:rsidR="002D7B11" w:rsidRPr="00F63C86" w:rsidRDefault="00F5443A" w:rsidP="00F30BC6">
      <w:pPr>
        <w:bidi/>
        <w:ind w:left="360"/>
        <w:jc w:val="both"/>
        <w:rPr>
          <w:rFonts w:asciiTheme="minorBidi" w:hAnsiTheme="minorBidi"/>
          <w:b/>
          <w:bCs/>
          <w:sz w:val="28"/>
          <w:szCs w:val="28"/>
          <w:u w:val="single"/>
        </w:rPr>
      </w:pPr>
      <w:r w:rsidRPr="00F63C86">
        <w:rPr>
          <w:rFonts w:asciiTheme="minorBidi" w:hAnsiTheme="minorBidi"/>
          <w:b/>
          <w:bCs/>
          <w:sz w:val="28"/>
          <w:szCs w:val="28"/>
          <w:u w:val="single"/>
        </w:rPr>
        <w:t>Convolutional Layer</w:t>
      </w:r>
    </w:p>
    <w:p w14:paraId="30711BBA" w14:textId="591C228A" w:rsidR="00F5443A" w:rsidRDefault="00F5443A" w:rsidP="00F30BC6">
      <w:pPr>
        <w:bidi/>
        <w:ind w:left="360"/>
        <w:jc w:val="both"/>
        <w:rPr>
          <w:sz w:val="28"/>
          <w:szCs w:val="28"/>
          <w:rtl/>
        </w:rPr>
      </w:pPr>
      <w:r>
        <w:rPr>
          <w:rFonts w:hint="cs"/>
          <w:sz w:val="28"/>
          <w:szCs w:val="28"/>
          <w:rtl/>
        </w:rPr>
        <w:t xml:space="preserve">שכבה זו היא אבן הבניין המרכזית ברשתות </w:t>
      </w:r>
      <w:proofErr w:type="spellStart"/>
      <w:r>
        <w:rPr>
          <w:sz w:val="28"/>
          <w:szCs w:val="28"/>
        </w:rPr>
        <w:t>ConvNets</w:t>
      </w:r>
      <w:proofErr w:type="spellEnd"/>
      <w:r>
        <w:rPr>
          <w:rFonts w:hint="cs"/>
          <w:sz w:val="28"/>
          <w:szCs w:val="28"/>
          <w:rtl/>
        </w:rPr>
        <w:t xml:space="preserve"> והיא מבצעת את רוב החישובים המתמטיי</w:t>
      </w:r>
      <w:r>
        <w:rPr>
          <w:rFonts w:hint="eastAsia"/>
          <w:sz w:val="28"/>
          <w:szCs w:val="28"/>
          <w:rtl/>
        </w:rPr>
        <w:t>ם</w:t>
      </w:r>
      <w:r>
        <w:rPr>
          <w:rFonts w:hint="cs"/>
          <w:sz w:val="28"/>
          <w:szCs w:val="28"/>
          <w:rtl/>
        </w:rPr>
        <w:t xml:space="preserve"> הכבדים</w:t>
      </w:r>
      <w:r w:rsidR="00F63C86">
        <w:rPr>
          <w:rFonts w:hint="cs"/>
          <w:sz w:val="28"/>
          <w:szCs w:val="28"/>
          <w:rtl/>
        </w:rPr>
        <w:t>[</w:t>
      </w:r>
      <w:del w:id="375" w:author="Stav Cohen" w:date="2020-10-16T13:33:00Z">
        <w:r w:rsidR="00F63C86" w:rsidDel="003E2AF5">
          <w:rPr>
            <w:rFonts w:hint="cs"/>
            <w:sz w:val="28"/>
            <w:szCs w:val="28"/>
            <w:rtl/>
          </w:rPr>
          <w:delText>14</w:delText>
        </w:r>
      </w:del>
      <w:ins w:id="376" w:author="Stav Cohen" w:date="2020-10-16T13:33:00Z">
        <w:r w:rsidR="003E2AF5">
          <w:rPr>
            <w:sz w:val="28"/>
            <w:szCs w:val="28"/>
          </w:rPr>
          <w:t>16</w:t>
        </w:r>
      </w:ins>
      <w:r w:rsidR="00F63C86">
        <w:rPr>
          <w:rFonts w:hint="cs"/>
          <w:sz w:val="28"/>
          <w:szCs w:val="28"/>
          <w:rtl/>
        </w:rPr>
        <w:t>]</w:t>
      </w:r>
      <w:r>
        <w:rPr>
          <w:rFonts w:hint="cs"/>
          <w:sz w:val="28"/>
          <w:szCs w:val="28"/>
          <w:rtl/>
        </w:rPr>
        <w:t>.</w:t>
      </w:r>
    </w:p>
    <w:p w14:paraId="7E41735A" w14:textId="77777777" w:rsidR="00F5443A" w:rsidRDefault="00F5443A" w:rsidP="00F30BC6">
      <w:pPr>
        <w:bidi/>
        <w:ind w:left="360"/>
        <w:jc w:val="both"/>
        <w:rPr>
          <w:sz w:val="28"/>
          <w:szCs w:val="28"/>
          <w:rtl/>
        </w:rPr>
      </w:pPr>
      <w:r>
        <w:rPr>
          <w:rFonts w:hint="cs"/>
          <w:sz w:val="28"/>
          <w:szCs w:val="28"/>
          <w:rtl/>
        </w:rPr>
        <w:t>שכבה זו כוללת קבוצה של פילטרים הניתנים ללמידה, כל פילטר הוא מרחב קטן המוגדר לפי גובה, רוחב ומתאים לגודל העומק של קלטי התמונות.</w:t>
      </w:r>
    </w:p>
    <w:p w14:paraId="2FF33A29" w14:textId="77777777" w:rsidR="00F5443A" w:rsidRDefault="00F5443A" w:rsidP="00F30BC6">
      <w:pPr>
        <w:bidi/>
        <w:ind w:left="360"/>
        <w:jc w:val="both"/>
        <w:rPr>
          <w:sz w:val="28"/>
          <w:szCs w:val="28"/>
          <w:rtl/>
        </w:rPr>
      </w:pPr>
      <w:r>
        <w:rPr>
          <w:rFonts w:hint="cs"/>
          <w:sz w:val="28"/>
          <w:szCs w:val="28"/>
          <w:rtl/>
        </w:rPr>
        <w:t>לדוגמא פילטר סטנדרטי בשכבה הראשונה של הרשת יכול להיות בגודל 5</w:t>
      </w:r>
      <w:r>
        <w:rPr>
          <w:rFonts w:hint="cs"/>
          <w:sz w:val="28"/>
          <w:szCs w:val="28"/>
        </w:rPr>
        <w:t>X</w:t>
      </w:r>
      <w:r>
        <w:rPr>
          <w:rFonts w:hint="cs"/>
          <w:sz w:val="28"/>
          <w:szCs w:val="28"/>
          <w:rtl/>
        </w:rPr>
        <w:t>5</w:t>
      </w:r>
      <w:r>
        <w:rPr>
          <w:rFonts w:hint="cs"/>
          <w:sz w:val="28"/>
          <w:szCs w:val="28"/>
        </w:rPr>
        <w:t>X</w:t>
      </w:r>
      <w:r>
        <w:rPr>
          <w:rFonts w:hint="cs"/>
          <w:sz w:val="28"/>
          <w:szCs w:val="28"/>
          <w:rtl/>
        </w:rPr>
        <w:t>3</w:t>
      </w:r>
    </w:p>
    <w:tbl>
      <w:tblPr>
        <w:tblStyle w:val="TableGrid"/>
        <w:tblpPr w:leftFromText="180" w:rightFromText="180" w:vertAnchor="text" w:horzAnchor="margin" w:tblpXSpec="center" w:tblpY="450"/>
        <w:bidiVisual/>
        <w:tblW w:w="0" w:type="auto"/>
        <w:shd w:val="clear" w:color="auto" w:fill="00FF00"/>
        <w:tblLook w:val="04A0" w:firstRow="1" w:lastRow="0" w:firstColumn="1" w:lastColumn="0" w:noHBand="0" w:noVBand="1"/>
      </w:tblPr>
      <w:tblGrid>
        <w:gridCol w:w="458"/>
        <w:gridCol w:w="458"/>
        <w:gridCol w:w="458"/>
        <w:gridCol w:w="458"/>
        <w:gridCol w:w="458"/>
      </w:tblGrid>
      <w:tr w:rsidR="00F5443A" w:rsidRPr="00F5443A" w14:paraId="581A3888" w14:textId="77777777" w:rsidTr="00F5443A">
        <w:trPr>
          <w:trHeight w:val="255"/>
        </w:trPr>
        <w:tc>
          <w:tcPr>
            <w:tcW w:w="458" w:type="dxa"/>
            <w:shd w:val="clear" w:color="auto" w:fill="00FF00"/>
          </w:tcPr>
          <w:p w14:paraId="210AF11E" w14:textId="77777777" w:rsidR="00F5443A" w:rsidRPr="00F5443A" w:rsidRDefault="00F5443A" w:rsidP="00F30BC6">
            <w:pPr>
              <w:bidi/>
              <w:jc w:val="both"/>
              <w:rPr>
                <w:color w:val="00FF00"/>
                <w:sz w:val="28"/>
                <w:szCs w:val="28"/>
                <w:rtl/>
              </w:rPr>
            </w:pPr>
          </w:p>
        </w:tc>
        <w:tc>
          <w:tcPr>
            <w:tcW w:w="458" w:type="dxa"/>
            <w:shd w:val="clear" w:color="auto" w:fill="00FF00"/>
          </w:tcPr>
          <w:p w14:paraId="3BD0C48B" w14:textId="77777777" w:rsidR="00F5443A" w:rsidRPr="00F5443A" w:rsidRDefault="00F5443A" w:rsidP="00F30BC6">
            <w:pPr>
              <w:bidi/>
              <w:jc w:val="both"/>
              <w:rPr>
                <w:color w:val="00FF00"/>
                <w:sz w:val="28"/>
                <w:szCs w:val="28"/>
                <w:rtl/>
              </w:rPr>
            </w:pPr>
          </w:p>
        </w:tc>
        <w:tc>
          <w:tcPr>
            <w:tcW w:w="458" w:type="dxa"/>
            <w:shd w:val="clear" w:color="auto" w:fill="00FF00"/>
          </w:tcPr>
          <w:p w14:paraId="5310EE9F" w14:textId="77777777" w:rsidR="00F5443A" w:rsidRPr="00F5443A" w:rsidRDefault="00F5443A" w:rsidP="00F30BC6">
            <w:pPr>
              <w:bidi/>
              <w:jc w:val="both"/>
              <w:rPr>
                <w:color w:val="00FF00"/>
                <w:sz w:val="28"/>
                <w:szCs w:val="28"/>
                <w:rtl/>
              </w:rPr>
            </w:pPr>
          </w:p>
        </w:tc>
        <w:tc>
          <w:tcPr>
            <w:tcW w:w="458" w:type="dxa"/>
            <w:shd w:val="clear" w:color="auto" w:fill="00FF00"/>
          </w:tcPr>
          <w:p w14:paraId="4B9F39B4" w14:textId="77777777" w:rsidR="00F5443A" w:rsidRPr="00F5443A" w:rsidRDefault="00F5443A" w:rsidP="00F30BC6">
            <w:pPr>
              <w:bidi/>
              <w:jc w:val="both"/>
              <w:rPr>
                <w:color w:val="00FF00"/>
                <w:sz w:val="28"/>
                <w:szCs w:val="28"/>
                <w:rtl/>
              </w:rPr>
            </w:pPr>
          </w:p>
        </w:tc>
        <w:tc>
          <w:tcPr>
            <w:tcW w:w="458" w:type="dxa"/>
            <w:shd w:val="clear" w:color="auto" w:fill="00FF00"/>
          </w:tcPr>
          <w:p w14:paraId="36759678" w14:textId="77777777" w:rsidR="00F5443A" w:rsidRPr="00F5443A" w:rsidRDefault="00F5443A" w:rsidP="00F30BC6">
            <w:pPr>
              <w:bidi/>
              <w:jc w:val="both"/>
              <w:rPr>
                <w:color w:val="00FF00"/>
                <w:sz w:val="28"/>
                <w:szCs w:val="28"/>
                <w:rtl/>
              </w:rPr>
            </w:pPr>
          </w:p>
        </w:tc>
      </w:tr>
      <w:tr w:rsidR="00F5443A" w:rsidRPr="00F5443A" w14:paraId="44D90FC7" w14:textId="77777777" w:rsidTr="00F5443A">
        <w:trPr>
          <w:trHeight w:val="255"/>
        </w:trPr>
        <w:tc>
          <w:tcPr>
            <w:tcW w:w="458" w:type="dxa"/>
            <w:shd w:val="clear" w:color="auto" w:fill="00FF00"/>
          </w:tcPr>
          <w:p w14:paraId="00F7A96E" w14:textId="77777777" w:rsidR="00F5443A" w:rsidRPr="00F5443A" w:rsidRDefault="00F5443A" w:rsidP="00F30BC6">
            <w:pPr>
              <w:bidi/>
              <w:jc w:val="both"/>
              <w:rPr>
                <w:color w:val="00FF00"/>
                <w:sz w:val="28"/>
                <w:szCs w:val="28"/>
                <w:rtl/>
              </w:rPr>
            </w:pPr>
          </w:p>
        </w:tc>
        <w:tc>
          <w:tcPr>
            <w:tcW w:w="458" w:type="dxa"/>
            <w:shd w:val="clear" w:color="auto" w:fill="00FF00"/>
          </w:tcPr>
          <w:p w14:paraId="382B8347" w14:textId="77777777" w:rsidR="00F5443A" w:rsidRPr="00F5443A" w:rsidRDefault="00F5443A" w:rsidP="00F30BC6">
            <w:pPr>
              <w:bidi/>
              <w:jc w:val="both"/>
              <w:rPr>
                <w:color w:val="00FF00"/>
                <w:sz w:val="28"/>
                <w:szCs w:val="28"/>
                <w:rtl/>
              </w:rPr>
            </w:pPr>
          </w:p>
        </w:tc>
        <w:tc>
          <w:tcPr>
            <w:tcW w:w="458" w:type="dxa"/>
            <w:shd w:val="clear" w:color="auto" w:fill="00FF00"/>
          </w:tcPr>
          <w:p w14:paraId="78581BF9" w14:textId="77777777" w:rsidR="00F5443A" w:rsidRPr="00F5443A" w:rsidRDefault="00F5443A" w:rsidP="00F30BC6">
            <w:pPr>
              <w:bidi/>
              <w:jc w:val="both"/>
              <w:rPr>
                <w:color w:val="00FF00"/>
                <w:sz w:val="28"/>
                <w:szCs w:val="28"/>
                <w:rtl/>
              </w:rPr>
            </w:pPr>
          </w:p>
        </w:tc>
        <w:tc>
          <w:tcPr>
            <w:tcW w:w="458" w:type="dxa"/>
            <w:shd w:val="clear" w:color="auto" w:fill="00FF00"/>
          </w:tcPr>
          <w:p w14:paraId="67361B50" w14:textId="77777777" w:rsidR="00F5443A" w:rsidRPr="00F5443A" w:rsidRDefault="00F5443A" w:rsidP="00F30BC6">
            <w:pPr>
              <w:bidi/>
              <w:jc w:val="both"/>
              <w:rPr>
                <w:color w:val="00FF00"/>
                <w:sz w:val="28"/>
                <w:szCs w:val="28"/>
                <w:rtl/>
              </w:rPr>
            </w:pPr>
          </w:p>
        </w:tc>
        <w:tc>
          <w:tcPr>
            <w:tcW w:w="458" w:type="dxa"/>
            <w:shd w:val="clear" w:color="auto" w:fill="00FF00"/>
          </w:tcPr>
          <w:p w14:paraId="21C2AFA5" w14:textId="77777777" w:rsidR="00F5443A" w:rsidRPr="00F5443A" w:rsidRDefault="00F5443A" w:rsidP="00F30BC6">
            <w:pPr>
              <w:bidi/>
              <w:jc w:val="both"/>
              <w:rPr>
                <w:color w:val="00FF00"/>
                <w:sz w:val="28"/>
                <w:szCs w:val="28"/>
                <w:rtl/>
              </w:rPr>
            </w:pPr>
          </w:p>
        </w:tc>
      </w:tr>
      <w:tr w:rsidR="00F5443A" w:rsidRPr="00F5443A" w14:paraId="408FE25C" w14:textId="77777777" w:rsidTr="00F5443A">
        <w:trPr>
          <w:trHeight w:val="246"/>
        </w:trPr>
        <w:tc>
          <w:tcPr>
            <w:tcW w:w="458" w:type="dxa"/>
            <w:shd w:val="clear" w:color="auto" w:fill="00FF00"/>
          </w:tcPr>
          <w:p w14:paraId="563F2008" w14:textId="77777777" w:rsidR="00F5443A" w:rsidRPr="00F5443A" w:rsidRDefault="00F5443A" w:rsidP="00F30BC6">
            <w:pPr>
              <w:bidi/>
              <w:jc w:val="both"/>
              <w:rPr>
                <w:color w:val="00FF00"/>
                <w:sz w:val="28"/>
                <w:szCs w:val="28"/>
                <w:rtl/>
              </w:rPr>
            </w:pPr>
          </w:p>
        </w:tc>
        <w:tc>
          <w:tcPr>
            <w:tcW w:w="458" w:type="dxa"/>
            <w:shd w:val="clear" w:color="auto" w:fill="00FF00"/>
          </w:tcPr>
          <w:p w14:paraId="4EBCAB79" w14:textId="77777777" w:rsidR="00F5443A" w:rsidRPr="00F5443A" w:rsidRDefault="00F5443A" w:rsidP="00F30BC6">
            <w:pPr>
              <w:bidi/>
              <w:jc w:val="both"/>
              <w:rPr>
                <w:color w:val="00FF00"/>
                <w:sz w:val="28"/>
                <w:szCs w:val="28"/>
                <w:rtl/>
              </w:rPr>
            </w:pPr>
          </w:p>
        </w:tc>
        <w:tc>
          <w:tcPr>
            <w:tcW w:w="458" w:type="dxa"/>
            <w:shd w:val="clear" w:color="auto" w:fill="00FF00"/>
          </w:tcPr>
          <w:p w14:paraId="370B0F42" w14:textId="77777777" w:rsidR="00F5443A" w:rsidRPr="00F5443A" w:rsidRDefault="00F5443A" w:rsidP="00F30BC6">
            <w:pPr>
              <w:bidi/>
              <w:jc w:val="both"/>
              <w:rPr>
                <w:color w:val="00FF00"/>
                <w:sz w:val="28"/>
                <w:szCs w:val="28"/>
                <w:rtl/>
              </w:rPr>
            </w:pPr>
          </w:p>
        </w:tc>
        <w:tc>
          <w:tcPr>
            <w:tcW w:w="458" w:type="dxa"/>
            <w:shd w:val="clear" w:color="auto" w:fill="00FF00"/>
          </w:tcPr>
          <w:p w14:paraId="3E5529B3" w14:textId="77777777" w:rsidR="00F5443A" w:rsidRPr="00F5443A" w:rsidRDefault="00F5443A" w:rsidP="00F30BC6">
            <w:pPr>
              <w:bidi/>
              <w:jc w:val="both"/>
              <w:rPr>
                <w:color w:val="00FF00"/>
                <w:sz w:val="28"/>
                <w:szCs w:val="28"/>
                <w:rtl/>
              </w:rPr>
            </w:pPr>
          </w:p>
        </w:tc>
        <w:tc>
          <w:tcPr>
            <w:tcW w:w="458" w:type="dxa"/>
            <w:shd w:val="clear" w:color="auto" w:fill="00FF00"/>
          </w:tcPr>
          <w:p w14:paraId="642D7FE2" w14:textId="77777777" w:rsidR="00F5443A" w:rsidRPr="00F5443A" w:rsidRDefault="00F5443A" w:rsidP="00F30BC6">
            <w:pPr>
              <w:bidi/>
              <w:jc w:val="both"/>
              <w:rPr>
                <w:color w:val="00FF00"/>
                <w:sz w:val="28"/>
                <w:szCs w:val="28"/>
                <w:rtl/>
              </w:rPr>
            </w:pPr>
          </w:p>
        </w:tc>
      </w:tr>
      <w:tr w:rsidR="00F5443A" w:rsidRPr="00F5443A" w14:paraId="2E4509F8" w14:textId="77777777" w:rsidTr="00F5443A">
        <w:trPr>
          <w:trHeight w:val="255"/>
        </w:trPr>
        <w:tc>
          <w:tcPr>
            <w:tcW w:w="458" w:type="dxa"/>
            <w:shd w:val="clear" w:color="auto" w:fill="00FF00"/>
          </w:tcPr>
          <w:p w14:paraId="6AEBB46B" w14:textId="77777777" w:rsidR="00F5443A" w:rsidRPr="00F5443A" w:rsidRDefault="00F5443A" w:rsidP="00F30BC6">
            <w:pPr>
              <w:bidi/>
              <w:jc w:val="both"/>
              <w:rPr>
                <w:color w:val="00FF00"/>
                <w:sz w:val="28"/>
                <w:szCs w:val="28"/>
                <w:rtl/>
              </w:rPr>
            </w:pPr>
          </w:p>
        </w:tc>
        <w:tc>
          <w:tcPr>
            <w:tcW w:w="458" w:type="dxa"/>
            <w:shd w:val="clear" w:color="auto" w:fill="00FF00"/>
          </w:tcPr>
          <w:p w14:paraId="6F755445" w14:textId="77777777" w:rsidR="00F5443A" w:rsidRPr="00F5443A" w:rsidRDefault="00F5443A" w:rsidP="00F30BC6">
            <w:pPr>
              <w:bidi/>
              <w:jc w:val="both"/>
              <w:rPr>
                <w:color w:val="00FF00"/>
                <w:sz w:val="28"/>
                <w:szCs w:val="28"/>
                <w:rtl/>
              </w:rPr>
            </w:pPr>
          </w:p>
        </w:tc>
        <w:tc>
          <w:tcPr>
            <w:tcW w:w="458" w:type="dxa"/>
            <w:shd w:val="clear" w:color="auto" w:fill="00FF00"/>
          </w:tcPr>
          <w:p w14:paraId="032ECE63" w14:textId="77777777" w:rsidR="00F5443A" w:rsidRPr="00F5443A" w:rsidRDefault="00F5443A" w:rsidP="00F30BC6">
            <w:pPr>
              <w:bidi/>
              <w:jc w:val="both"/>
              <w:rPr>
                <w:color w:val="00FF00"/>
                <w:sz w:val="28"/>
                <w:szCs w:val="28"/>
                <w:rtl/>
              </w:rPr>
            </w:pPr>
          </w:p>
        </w:tc>
        <w:tc>
          <w:tcPr>
            <w:tcW w:w="458" w:type="dxa"/>
            <w:shd w:val="clear" w:color="auto" w:fill="00FF00"/>
          </w:tcPr>
          <w:p w14:paraId="35B04E0F" w14:textId="77777777" w:rsidR="00F5443A" w:rsidRPr="00F5443A" w:rsidRDefault="00F5443A" w:rsidP="00F30BC6">
            <w:pPr>
              <w:bidi/>
              <w:jc w:val="both"/>
              <w:rPr>
                <w:color w:val="00FF00"/>
                <w:sz w:val="28"/>
                <w:szCs w:val="28"/>
                <w:rtl/>
              </w:rPr>
            </w:pPr>
          </w:p>
        </w:tc>
        <w:tc>
          <w:tcPr>
            <w:tcW w:w="458" w:type="dxa"/>
            <w:shd w:val="clear" w:color="auto" w:fill="00FF00"/>
          </w:tcPr>
          <w:p w14:paraId="47AF61BA" w14:textId="77777777" w:rsidR="00F5443A" w:rsidRPr="00F5443A" w:rsidRDefault="00F5443A" w:rsidP="00F30BC6">
            <w:pPr>
              <w:bidi/>
              <w:jc w:val="both"/>
              <w:rPr>
                <w:color w:val="00FF00"/>
                <w:sz w:val="28"/>
                <w:szCs w:val="28"/>
                <w:rtl/>
              </w:rPr>
            </w:pPr>
          </w:p>
        </w:tc>
      </w:tr>
      <w:tr w:rsidR="00F5443A" w:rsidRPr="00F5443A" w14:paraId="657950D0" w14:textId="77777777" w:rsidTr="00F5443A">
        <w:trPr>
          <w:trHeight w:val="255"/>
        </w:trPr>
        <w:tc>
          <w:tcPr>
            <w:tcW w:w="458" w:type="dxa"/>
            <w:shd w:val="clear" w:color="auto" w:fill="00FF00"/>
          </w:tcPr>
          <w:p w14:paraId="299C2A10" w14:textId="77777777" w:rsidR="00F5443A" w:rsidRPr="00F5443A" w:rsidRDefault="00F5443A" w:rsidP="00F30BC6">
            <w:pPr>
              <w:bidi/>
              <w:jc w:val="both"/>
              <w:rPr>
                <w:color w:val="00FF00"/>
                <w:sz w:val="28"/>
                <w:szCs w:val="28"/>
                <w:rtl/>
              </w:rPr>
            </w:pPr>
          </w:p>
        </w:tc>
        <w:tc>
          <w:tcPr>
            <w:tcW w:w="458" w:type="dxa"/>
            <w:shd w:val="clear" w:color="auto" w:fill="00FF00"/>
          </w:tcPr>
          <w:p w14:paraId="67067FC7" w14:textId="77777777" w:rsidR="00F5443A" w:rsidRPr="00F5443A" w:rsidRDefault="00F5443A" w:rsidP="00F30BC6">
            <w:pPr>
              <w:bidi/>
              <w:jc w:val="both"/>
              <w:rPr>
                <w:color w:val="00FF00"/>
                <w:sz w:val="28"/>
                <w:szCs w:val="28"/>
                <w:rtl/>
              </w:rPr>
            </w:pPr>
          </w:p>
        </w:tc>
        <w:tc>
          <w:tcPr>
            <w:tcW w:w="458" w:type="dxa"/>
            <w:shd w:val="clear" w:color="auto" w:fill="00FF00"/>
          </w:tcPr>
          <w:p w14:paraId="7F60D892" w14:textId="77777777" w:rsidR="00F5443A" w:rsidRPr="00F5443A" w:rsidRDefault="00F5443A" w:rsidP="00F30BC6">
            <w:pPr>
              <w:bidi/>
              <w:jc w:val="both"/>
              <w:rPr>
                <w:color w:val="00FF00"/>
                <w:sz w:val="28"/>
                <w:szCs w:val="28"/>
                <w:rtl/>
              </w:rPr>
            </w:pPr>
          </w:p>
        </w:tc>
        <w:tc>
          <w:tcPr>
            <w:tcW w:w="458" w:type="dxa"/>
            <w:shd w:val="clear" w:color="auto" w:fill="00FF00"/>
          </w:tcPr>
          <w:p w14:paraId="41614CBB" w14:textId="77777777" w:rsidR="00F5443A" w:rsidRPr="00F5443A" w:rsidRDefault="00F5443A" w:rsidP="00F30BC6">
            <w:pPr>
              <w:bidi/>
              <w:jc w:val="both"/>
              <w:rPr>
                <w:color w:val="00FF00"/>
                <w:sz w:val="28"/>
                <w:szCs w:val="28"/>
                <w:rtl/>
              </w:rPr>
            </w:pPr>
          </w:p>
        </w:tc>
        <w:tc>
          <w:tcPr>
            <w:tcW w:w="458" w:type="dxa"/>
            <w:shd w:val="clear" w:color="auto" w:fill="00FF00"/>
          </w:tcPr>
          <w:p w14:paraId="4CC966CB" w14:textId="77777777" w:rsidR="00F5443A" w:rsidRPr="00F5443A" w:rsidRDefault="00F5443A" w:rsidP="00F30BC6">
            <w:pPr>
              <w:bidi/>
              <w:jc w:val="both"/>
              <w:rPr>
                <w:color w:val="00FF00"/>
                <w:sz w:val="28"/>
                <w:szCs w:val="28"/>
                <w:rtl/>
              </w:rPr>
            </w:pPr>
          </w:p>
        </w:tc>
      </w:tr>
    </w:tbl>
    <w:tbl>
      <w:tblPr>
        <w:tblStyle w:val="TableGrid"/>
        <w:tblpPr w:leftFromText="180" w:rightFromText="180" w:vertAnchor="text" w:horzAnchor="page" w:tblpX="2547" w:tblpY="416"/>
        <w:bidiVisual/>
        <w:tblW w:w="0" w:type="auto"/>
        <w:shd w:val="clear" w:color="auto" w:fill="0000FF"/>
        <w:tblLook w:val="04A0" w:firstRow="1" w:lastRow="0" w:firstColumn="1" w:lastColumn="0" w:noHBand="0" w:noVBand="1"/>
      </w:tblPr>
      <w:tblGrid>
        <w:gridCol w:w="458"/>
        <w:gridCol w:w="458"/>
        <w:gridCol w:w="458"/>
        <w:gridCol w:w="458"/>
        <w:gridCol w:w="458"/>
      </w:tblGrid>
      <w:tr w:rsidR="00F5443A" w14:paraId="41CAB612" w14:textId="77777777" w:rsidTr="00F5443A">
        <w:trPr>
          <w:trHeight w:val="255"/>
        </w:trPr>
        <w:tc>
          <w:tcPr>
            <w:tcW w:w="458" w:type="dxa"/>
            <w:shd w:val="clear" w:color="auto" w:fill="0000FF"/>
          </w:tcPr>
          <w:p w14:paraId="7A1E17F2" w14:textId="77777777" w:rsidR="00F5443A" w:rsidRDefault="00F5443A" w:rsidP="00F30BC6">
            <w:pPr>
              <w:bidi/>
              <w:jc w:val="both"/>
              <w:rPr>
                <w:sz w:val="28"/>
                <w:szCs w:val="28"/>
                <w:rtl/>
              </w:rPr>
            </w:pPr>
          </w:p>
        </w:tc>
        <w:tc>
          <w:tcPr>
            <w:tcW w:w="458" w:type="dxa"/>
            <w:shd w:val="clear" w:color="auto" w:fill="0000FF"/>
          </w:tcPr>
          <w:p w14:paraId="6F899DB1" w14:textId="77777777" w:rsidR="00F5443A" w:rsidRDefault="00F5443A" w:rsidP="00F30BC6">
            <w:pPr>
              <w:bidi/>
              <w:jc w:val="both"/>
              <w:rPr>
                <w:sz w:val="28"/>
                <w:szCs w:val="28"/>
                <w:rtl/>
              </w:rPr>
            </w:pPr>
          </w:p>
        </w:tc>
        <w:tc>
          <w:tcPr>
            <w:tcW w:w="458" w:type="dxa"/>
            <w:shd w:val="clear" w:color="auto" w:fill="0000FF"/>
          </w:tcPr>
          <w:p w14:paraId="0D737608" w14:textId="77777777" w:rsidR="00F5443A" w:rsidRDefault="00F5443A" w:rsidP="00F30BC6">
            <w:pPr>
              <w:bidi/>
              <w:jc w:val="both"/>
              <w:rPr>
                <w:sz w:val="28"/>
                <w:szCs w:val="28"/>
                <w:rtl/>
              </w:rPr>
            </w:pPr>
          </w:p>
        </w:tc>
        <w:tc>
          <w:tcPr>
            <w:tcW w:w="458" w:type="dxa"/>
            <w:shd w:val="clear" w:color="auto" w:fill="0000FF"/>
          </w:tcPr>
          <w:p w14:paraId="2183C595" w14:textId="77777777" w:rsidR="00F5443A" w:rsidRDefault="00F5443A" w:rsidP="00F30BC6">
            <w:pPr>
              <w:bidi/>
              <w:jc w:val="both"/>
              <w:rPr>
                <w:sz w:val="28"/>
                <w:szCs w:val="28"/>
                <w:rtl/>
              </w:rPr>
            </w:pPr>
          </w:p>
        </w:tc>
        <w:tc>
          <w:tcPr>
            <w:tcW w:w="458" w:type="dxa"/>
            <w:shd w:val="clear" w:color="auto" w:fill="0000FF"/>
          </w:tcPr>
          <w:p w14:paraId="573FB334" w14:textId="77777777" w:rsidR="00F5443A" w:rsidRDefault="00F5443A" w:rsidP="00F30BC6">
            <w:pPr>
              <w:bidi/>
              <w:jc w:val="both"/>
              <w:rPr>
                <w:sz w:val="28"/>
                <w:szCs w:val="28"/>
                <w:rtl/>
              </w:rPr>
            </w:pPr>
          </w:p>
        </w:tc>
      </w:tr>
      <w:tr w:rsidR="00F5443A" w14:paraId="597C52D2" w14:textId="77777777" w:rsidTr="00F5443A">
        <w:trPr>
          <w:trHeight w:val="255"/>
        </w:trPr>
        <w:tc>
          <w:tcPr>
            <w:tcW w:w="458" w:type="dxa"/>
            <w:shd w:val="clear" w:color="auto" w:fill="0000FF"/>
          </w:tcPr>
          <w:p w14:paraId="18B7A4C3" w14:textId="77777777" w:rsidR="00F5443A" w:rsidRDefault="00F5443A" w:rsidP="00F30BC6">
            <w:pPr>
              <w:bidi/>
              <w:jc w:val="both"/>
              <w:rPr>
                <w:sz w:val="28"/>
                <w:szCs w:val="28"/>
                <w:rtl/>
              </w:rPr>
            </w:pPr>
          </w:p>
        </w:tc>
        <w:tc>
          <w:tcPr>
            <w:tcW w:w="458" w:type="dxa"/>
            <w:shd w:val="clear" w:color="auto" w:fill="0000FF"/>
          </w:tcPr>
          <w:p w14:paraId="5838869C" w14:textId="77777777" w:rsidR="00F5443A" w:rsidRDefault="00F5443A" w:rsidP="00F30BC6">
            <w:pPr>
              <w:bidi/>
              <w:jc w:val="both"/>
              <w:rPr>
                <w:sz w:val="28"/>
                <w:szCs w:val="28"/>
                <w:rtl/>
              </w:rPr>
            </w:pPr>
          </w:p>
        </w:tc>
        <w:tc>
          <w:tcPr>
            <w:tcW w:w="458" w:type="dxa"/>
            <w:shd w:val="clear" w:color="auto" w:fill="0000FF"/>
          </w:tcPr>
          <w:p w14:paraId="0B90EA3D" w14:textId="77777777" w:rsidR="00F5443A" w:rsidRDefault="00F5443A" w:rsidP="00F30BC6">
            <w:pPr>
              <w:bidi/>
              <w:jc w:val="both"/>
              <w:rPr>
                <w:sz w:val="28"/>
                <w:szCs w:val="28"/>
                <w:rtl/>
              </w:rPr>
            </w:pPr>
          </w:p>
        </w:tc>
        <w:tc>
          <w:tcPr>
            <w:tcW w:w="458" w:type="dxa"/>
            <w:shd w:val="clear" w:color="auto" w:fill="0000FF"/>
          </w:tcPr>
          <w:p w14:paraId="5176D849" w14:textId="77777777" w:rsidR="00F5443A" w:rsidRDefault="00F5443A" w:rsidP="00F30BC6">
            <w:pPr>
              <w:bidi/>
              <w:jc w:val="both"/>
              <w:rPr>
                <w:sz w:val="28"/>
                <w:szCs w:val="28"/>
                <w:rtl/>
              </w:rPr>
            </w:pPr>
          </w:p>
        </w:tc>
        <w:tc>
          <w:tcPr>
            <w:tcW w:w="458" w:type="dxa"/>
            <w:shd w:val="clear" w:color="auto" w:fill="0000FF"/>
          </w:tcPr>
          <w:p w14:paraId="57545637" w14:textId="77777777" w:rsidR="00F5443A" w:rsidRDefault="00F5443A" w:rsidP="00F30BC6">
            <w:pPr>
              <w:bidi/>
              <w:jc w:val="both"/>
              <w:rPr>
                <w:sz w:val="28"/>
                <w:szCs w:val="28"/>
                <w:rtl/>
              </w:rPr>
            </w:pPr>
          </w:p>
        </w:tc>
      </w:tr>
      <w:tr w:rsidR="00F5443A" w14:paraId="218E03BA" w14:textId="77777777" w:rsidTr="00F5443A">
        <w:trPr>
          <w:trHeight w:val="246"/>
        </w:trPr>
        <w:tc>
          <w:tcPr>
            <w:tcW w:w="458" w:type="dxa"/>
            <w:shd w:val="clear" w:color="auto" w:fill="0000FF"/>
          </w:tcPr>
          <w:p w14:paraId="11823023" w14:textId="77777777" w:rsidR="00F5443A" w:rsidRDefault="00F5443A" w:rsidP="00F30BC6">
            <w:pPr>
              <w:bidi/>
              <w:jc w:val="both"/>
              <w:rPr>
                <w:sz w:val="28"/>
                <w:szCs w:val="28"/>
                <w:rtl/>
              </w:rPr>
            </w:pPr>
          </w:p>
        </w:tc>
        <w:tc>
          <w:tcPr>
            <w:tcW w:w="458" w:type="dxa"/>
            <w:shd w:val="clear" w:color="auto" w:fill="0000FF"/>
          </w:tcPr>
          <w:p w14:paraId="4A7D6D21" w14:textId="77777777" w:rsidR="00F5443A" w:rsidRDefault="00F5443A" w:rsidP="00F30BC6">
            <w:pPr>
              <w:bidi/>
              <w:jc w:val="both"/>
              <w:rPr>
                <w:sz w:val="28"/>
                <w:szCs w:val="28"/>
                <w:rtl/>
              </w:rPr>
            </w:pPr>
          </w:p>
        </w:tc>
        <w:tc>
          <w:tcPr>
            <w:tcW w:w="458" w:type="dxa"/>
            <w:shd w:val="clear" w:color="auto" w:fill="0000FF"/>
          </w:tcPr>
          <w:p w14:paraId="48D07097" w14:textId="77777777" w:rsidR="00F5443A" w:rsidRDefault="00F5443A" w:rsidP="00F30BC6">
            <w:pPr>
              <w:bidi/>
              <w:jc w:val="both"/>
              <w:rPr>
                <w:sz w:val="28"/>
                <w:szCs w:val="28"/>
                <w:rtl/>
              </w:rPr>
            </w:pPr>
          </w:p>
        </w:tc>
        <w:tc>
          <w:tcPr>
            <w:tcW w:w="458" w:type="dxa"/>
            <w:shd w:val="clear" w:color="auto" w:fill="0000FF"/>
          </w:tcPr>
          <w:p w14:paraId="7F7C3661" w14:textId="77777777" w:rsidR="00F5443A" w:rsidRDefault="00F5443A" w:rsidP="00F30BC6">
            <w:pPr>
              <w:bidi/>
              <w:jc w:val="both"/>
              <w:rPr>
                <w:sz w:val="28"/>
                <w:szCs w:val="28"/>
                <w:rtl/>
              </w:rPr>
            </w:pPr>
          </w:p>
        </w:tc>
        <w:tc>
          <w:tcPr>
            <w:tcW w:w="458" w:type="dxa"/>
            <w:shd w:val="clear" w:color="auto" w:fill="0000FF"/>
          </w:tcPr>
          <w:p w14:paraId="5B3F2C29" w14:textId="77777777" w:rsidR="00F5443A" w:rsidRDefault="00F5443A" w:rsidP="00F30BC6">
            <w:pPr>
              <w:bidi/>
              <w:jc w:val="both"/>
              <w:rPr>
                <w:sz w:val="28"/>
                <w:szCs w:val="28"/>
                <w:rtl/>
              </w:rPr>
            </w:pPr>
          </w:p>
        </w:tc>
      </w:tr>
      <w:tr w:rsidR="00F5443A" w14:paraId="13D23703" w14:textId="77777777" w:rsidTr="00F5443A">
        <w:trPr>
          <w:trHeight w:val="255"/>
        </w:trPr>
        <w:tc>
          <w:tcPr>
            <w:tcW w:w="458" w:type="dxa"/>
            <w:shd w:val="clear" w:color="auto" w:fill="0000FF"/>
          </w:tcPr>
          <w:p w14:paraId="6031C073" w14:textId="77777777" w:rsidR="00F5443A" w:rsidRDefault="00F5443A" w:rsidP="00F30BC6">
            <w:pPr>
              <w:bidi/>
              <w:jc w:val="both"/>
              <w:rPr>
                <w:sz w:val="28"/>
                <w:szCs w:val="28"/>
                <w:rtl/>
              </w:rPr>
            </w:pPr>
          </w:p>
        </w:tc>
        <w:tc>
          <w:tcPr>
            <w:tcW w:w="458" w:type="dxa"/>
            <w:shd w:val="clear" w:color="auto" w:fill="0000FF"/>
          </w:tcPr>
          <w:p w14:paraId="6FB0D95C" w14:textId="77777777" w:rsidR="00F5443A" w:rsidRDefault="00F5443A" w:rsidP="00F30BC6">
            <w:pPr>
              <w:bidi/>
              <w:jc w:val="both"/>
              <w:rPr>
                <w:sz w:val="28"/>
                <w:szCs w:val="28"/>
                <w:rtl/>
              </w:rPr>
            </w:pPr>
          </w:p>
        </w:tc>
        <w:tc>
          <w:tcPr>
            <w:tcW w:w="458" w:type="dxa"/>
            <w:shd w:val="clear" w:color="auto" w:fill="0000FF"/>
          </w:tcPr>
          <w:p w14:paraId="6E8F999A" w14:textId="77777777" w:rsidR="00F5443A" w:rsidRDefault="00F5443A" w:rsidP="00F30BC6">
            <w:pPr>
              <w:bidi/>
              <w:jc w:val="both"/>
              <w:rPr>
                <w:sz w:val="28"/>
                <w:szCs w:val="28"/>
                <w:rtl/>
              </w:rPr>
            </w:pPr>
          </w:p>
        </w:tc>
        <w:tc>
          <w:tcPr>
            <w:tcW w:w="458" w:type="dxa"/>
            <w:shd w:val="clear" w:color="auto" w:fill="0000FF"/>
          </w:tcPr>
          <w:p w14:paraId="16049A77" w14:textId="77777777" w:rsidR="00F5443A" w:rsidRDefault="00F5443A" w:rsidP="00F30BC6">
            <w:pPr>
              <w:bidi/>
              <w:jc w:val="both"/>
              <w:rPr>
                <w:sz w:val="28"/>
                <w:szCs w:val="28"/>
                <w:rtl/>
              </w:rPr>
            </w:pPr>
          </w:p>
        </w:tc>
        <w:tc>
          <w:tcPr>
            <w:tcW w:w="458" w:type="dxa"/>
            <w:shd w:val="clear" w:color="auto" w:fill="0000FF"/>
          </w:tcPr>
          <w:p w14:paraId="49A681E6" w14:textId="77777777" w:rsidR="00F5443A" w:rsidRDefault="00F5443A" w:rsidP="00F30BC6">
            <w:pPr>
              <w:bidi/>
              <w:jc w:val="both"/>
              <w:rPr>
                <w:sz w:val="28"/>
                <w:szCs w:val="28"/>
                <w:rtl/>
              </w:rPr>
            </w:pPr>
          </w:p>
        </w:tc>
      </w:tr>
      <w:tr w:rsidR="00F5443A" w14:paraId="0047EE4F" w14:textId="77777777" w:rsidTr="00F5443A">
        <w:trPr>
          <w:trHeight w:val="255"/>
        </w:trPr>
        <w:tc>
          <w:tcPr>
            <w:tcW w:w="458" w:type="dxa"/>
            <w:shd w:val="clear" w:color="auto" w:fill="0000FF"/>
          </w:tcPr>
          <w:p w14:paraId="02953B7F" w14:textId="77777777" w:rsidR="00F5443A" w:rsidRDefault="00F5443A" w:rsidP="00F30BC6">
            <w:pPr>
              <w:bidi/>
              <w:jc w:val="both"/>
              <w:rPr>
                <w:sz w:val="28"/>
                <w:szCs w:val="28"/>
                <w:rtl/>
              </w:rPr>
            </w:pPr>
          </w:p>
        </w:tc>
        <w:tc>
          <w:tcPr>
            <w:tcW w:w="458" w:type="dxa"/>
            <w:shd w:val="clear" w:color="auto" w:fill="0000FF"/>
          </w:tcPr>
          <w:p w14:paraId="32181C9A" w14:textId="77777777" w:rsidR="00F5443A" w:rsidRDefault="00F5443A" w:rsidP="00F30BC6">
            <w:pPr>
              <w:bidi/>
              <w:jc w:val="both"/>
              <w:rPr>
                <w:sz w:val="28"/>
                <w:szCs w:val="28"/>
                <w:rtl/>
              </w:rPr>
            </w:pPr>
          </w:p>
        </w:tc>
        <w:tc>
          <w:tcPr>
            <w:tcW w:w="458" w:type="dxa"/>
            <w:shd w:val="clear" w:color="auto" w:fill="0000FF"/>
          </w:tcPr>
          <w:p w14:paraId="620E12E4" w14:textId="77777777" w:rsidR="00F5443A" w:rsidRDefault="00F5443A" w:rsidP="00F30BC6">
            <w:pPr>
              <w:bidi/>
              <w:jc w:val="both"/>
              <w:rPr>
                <w:sz w:val="28"/>
                <w:szCs w:val="28"/>
                <w:rtl/>
              </w:rPr>
            </w:pPr>
          </w:p>
        </w:tc>
        <w:tc>
          <w:tcPr>
            <w:tcW w:w="458" w:type="dxa"/>
            <w:shd w:val="clear" w:color="auto" w:fill="0000FF"/>
          </w:tcPr>
          <w:p w14:paraId="50F7A897" w14:textId="77777777" w:rsidR="00F5443A" w:rsidRDefault="00F5443A" w:rsidP="00F30BC6">
            <w:pPr>
              <w:bidi/>
              <w:jc w:val="both"/>
              <w:rPr>
                <w:sz w:val="28"/>
                <w:szCs w:val="28"/>
                <w:rtl/>
              </w:rPr>
            </w:pPr>
          </w:p>
        </w:tc>
        <w:tc>
          <w:tcPr>
            <w:tcW w:w="458" w:type="dxa"/>
            <w:shd w:val="clear" w:color="auto" w:fill="0000FF"/>
          </w:tcPr>
          <w:p w14:paraId="480B9B0C" w14:textId="77777777" w:rsidR="00F5443A" w:rsidRDefault="00F5443A" w:rsidP="00F30BC6">
            <w:pPr>
              <w:bidi/>
              <w:jc w:val="both"/>
              <w:rPr>
                <w:sz w:val="28"/>
                <w:szCs w:val="28"/>
                <w:rtl/>
              </w:rPr>
            </w:pPr>
          </w:p>
        </w:tc>
      </w:tr>
    </w:tbl>
    <w:tbl>
      <w:tblPr>
        <w:tblStyle w:val="TableGrid"/>
        <w:tblpPr w:leftFromText="180" w:rightFromText="180" w:vertAnchor="text" w:horzAnchor="page" w:tblpX="7420" w:tblpY="451"/>
        <w:bidiVisual/>
        <w:tblW w:w="0" w:type="auto"/>
        <w:shd w:val="clear" w:color="auto" w:fill="FF0000"/>
        <w:tblLook w:val="04A0" w:firstRow="1" w:lastRow="0" w:firstColumn="1" w:lastColumn="0" w:noHBand="0" w:noVBand="1"/>
      </w:tblPr>
      <w:tblGrid>
        <w:gridCol w:w="458"/>
        <w:gridCol w:w="458"/>
        <w:gridCol w:w="458"/>
        <w:gridCol w:w="458"/>
        <w:gridCol w:w="458"/>
      </w:tblGrid>
      <w:tr w:rsidR="00F5443A" w14:paraId="6F598318" w14:textId="77777777" w:rsidTr="00D87ADF">
        <w:trPr>
          <w:trHeight w:val="255"/>
        </w:trPr>
        <w:tc>
          <w:tcPr>
            <w:tcW w:w="458" w:type="dxa"/>
            <w:shd w:val="clear" w:color="auto" w:fill="FF0000"/>
          </w:tcPr>
          <w:p w14:paraId="628E0318" w14:textId="77777777" w:rsidR="00F5443A" w:rsidRDefault="00F5443A" w:rsidP="00F30BC6">
            <w:pPr>
              <w:bidi/>
              <w:jc w:val="both"/>
              <w:rPr>
                <w:sz w:val="28"/>
                <w:szCs w:val="28"/>
                <w:rtl/>
              </w:rPr>
            </w:pPr>
          </w:p>
        </w:tc>
        <w:tc>
          <w:tcPr>
            <w:tcW w:w="458" w:type="dxa"/>
            <w:shd w:val="clear" w:color="auto" w:fill="FF0000"/>
          </w:tcPr>
          <w:p w14:paraId="7D19AAF9" w14:textId="77777777" w:rsidR="00F5443A" w:rsidRDefault="00F5443A" w:rsidP="00F30BC6">
            <w:pPr>
              <w:bidi/>
              <w:jc w:val="both"/>
              <w:rPr>
                <w:sz w:val="28"/>
                <w:szCs w:val="28"/>
                <w:rtl/>
              </w:rPr>
            </w:pPr>
          </w:p>
        </w:tc>
        <w:tc>
          <w:tcPr>
            <w:tcW w:w="458" w:type="dxa"/>
            <w:shd w:val="clear" w:color="auto" w:fill="FF0000"/>
          </w:tcPr>
          <w:p w14:paraId="5CC11954" w14:textId="77777777" w:rsidR="00F5443A" w:rsidRDefault="00F5443A" w:rsidP="00F30BC6">
            <w:pPr>
              <w:bidi/>
              <w:jc w:val="both"/>
              <w:rPr>
                <w:sz w:val="28"/>
                <w:szCs w:val="28"/>
                <w:rtl/>
              </w:rPr>
            </w:pPr>
          </w:p>
        </w:tc>
        <w:tc>
          <w:tcPr>
            <w:tcW w:w="458" w:type="dxa"/>
            <w:shd w:val="clear" w:color="auto" w:fill="FF0000"/>
          </w:tcPr>
          <w:p w14:paraId="76F5838E" w14:textId="77777777" w:rsidR="00F5443A" w:rsidRDefault="00F5443A" w:rsidP="00F30BC6">
            <w:pPr>
              <w:bidi/>
              <w:jc w:val="both"/>
              <w:rPr>
                <w:sz w:val="28"/>
                <w:szCs w:val="28"/>
                <w:rtl/>
              </w:rPr>
            </w:pPr>
          </w:p>
        </w:tc>
        <w:tc>
          <w:tcPr>
            <w:tcW w:w="458" w:type="dxa"/>
            <w:shd w:val="clear" w:color="auto" w:fill="FF0000"/>
          </w:tcPr>
          <w:p w14:paraId="43C4C8D6" w14:textId="77777777" w:rsidR="00F5443A" w:rsidRDefault="00F5443A" w:rsidP="00F30BC6">
            <w:pPr>
              <w:bidi/>
              <w:jc w:val="both"/>
              <w:rPr>
                <w:sz w:val="28"/>
                <w:szCs w:val="28"/>
                <w:rtl/>
              </w:rPr>
            </w:pPr>
          </w:p>
        </w:tc>
      </w:tr>
      <w:tr w:rsidR="00F5443A" w14:paraId="03510E8F" w14:textId="77777777" w:rsidTr="00D87ADF">
        <w:trPr>
          <w:trHeight w:val="255"/>
        </w:trPr>
        <w:tc>
          <w:tcPr>
            <w:tcW w:w="458" w:type="dxa"/>
            <w:shd w:val="clear" w:color="auto" w:fill="FF0000"/>
          </w:tcPr>
          <w:p w14:paraId="58072940" w14:textId="77777777" w:rsidR="00F5443A" w:rsidRDefault="00F5443A" w:rsidP="00F30BC6">
            <w:pPr>
              <w:bidi/>
              <w:jc w:val="both"/>
              <w:rPr>
                <w:sz w:val="28"/>
                <w:szCs w:val="28"/>
                <w:rtl/>
              </w:rPr>
            </w:pPr>
          </w:p>
        </w:tc>
        <w:tc>
          <w:tcPr>
            <w:tcW w:w="458" w:type="dxa"/>
            <w:shd w:val="clear" w:color="auto" w:fill="FF0000"/>
          </w:tcPr>
          <w:p w14:paraId="25C66E11" w14:textId="77777777" w:rsidR="00F5443A" w:rsidRDefault="00F5443A" w:rsidP="00F30BC6">
            <w:pPr>
              <w:bidi/>
              <w:jc w:val="both"/>
              <w:rPr>
                <w:sz w:val="28"/>
                <w:szCs w:val="28"/>
                <w:rtl/>
              </w:rPr>
            </w:pPr>
          </w:p>
        </w:tc>
        <w:tc>
          <w:tcPr>
            <w:tcW w:w="458" w:type="dxa"/>
            <w:shd w:val="clear" w:color="auto" w:fill="FF0000"/>
          </w:tcPr>
          <w:p w14:paraId="487958A5" w14:textId="77777777" w:rsidR="00F5443A" w:rsidRDefault="00F5443A" w:rsidP="00F30BC6">
            <w:pPr>
              <w:bidi/>
              <w:jc w:val="both"/>
              <w:rPr>
                <w:sz w:val="28"/>
                <w:szCs w:val="28"/>
                <w:rtl/>
              </w:rPr>
            </w:pPr>
          </w:p>
        </w:tc>
        <w:tc>
          <w:tcPr>
            <w:tcW w:w="458" w:type="dxa"/>
            <w:shd w:val="clear" w:color="auto" w:fill="FF0000"/>
          </w:tcPr>
          <w:p w14:paraId="724A7CF1" w14:textId="77777777" w:rsidR="00F5443A" w:rsidRDefault="00F5443A" w:rsidP="00F30BC6">
            <w:pPr>
              <w:bidi/>
              <w:jc w:val="both"/>
              <w:rPr>
                <w:sz w:val="28"/>
                <w:szCs w:val="28"/>
                <w:rtl/>
              </w:rPr>
            </w:pPr>
          </w:p>
        </w:tc>
        <w:tc>
          <w:tcPr>
            <w:tcW w:w="458" w:type="dxa"/>
            <w:shd w:val="clear" w:color="auto" w:fill="FF0000"/>
          </w:tcPr>
          <w:p w14:paraId="2EA822F0" w14:textId="77777777" w:rsidR="00F5443A" w:rsidRDefault="00F5443A" w:rsidP="00F30BC6">
            <w:pPr>
              <w:bidi/>
              <w:jc w:val="both"/>
              <w:rPr>
                <w:sz w:val="28"/>
                <w:szCs w:val="28"/>
                <w:rtl/>
              </w:rPr>
            </w:pPr>
          </w:p>
        </w:tc>
      </w:tr>
      <w:tr w:rsidR="00F5443A" w14:paraId="220FDF7D" w14:textId="77777777" w:rsidTr="00D87ADF">
        <w:trPr>
          <w:trHeight w:val="246"/>
        </w:trPr>
        <w:tc>
          <w:tcPr>
            <w:tcW w:w="458" w:type="dxa"/>
            <w:shd w:val="clear" w:color="auto" w:fill="FF0000"/>
          </w:tcPr>
          <w:p w14:paraId="57A82E5C" w14:textId="77777777" w:rsidR="00F5443A" w:rsidRDefault="00F5443A" w:rsidP="00F30BC6">
            <w:pPr>
              <w:bidi/>
              <w:jc w:val="both"/>
              <w:rPr>
                <w:sz w:val="28"/>
                <w:szCs w:val="28"/>
                <w:rtl/>
              </w:rPr>
            </w:pPr>
          </w:p>
        </w:tc>
        <w:tc>
          <w:tcPr>
            <w:tcW w:w="458" w:type="dxa"/>
            <w:shd w:val="clear" w:color="auto" w:fill="FF0000"/>
          </w:tcPr>
          <w:p w14:paraId="6A0751EB" w14:textId="77777777" w:rsidR="00F5443A" w:rsidRDefault="00F5443A" w:rsidP="00F30BC6">
            <w:pPr>
              <w:bidi/>
              <w:jc w:val="both"/>
              <w:rPr>
                <w:sz w:val="28"/>
                <w:szCs w:val="28"/>
                <w:rtl/>
              </w:rPr>
            </w:pPr>
          </w:p>
        </w:tc>
        <w:tc>
          <w:tcPr>
            <w:tcW w:w="458" w:type="dxa"/>
            <w:shd w:val="clear" w:color="auto" w:fill="FF0000"/>
          </w:tcPr>
          <w:p w14:paraId="35DE94B1" w14:textId="77777777" w:rsidR="00F5443A" w:rsidRDefault="00F5443A" w:rsidP="00F30BC6">
            <w:pPr>
              <w:bidi/>
              <w:jc w:val="both"/>
              <w:rPr>
                <w:sz w:val="28"/>
                <w:szCs w:val="28"/>
                <w:rtl/>
              </w:rPr>
            </w:pPr>
          </w:p>
        </w:tc>
        <w:tc>
          <w:tcPr>
            <w:tcW w:w="458" w:type="dxa"/>
            <w:shd w:val="clear" w:color="auto" w:fill="FF0000"/>
          </w:tcPr>
          <w:p w14:paraId="36FB087E" w14:textId="77777777" w:rsidR="00F5443A" w:rsidRDefault="00F5443A" w:rsidP="00F30BC6">
            <w:pPr>
              <w:bidi/>
              <w:jc w:val="both"/>
              <w:rPr>
                <w:sz w:val="28"/>
                <w:szCs w:val="28"/>
                <w:rtl/>
              </w:rPr>
            </w:pPr>
          </w:p>
        </w:tc>
        <w:tc>
          <w:tcPr>
            <w:tcW w:w="458" w:type="dxa"/>
            <w:shd w:val="clear" w:color="auto" w:fill="FF0000"/>
          </w:tcPr>
          <w:p w14:paraId="57819A78" w14:textId="77777777" w:rsidR="00F5443A" w:rsidRDefault="00F5443A" w:rsidP="00F30BC6">
            <w:pPr>
              <w:bidi/>
              <w:jc w:val="both"/>
              <w:rPr>
                <w:sz w:val="28"/>
                <w:szCs w:val="28"/>
                <w:rtl/>
              </w:rPr>
            </w:pPr>
          </w:p>
        </w:tc>
      </w:tr>
      <w:tr w:rsidR="00F5443A" w14:paraId="255E0D8F" w14:textId="77777777" w:rsidTr="00D87ADF">
        <w:trPr>
          <w:trHeight w:val="255"/>
        </w:trPr>
        <w:tc>
          <w:tcPr>
            <w:tcW w:w="458" w:type="dxa"/>
            <w:shd w:val="clear" w:color="auto" w:fill="FF0000"/>
          </w:tcPr>
          <w:p w14:paraId="55FD757B" w14:textId="77777777" w:rsidR="00F5443A" w:rsidRDefault="00F5443A" w:rsidP="00F30BC6">
            <w:pPr>
              <w:bidi/>
              <w:jc w:val="both"/>
              <w:rPr>
                <w:sz w:val="28"/>
                <w:szCs w:val="28"/>
                <w:rtl/>
              </w:rPr>
            </w:pPr>
          </w:p>
        </w:tc>
        <w:tc>
          <w:tcPr>
            <w:tcW w:w="458" w:type="dxa"/>
            <w:shd w:val="clear" w:color="auto" w:fill="FF0000"/>
          </w:tcPr>
          <w:p w14:paraId="7790DCED" w14:textId="77777777" w:rsidR="00F5443A" w:rsidRDefault="00F5443A" w:rsidP="00F30BC6">
            <w:pPr>
              <w:bidi/>
              <w:jc w:val="both"/>
              <w:rPr>
                <w:sz w:val="28"/>
                <w:szCs w:val="28"/>
                <w:rtl/>
              </w:rPr>
            </w:pPr>
          </w:p>
        </w:tc>
        <w:tc>
          <w:tcPr>
            <w:tcW w:w="458" w:type="dxa"/>
            <w:shd w:val="clear" w:color="auto" w:fill="FF0000"/>
          </w:tcPr>
          <w:p w14:paraId="0B7869DC" w14:textId="77777777" w:rsidR="00F5443A" w:rsidRDefault="00F5443A" w:rsidP="00F30BC6">
            <w:pPr>
              <w:bidi/>
              <w:jc w:val="both"/>
              <w:rPr>
                <w:sz w:val="28"/>
                <w:szCs w:val="28"/>
                <w:rtl/>
              </w:rPr>
            </w:pPr>
          </w:p>
        </w:tc>
        <w:tc>
          <w:tcPr>
            <w:tcW w:w="458" w:type="dxa"/>
            <w:shd w:val="clear" w:color="auto" w:fill="FF0000"/>
          </w:tcPr>
          <w:p w14:paraId="2581D6D8" w14:textId="77777777" w:rsidR="00F5443A" w:rsidRDefault="00F5443A" w:rsidP="00F30BC6">
            <w:pPr>
              <w:bidi/>
              <w:jc w:val="both"/>
              <w:rPr>
                <w:sz w:val="28"/>
                <w:szCs w:val="28"/>
                <w:rtl/>
              </w:rPr>
            </w:pPr>
          </w:p>
        </w:tc>
        <w:tc>
          <w:tcPr>
            <w:tcW w:w="458" w:type="dxa"/>
            <w:shd w:val="clear" w:color="auto" w:fill="FF0000"/>
          </w:tcPr>
          <w:p w14:paraId="011BDF9C" w14:textId="77777777" w:rsidR="00F5443A" w:rsidRDefault="00F5443A" w:rsidP="00F30BC6">
            <w:pPr>
              <w:bidi/>
              <w:jc w:val="both"/>
              <w:rPr>
                <w:sz w:val="28"/>
                <w:szCs w:val="28"/>
                <w:rtl/>
              </w:rPr>
            </w:pPr>
          </w:p>
        </w:tc>
      </w:tr>
      <w:tr w:rsidR="00F5443A" w14:paraId="02A2AA44" w14:textId="77777777" w:rsidTr="00D87ADF">
        <w:trPr>
          <w:trHeight w:val="255"/>
        </w:trPr>
        <w:tc>
          <w:tcPr>
            <w:tcW w:w="458" w:type="dxa"/>
            <w:shd w:val="clear" w:color="auto" w:fill="FF0000"/>
          </w:tcPr>
          <w:p w14:paraId="243AEF09" w14:textId="77777777" w:rsidR="00F5443A" w:rsidRDefault="00F5443A" w:rsidP="00F30BC6">
            <w:pPr>
              <w:bidi/>
              <w:jc w:val="both"/>
              <w:rPr>
                <w:sz w:val="28"/>
                <w:szCs w:val="28"/>
                <w:rtl/>
              </w:rPr>
            </w:pPr>
          </w:p>
        </w:tc>
        <w:tc>
          <w:tcPr>
            <w:tcW w:w="458" w:type="dxa"/>
            <w:shd w:val="clear" w:color="auto" w:fill="FF0000"/>
          </w:tcPr>
          <w:p w14:paraId="03F0E136" w14:textId="77777777" w:rsidR="00F5443A" w:rsidRDefault="00F5443A" w:rsidP="00F30BC6">
            <w:pPr>
              <w:bidi/>
              <w:jc w:val="both"/>
              <w:rPr>
                <w:sz w:val="28"/>
                <w:szCs w:val="28"/>
                <w:rtl/>
              </w:rPr>
            </w:pPr>
          </w:p>
        </w:tc>
        <w:tc>
          <w:tcPr>
            <w:tcW w:w="458" w:type="dxa"/>
            <w:shd w:val="clear" w:color="auto" w:fill="FF0000"/>
          </w:tcPr>
          <w:p w14:paraId="4AFC8189" w14:textId="77777777" w:rsidR="00F5443A" w:rsidRDefault="00F5443A" w:rsidP="00F30BC6">
            <w:pPr>
              <w:bidi/>
              <w:jc w:val="both"/>
              <w:rPr>
                <w:sz w:val="28"/>
                <w:szCs w:val="28"/>
                <w:rtl/>
              </w:rPr>
            </w:pPr>
          </w:p>
        </w:tc>
        <w:tc>
          <w:tcPr>
            <w:tcW w:w="458" w:type="dxa"/>
            <w:shd w:val="clear" w:color="auto" w:fill="FF0000"/>
          </w:tcPr>
          <w:p w14:paraId="54024DB5" w14:textId="77777777" w:rsidR="00F5443A" w:rsidRDefault="00F5443A" w:rsidP="00F30BC6">
            <w:pPr>
              <w:bidi/>
              <w:jc w:val="both"/>
              <w:rPr>
                <w:sz w:val="28"/>
                <w:szCs w:val="28"/>
                <w:rtl/>
              </w:rPr>
            </w:pPr>
          </w:p>
        </w:tc>
        <w:tc>
          <w:tcPr>
            <w:tcW w:w="458" w:type="dxa"/>
            <w:shd w:val="clear" w:color="auto" w:fill="FF0000"/>
          </w:tcPr>
          <w:p w14:paraId="776BEE52" w14:textId="77777777" w:rsidR="00F5443A" w:rsidRDefault="00F5443A" w:rsidP="00F30BC6">
            <w:pPr>
              <w:bidi/>
              <w:jc w:val="both"/>
              <w:rPr>
                <w:sz w:val="28"/>
                <w:szCs w:val="28"/>
                <w:rtl/>
              </w:rPr>
            </w:pPr>
          </w:p>
        </w:tc>
      </w:tr>
    </w:tbl>
    <w:p w14:paraId="356AAA87" w14:textId="77777777" w:rsidR="00F5443A" w:rsidRPr="00F5443A" w:rsidRDefault="00F5443A" w:rsidP="00F30BC6">
      <w:pPr>
        <w:bidi/>
        <w:ind w:left="360"/>
        <w:jc w:val="both"/>
        <w:rPr>
          <w:sz w:val="28"/>
          <w:szCs w:val="28"/>
          <w:rtl/>
        </w:rPr>
      </w:pPr>
      <w:r>
        <w:rPr>
          <w:rFonts w:hint="cs"/>
          <w:sz w:val="28"/>
          <w:szCs w:val="28"/>
          <w:rtl/>
        </w:rPr>
        <w:t xml:space="preserve"> (אורך -5 גובה -5 עומק -3 מכיוון שלתמונה יש 3 מרחבי צבע)</w:t>
      </w:r>
    </w:p>
    <w:p w14:paraId="581CBCE2" w14:textId="77777777" w:rsidR="00F5443A" w:rsidRDefault="00F5443A" w:rsidP="00F30BC6">
      <w:pPr>
        <w:bidi/>
        <w:ind w:left="360"/>
        <w:jc w:val="both"/>
        <w:rPr>
          <w:sz w:val="28"/>
          <w:szCs w:val="28"/>
          <w:rtl/>
        </w:rPr>
      </w:pPr>
    </w:p>
    <w:p w14:paraId="618711A7" w14:textId="77777777" w:rsidR="002D7B11" w:rsidRPr="00F5443A" w:rsidRDefault="002D7B11" w:rsidP="00F30BC6">
      <w:pPr>
        <w:bidi/>
        <w:jc w:val="both"/>
        <w:rPr>
          <w:sz w:val="28"/>
          <w:szCs w:val="28"/>
          <w:rtl/>
        </w:rPr>
      </w:pPr>
    </w:p>
    <w:p w14:paraId="15BD0E8F" w14:textId="77777777" w:rsidR="00472DEF" w:rsidRDefault="00472DEF" w:rsidP="00F30BC6">
      <w:pPr>
        <w:pStyle w:val="ListParagraph"/>
        <w:bidi/>
        <w:jc w:val="both"/>
        <w:rPr>
          <w:sz w:val="28"/>
          <w:szCs w:val="28"/>
          <w:rtl/>
        </w:rPr>
      </w:pPr>
    </w:p>
    <w:p w14:paraId="10E44417" w14:textId="77777777" w:rsidR="00472DEF" w:rsidRDefault="00472DEF" w:rsidP="00F30BC6">
      <w:pPr>
        <w:pStyle w:val="ListParagraph"/>
        <w:bidi/>
        <w:jc w:val="both"/>
        <w:rPr>
          <w:sz w:val="28"/>
          <w:szCs w:val="28"/>
          <w:rtl/>
        </w:rPr>
      </w:pPr>
    </w:p>
    <w:p w14:paraId="2014EC6A" w14:textId="77777777" w:rsidR="00472DEF" w:rsidRDefault="008744EA" w:rsidP="00F30BC6">
      <w:pPr>
        <w:pStyle w:val="ListParagraph"/>
        <w:bidi/>
        <w:jc w:val="both"/>
        <w:rPr>
          <w:sz w:val="28"/>
          <w:szCs w:val="28"/>
          <w:rtl/>
        </w:rPr>
      </w:pPr>
      <w:r>
        <w:rPr>
          <w:rFonts w:hint="cs"/>
          <w:sz w:val="28"/>
          <w:szCs w:val="28"/>
          <w:rtl/>
        </w:rPr>
        <w:t xml:space="preserve"> ניתן להדגים את הפילטר  כך ש</w:t>
      </w:r>
      <w:r w:rsidR="00D87ADF">
        <w:rPr>
          <w:rFonts w:hint="cs"/>
          <w:sz w:val="28"/>
          <w:szCs w:val="28"/>
          <w:rtl/>
        </w:rPr>
        <w:t>כל תא בפילטר ימולא עם סקלר יחיד אשר ילמד במהלך אימון הרשת.</w:t>
      </w:r>
    </w:p>
    <w:p w14:paraId="5DBE71FA" w14:textId="77777777" w:rsidR="00D87ADF" w:rsidRDefault="00D87ADF" w:rsidP="00F30BC6">
      <w:pPr>
        <w:bidi/>
        <w:jc w:val="both"/>
        <w:rPr>
          <w:sz w:val="28"/>
          <w:szCs w:val="28"/>
          <w:rtl/>
        </w:rPr>
      </w:pPr>
      <w:r>
        <w:rPr>
          <w:rFonts w:hint="cs"/>
          <w:sz w:val="28"/>
          <w:szCs w:val="28"/>
          <w:rtl/>
        </w:rPr>
        <w:t xml:space="preserve">במהלך המעבר הקדמי השכבה מבצעת פעולת </w:t>
      </w:r>
      <w:r>
        <w:rPr>
          <w:sz w:val="28"/>
          <w:szCs w:val="28"/>
        </w:rPr>
        <w:t>Slide</w:t>
      </w:r>
      <w:r w:rsidR="00421ABA">
        <w:rPr>
          <w:rFonts w:hint="cs"/>
          <w:sz w:val="28"/>
          <w:szCs w:val="28"/>
          <w:rtl/>
        </w:rPr>
        <w:t>-גלישה</w:t>
      </w:r>
      <w:r>
        <w:rPr>
          <w:rFonts w:hint="cs"/>
          <w:sz w:val="28"/>
          <w:szCs w:val="28"/>
          <w:rtl/>
        </w:rPr>
        <w:t xml:space="preserve"> של הפילטר על התמונה שנקלטה ברשת ומבצעים מכפלה </w:t>
      </w:r>
      <w:proofErr w:type="spellStart"/>
      <w:r>
        <w:rPr>
          <w:rFonts w:hint="cs"/>
          <w:sz w:val="28"/>
          <w:szCs w:val="28"/>
          <w:rtl/>
        </w:rPr>
        <w:t>סקלרית</w:t>
      </w:r>
      <w:proofErr w:type="spellEnd"/>
      <w:r>
        <w:rPr>
          <w:rFonts w:hint="cs"/>
          <w:sz w:val="28"/>
          <w:szCs w:val="28"/>
          <w:rtl/>
        </w:rPr>
        <w:t xml:space="preserve"> בין ערכי התאים של הפילטר לבין ערכי התמונה בכל מקום. כאשר אנו "</w:t>
      </w:r>
      <w:proofErr w:type="spellStart"/>
      <w:r>
        <w:rPr>
          <w:rFonts w:hint="cs"/>
          <w:sz w:val="28"/>
          <w:szCs w:val="28"/>
          <w:rtl/>
        </w:rPr>
        <w:t>מגלישים</w:t>
      </w:r>
      <w:proofErr w:type="spellEnd"/>
      <w:r>
        <w:rPr>
          <w:rFonts w:hint="cs"/>
          <w:sz w:val="28"/>
          <w:szCs w:val="28"/>
          <w:rtl/>
        </w:rPr>
        <w:t xml:space="preserve">" את הפילטר על גבי כל האורך והרוחב של התמונה אנו </w:t>
      </w:r>
      <w:r>
        <w:rPr>
          <w:rFonts w:hint="cs"/>
          <w:sz w:val="28"/>
          <w:szCs w:val="28"/>
          <w:rtl/>
        </w:rPr>
        <w:lastRenderedPageBreak/>
        <w:t xml:space="preserve">יוצרים סוג של מפת אקטיבציה דו </w:t>
      </w:r>
      <w:r w:rsidR="00F63C86">
        <w:rPr>
          <w:rFonts w:hint="cs"/>
          <w:sz w:val="28"/>
          <w:szCs w:val="28"/>
          <w:rtl/>
        </w:rPr>
        <w:t>ממדית</w:t>
      </w:r>
      <w:r>
        <w:rPr>
          <w:rFonts w:hint="cs"/>
          <w:sz w:val="28"/>
          <w:szCs w:val="28"/>
          <w:rtl/>
        </w:rPr>
        <w:t xml:space="preserve"> המ</w:t>
      </w:r>
      <w:r w:rsidR="001F1B6F">
        <w:rPr>
          <w:rFonts w:hint="cs"/>
          <w:sz w:val="28"/>
          <w:szCs w:val="28"/>
          <w:rtl/>
        </w:rPr>
        <w:t>יוצרת על ידי הפילטר</w:t>
      </w:r>
      <w:r w:rsidR="00563B5C">
        <w:rPr>
          <w:rFonts w:hint="cs"/>
          <w:sz w:val="28"/>
          <w:szCs w:val="28"/>
          <w:rtl/>
        </w:rPr>
        <w:t xml:space="preserve"> המועבר</w:t>
      </w:r>
      <w:r w:rsidR="001F1B6F">
        <w:rPr>
          <w:rFonts w:hint="cs"/>
          <w:sz w:val="28"/>
          <w:szCs w:val="28"/>
          <w:rtl/>
        </w:rPr>
        <w:t xml:space="preserve"> בכל מקום במרחב התמונה.</w:t>
      </w:r>
    </w:p>
    <w:p w14:paraId="6E276AFE" w14:textId="77777777" w:rsidR="007C7DC7" w:rsidRDefault="007C7DC7" w:rsidP="00F30BC6">
      <w:pPr>
        <w:bidi/>
        <w:jc w:val="both"/>
        <w:rPr>
          <w:sz w:val="28"/>
          <w:szCs w:val="28"/>
          <w:rtl/>
        </w:rPr>
      </w:pPr>
      <w:r>
        <w:rPr>
          <w:rFonts w:hint="cs"/>
          <w:sz w:val="28"/>
          <w:szCs w:val="28"/>
          <w:rtl/>
        </w:rPr>
        <w:t>מטרת השכבה היא ללמוד פילטרים אשר יופעלו כאשר נראה בתמונה פיצ'ר ויזואלי מסוים כמו : פינה של עצם כלשהו, כתם גדול של צבע, או אפילו צורה של גלגל בשכבות המתקדמות.</w:t>
      </w:r>
    </w:p>
    <w:p w14:paraId="7940970B" w14:textId="77777777" w:rsidR="007C7DC7" w:rsidRDefault="007C7DC7" w:rsidP="00F30BC6">
      <w:pPr>
        <w:bidi/>
        <w:jc w:val="both"/>
        <w:rPr>
          <w:sz w:val="28"/>
          <w:szCs w:val="28"/>
          <w:rtl/>
        </w:rPr>
      </w:pPr>
      <w:r>
        <w:rPr>
          <w:rFonts w:hint="cs"/>
          <w:sz w:val="28"/>
          <w:szCs w:val="28"/>
          <w:rtl/>
        </w:rPr>
        <w:t xml:space="preserve">כעת לשכבה יהיה סט שלם של פילטרים וכל אחד מהם ייצר מפת אקטיבציה דו </w:t>
      </w:r>
      <w:r w:rsidR="00F63C86">
        <w:rPr>
          <w:rFonts w:hint="cs"/>
          <w:sz w:val="28"/>
          <w:szCs w:val="28"/>
          <w:rtl/>
        </w:rPr>
        <w:t>ממדית</w:t>
      </w:r>
      <w:r>
        <w:rPr>
          <w:rFonts w:hint="cs"/>
          <w:sz w:val="28"/>
          <w:szCs w:val="28"/>
          <w:rtl/>
        </w:rPr>
        <w:t xml:space="preserve"> שבעזרתם השכבה תייצר את הפלט שלה שהיא תעביר הלאה.</w:t>
      </w:r>
    </w:p>
    <w:p w14:paraId="3DEF7C1B" w14:textId="77777777" w:rsidR="001F1B6F" w:rsidRDefault="008E5B27" w:rsidP="00F30BC6">
      <w:pPr>
        <w:bidi/>
        <w:jc w:val="both"/>
        <w:rPr>
          <w:sz w:val="28"/>
          <w:szCs w:val="28"/>
          <w:rtl/>
        </w:rPr>
      </w:pPr>
      <w:r>
        <w:rPr>
          <w:rFonts w:hint="cs"/>
          <w:b/>
          <w:bCs/>
          <w:sz w:val="28"/>
          <w:szCs w:val="28"/>
          <w:u w:val="single"/>
          <w:rtl/>
        </w:rPr>
        <w:t xml:space="preserve">חיבור מקומי </w:t>
      </w:r>
      <w:r>
        <w:rPr>
          <w:sz w:val="28"/>
          <w:szCs w:val="28"/>
          <w:rtl/>
        </w:rPr>
        <w:t>–</w:t>
      </w:r>
      <w:r>
        <w:rPr>
          <w:rFonts w:hint="cs"/>
          <w:sz w:val="28"/>
          <w:szCs w:val="28"/>
          <w:rtl/>
        </w:rPr>
        <w:t xml:space="preserve"> כמו </w:t>
      </w:r>
      <w:r w:rsidR="00F63C86">
        <w:rPr>
          <w:rFonts w:hint="cs"/>
          <w:sz w:val="28"/>
          <w:szCs w:val="28"/>
          <w:rtl/>
        </w:rPr>
        <w:t>שצוין</w:t>
      </w:r>
      <w:r>
        <w:rPr>
          <w:rFonts w:hint="cs"/>
          <w:sz w:val="28"/>
          <w:szCs w:val="28"/>
          <w:rtl/>
        </w:rPr>
        <w:t xml:space="preserve"> קודם כאשר אנו מתעסקים עם קלט שהוא תמונה זה לא פרקטי לחבר את כל הנוירונים לכל הנוירונים בשכבה הקודמת, במקום זאת אנו נחבר כל נוירון לאזור כלשהו מוגדר בתמונה. אזור זה נקרא ה- </w:t>
      </w:r>
      <w:r>
        <w:rPr>
          <w:sz w:val="28"/>
          <w:szCs w:val="28"/>
        </w:rPr>
        <w:t>Receptive field</w:t>
      </w:r>
      <w:r>
        <w:rPr>
          <w:rFonts w:hint="cs"/>
          <w:sz w:val="28"/>
          <w:szCs w:val="28"/>
          <w:rtl/>
        </w:rPr>
        <w:t xml:space="preserve"> של הנוירון והוא שווה לגודל הפילטר. </w:t>
      </w:r>
    </w:p>
    <w:p w14:paraId="2778DC12" w14:textId="77777777" w:rsidR="008E5B27" w:rsidRDefault="008E5B27" w:rsidP="00F85695">
      <w:pPr>
        <w:bidi/>
        <w:jc w:val="both"/>
        <w:rPr>
          <w:sz w:val="28"/>
          <w:szCs w:val="28"/>
          <w:rtl/>
        </w:rPr>
      </w:pPr>
      <w:r>
        <w:rPr>
          <w:rFonts w:hint="cs"/>
          <w:sz w:val="28"/>
          <w:szCs w:val="28"/>
          <w:rtl/>
        </w:rPr>
        <w:t xml:space="preserve">לדוגמא אם קלט התמונה שלנו הוא </w:t>
      </w:r>
      <w:del w:id="377" w:author="maya" w:date="2020-09-13T14:35:00Z">
        <w:r w:rsidDel="00F85695">
          <w:rPr>
            <w:rFonts w:hint="cs"/>
            <w:sz w:val="28"/>
            <w:szCs w:val="28"/>
            <w:rtl/>
          </w:rPr>
          <w:delText xml:space="preserve">בוגדל </w:delText>
        </w:r>
      </w:del>
      <w:ins w:id="378" w:author="maya" w:date="2020-09-13T14:35:00Z">
        <w:r w:rsidR="00F85695">
          <w:rPr>
            <w:rFonts w:hint="cs"/>
            <w:sz w:val="28"/>
            <w:szCs w:val="28"/>
            <w:rtl/>
          </w:rPr>
          <w:t xml:space="preserve">בגודל </w:t>
        </w:r>
      </w:ins>
      <w:r>
        <w:rPr>
          <w:rFonts w:hint="cs"/>
          <w:sz w:val="28"/>
          <w:szCs w:val="28"/>
          <w:rtl/>
        </w:rPr>
        <w:t>32</w:t>
      </w:r>
      <w:r>
        <w:rPr>
          <w:rFonts w:hint="cs"/>
          <w:sz w:val="28"/>
          <w:szCs w:val="28"/>
        </w:rPr>
        <w:t>X</w:t>
      </w:r>
      <w:r>
        <w:rPr>
          <w:rFonts w:hint="cs"/>
          <w:sz w:val="28"/>
          <w:szCs w:val="28"/>
          <w:rtl/>
        </w:rPr>
        <w:t>32</w:t>
      </w:r>
      <w:r>
        <w:rPr>
          <w:rFonts w:hint="cs"/>
          <w:sz w:val="28"/>
          <w:szCs w:val="28"/>
        </w:rPr>
        <w:t>X</w:t>
      </w:r>
      <w:r>
        <w:rPr>
          <w:rFonts w:hint="cs"/>
          <w:sz w:val="28"/>
          <w:szCs w:val="28"/>
          <w:rtl/>
        </w:rPr>
        <w:t xml:space="preserve">3 וגודל אזור ה- </w:t>
      </w:r>
      <w:r>
        <w:rPr>
          <w:sz w:val="28"/>
          <w:szCs w:val="28"/>
        </w:rPr>
        <w:t>Receptive field</w:t>
      </w:r>
      <w:r>
        <w:rPr>
          <w:rFonts w:hint="cs"/>
          <w:sz w:val="28"/>
          <w:szCs w:val="28"/>
          <w:rtl/>
        </w:rPr>
        <w:t xml:space="preserve"> הוא 5</w:t>
      </w:r>
      <w:r>
        <w:rPr>
          <w:rFonts w:hint="cs"/>
          <w:sz w:val="28"/>
          <w:szCs w:val="28"/>
        </w:rPr>
        <w:t>X</w:t>
      </w:r>
      <w:r>
        <w:rPr>
          <w:rFonts w:hint="cs"/>
          <w:sz w:val="28"/>
          <w:szCs w:val="28"/>
          <w:rtl/>
        </w:rPr>
        <w:t>5 אז בכל נוירון בשכבת ה</w:t>
      </w:r>
      <w:r>
        <w:rPr>
          <w:sz w:val="28"/>
          <w:szCs w:val="28"/>
        </w:rPr>
        <w:t>Conv</w:t>
      </w:r>
      <w:r>
        <w:rPr>
          <w:rFonts w:hint="cs"/>
          <w:sz w:val="28"/>
          <w:szCs w:val="28"/>
          <w:rtl/>
        </w:rPr>
        <w:t xml:space="preserve"> יהיו </w:t>
      </w:r>
      <w:r>
        <w:rPr>
          <w:sz w:val="28"/>
          <w:szCs w:val="28"/>
        </w:rPr>
        <w:t>Weights</w:t>
      </w:r>
      <w:r>
        <w:rPr>
          <w:rFonts w:hint="cs"/>
          <w:sz w:val="28"/>
          <w:szCs w:val="28"/>
          <w:rtl/>
        </w:rPr>
        <w:t xml:space="preserve"> המתאימים לאזור </w:t>
      </w:r>
      <w:r w:rsidR="0098490B">
        <w:rPr>
          <w:rFonts w:hint="cs"/>
          <w:sz w:val="28"/>
          <w:szCs w:val="28"/>
          <w:rtl/>
        </w:rPr>
        <w:t xml:space="preserve">הקליטה לכן יהיו בסה"כ </w:t>
      </w:r>
    </w:p>
    <w:p w14:paraId="629F6438" w14:textId="77777777" w:rsidR="00472DEF" w:rsidRDefault="0098490B" w:rsidP="00F30BC6">
      <w:pPr>
        <w:bidi/>
        <w:jc w:val="both"/>
        <w:rPr>
          <w:sz w:val="28"/>
          <w:szCs w:val="28"/>
          <w:rtl/>
        </w:rPr>
      </w:pPr>
      <w:r w:rsidRPr="00532C38">
        <w:rPr>
          <w:rFonts w:hint="cs"/>
          <w:sz w:val="28"/>
          <w:szCs w:val="28"/>
          <w:rtl/>
        </w:rPr>
        <w:t>5*5*3=75 משקלים (ועוד 1 ל</w:t>
      </w:r>
      <w:r w:rsidRPr="00532C38">
        <w:rPr>
          <w:sz w:val="28"/>
          <w:szCs w:val="28"/>
        </w:rPr>
        <w:t xml:space="preserve"> Bias</w:t>
      </w:r>
      <w:r w:rsidRPr="00532C38">
        <w:rPr>
          <w:rFonts w:hint="cs"/>
          <w:sz w:val="28"/>
          <w:szCs w:val="28"/>
          <w:rtl/>
        </w:rPr>
        <w:t>)</w:t>
      </w:r>
      <w:r w:rsidR="009252CB" w:rsidRPr="00532C38">
        <w:rPr>
          <w:rFonts w:hint="cs"/>
          <w:sz w:val="28"/>
          <w:szCs w:val="28"/>
          <w:rtl/>
        </w:rPr>
        <w:t>.</w:t>
      </w:r>
      <w:r w:rsidRPr="00532C38">
        <w:rPr>
          <w:rFonts w:hint="cs"/>
          <w:sz w:val="28"/>
          <w:szCs w:val="28"/>
          <w:rtl/>
        </w:rPr>
        <w:t xml:space="preserve"> קל לראות כי ישנו הפרש גדול בכמות המשקלים כאן לעומת כמות המשקלים ברשת נוירונים רגילה.</w:t>
      </w:r>
    </w:p>
    <w:p w14:paraId="17D4B5B4" w14:textId="77777777" w:rsidR="00AC7238" w:rsidRPr="00532C38" w:rsidRDefault="00AC7238" w:rsidP="00F30BC6">
      <w:pPr>
        <w:bidi/>
        <w:jc w:val="both"/>
        <w:rPr>
          <w:sz w:val="28"/>
          <w:szCs w:val="28"/>
          <w:rtl/>
        </w:rPr>
      </w:pPr>
      <w:r w:rsidRPr="00532C38">
        <w:rPr>
          <w:rFonts w:hint="cs"/>
          <w:b/>
          <w:bCs/>
          <w:sz w:val="28"/>
          <w:szCs w:val="28"/>
          <w:u w:val="single"/>
          <w:rtl/>
        </w:rPr>
        <w:t xml:space="preserve">סידור במרחב </w:t>
      </w:r>
      <w:r w:rsidRPr="00532C38">
        <w:rPr>
          <w:sz w:val="28"/>
          <w:szCs w:val="28"/>
          <w:rtl/>
        </w:rPr>
        <w:t>–</w:t>
      </w:r>
      <w:r w:rsidRPr="00532C38">
        <w:rPr>
          <w:rFonts w:hint="cs"/>
          <w:sz w:val="28"/>
          <w:szCs w:val="28"/>
          <w:rtl/>
        </w:rPr>
        <w:t xml:space="preserve"> ישנם שלושה פרמטרים חשובים אשר קובעים את סידור הנוירונים במרחב</w:t>
      </w:r>
      <w:r w:rsidR="009252CB" w:rsidRPr="00532C38">
        <w:rPr>
          <w:rFonts w:hint="cs"/>
          <w:sz w:val="28"/>
          <w:szCs w:val="28"/>
          <w:rtl/>
        </w:rPr>
        <w:t>:</w:t>
      </w:r>
    </w:p>
    <w:p w14:paraId="564B6972" w14:textId="77777777" w:rsidR="00AC7238" w:rsidRPr="00532C38" w:rsidRDefault="00AC7238" w:rsidP="00F30BC6">
      <w:pPr>
        <w:pStyle w:val="ListParagraph"/>
        <w:numPr>
          <w:ilvl w:val="0"/>
          <w:numId w:val="3"/>
        </w:numPr>
        <w:bidi/>
        <w:jc w:val="both"/>
        <w:rPr>
          <w:sz w:val="28"/>
          <w:szCs w:val="28"/>
        </w:rPr>
      </w:pPr>
      <w:r w:rsidRPr="00532C38">
        <w:rPr>
          <w:sz w:val="28"/>
          <w:szCs w:val="28"/>
          <w:u w:val="single"/>
        </w:rPr>
        <w:t>Depth</w:t>
      </w:r>
      <w:r w:rsidRPr="00532C38">
        <w:rPr>
          <w:rFonts w:hint="cs"/>
          <w:sz w:val="28"/>
          <w:szCs w:val="28"/>
          <w:u w:val="single"/>
          <w:rtl/>
        </w:rPr>
        <w:t xml:space="preserve"> </w:t>
      </w:r>
      <w:r w:rsidRPr="00532C38">
        <w:rPr>
          <w:sz w:val="28"/>
          <w:szCs w:val="28"/>
          <w:rtl/>
        </w:rPr>
        <w:t>–</w:t>
      </w:r>
      <w:r w:rsidRPr="00532C38">
        <w:rPr>
          <w:rFonts w:hint="cs"/>
          <w:sz w:val="28"/>
          <w:szCs w:val="28"/>
          <w:rtl/>
        </w:rPr>
        <w:t xml:space="preserve"> העומק של הרשת הוא זה שקובע את כמות הפילטרים שאנו נרצה להשתמש בהם, </w:t>
      </w:r>
      <w:r w:rsidR="009252CB" w:rsidRPr="00532C38">
        <w:rPr>
          <w:rFonts w:hint="cs"/>
          <w:sz w:val="28"/>
          <w:szCs w:val="28"/>
          <w:rtl/>
        </w:rPr>
        <w:t>כ</w:t>
      </w:r>
      <w:r w:rsidRPr="00532C38">
        <w:rPr>
          <w:rFonts w:hint="cs"/>
          <w:sz w:val="28"/>
          <w:szCs w:val="28"/>
          <w:rtl/>
        </w:rPr>
        <w:t>שכל אחד מהם לומד לחפש עבור משהו מסוים בתמונה.</w:t>
      </w:r>
    </w:p>
    <w:p w14:paraId="261916F4" w14:textId="77777777" w:rsidR="00AC7238" w:rsidRPr="00532C38" w:rsidRDefault="00AC7238" w:rsidP="00F30BC6">
      <w:pPr>
        <w:pStyle w:val="ListParagraph"/>
        <w:numPr>
          <w:ilvl w:val="0"/>
          <w:numId w:val="3"/>
        </w:numPr>
        <w:bidi/>
        <w:jc w:val="both"/>
        <w:rPr>
          <w:sz w:val="28"/>
          <w:szCs w:val="28"/>
        </w:rPr>
      </w:pPr>
      <w:r w:rsidRPr="00532C38">
        <w:rPr>
          <w:sz w:val="28"/>
          <w:szCs w:val="28"/>
          <w:u w:val="single"/>
        </w:rPr>
        <w:t>Stride</w:t>
      </w:r>
      <w:r w:rsidR="001C7E33" w:rsidRPr="00532C38">
        <w:rPr>
          <w:rFonts w:hint="cs"/>
          <w:sz w:val="28"/>
          <w:szCs w:val="28"/>
          <w:rtl/>
        </w:rPr>
        <w:t xml:space="preserve"> </w:t>
      </w:r>
      <w:r w:rsidR="001C7E33" w:rsidRPr="00532C38">
        <w:rPr>
          <w:sz w:val="28"/>
          <w:szCs w:val="28"/>
          <w:rtl/>
        </w:rPr>
        <w:t>–</w:t>
      </w:r>
      <w:r w:rsidR="001C7E33" w:rsidRPr="00532C38">
        <w:rPr>
          <w:rFonts w:hint="cs"/>
          <w:sz w:val="28"/>
          <w:szCs w:val="28"/>
          <w:rtl/>
        </w:rPr>
        <w:t xml:space="preserve"> המגדיר את גודל הצעד אשר עושים כאשר מחליקים את הפילטר על גבי הקלט</w:t>
      </w:r>
      <w:r w:rsidR="009252CB" w:rsidRPr="00532C38">
        <w:rPr>
          <w:rFonts w:hint="cs"/>
          <w:sz w:val="28"/>
          <w:szCs w:val="28"/>
          <w:rtl/>
        </w:rPr>
        <w:t>.</w:t>
      </w:r>
      <w:r w:rsidR="001C7E33" w:rsidRPr="00532C38">
        <w:rPr>
          <w:rFonts w:hint="cs"/>
          <w:sz w:val="28"/>
          <w:szCs w:val="28"/>
          <w:rtl/>
        </w:rPr>
        <w:t xml:space="preserve"> כאשר הצעד הוא 1 אז אנו מזיזים את הפילטר פיקסל אחד הצידה בכל תנועה, כאשר הצעד הוא 2 אז אנו מזיזים את הפילטר 2 פיקסלים הצידה בתנועה אחת. ככל שנגדיל את גודל הצעד ככה נקטין את הקלט שקיבלנו ונוציא פלטים קטנים יותר.</w:t>
      </w:r>
    </w:p>
    <w:p w14:paraId="2B924EA2" w14:textId="77777777" w:rsidR="001C7E33" w:rsidRPr="00532C38" w:rsidRDefault="001C7E33" w:rsidP="00F30BC6">
      <w:pPr>
        <w:pStyle w:val="ListParagraph"/>
        <w:numPr>
          <w:ilvl w:val="0"/>
          <w:numId w:val="3"/>
        </w:numPr>
        <w:bidi/>
        <w:jc w:val="both"/>
        <w:rPr>
          <w:sz w:val="28"/>
          <w:szCs w:val="28"/>
          <w:u w:val="single"/>
        </w:rPr>
      </w:pPr>
      <w:r w:rsidRPr="00532C38">
        <w:rPr>
          <w:sz w:val="28"/>
          <w:szCs w:val="28"/>
          <w:u w:val="single"/>
        </w:rPr>
        <w:t>Zero-Padding</w:t>
      </w:r>
      <w:r w:rsidRPr="00532C38">
        <w:rPr>
          <w:rFonts w:hint="cs"/>
          <w:sz w:val="28"/>
          <w:szCs w:val="28"/>
          <w:u w:val="single"/>
          <w:rtl/>
        </w:rPr>
        <w:t xml:space="preserve"> </w:t>
      </w:r>
      <w:r w:rsidRPr="00532C38">
        <w:rPr>
          <w:sz w:val="28"/>
          <w:szCs w:val="28"/>
          <w:u w:val="single"/>
          <w:rtl/>
        </w:rPr>
        <w:t>–</w:t>
      </w:r>
      <w:r w:rsidRPr="00532C38">
        <w:rPr>
          <w:rFonts w:hint="cs"/>
          <w:sz w:val="28"/>
          <w:szCs w:val="28"/>
          <w:u w:val="single"/>
          <w:rtl/>
        </w:rPr>
        <w:t xml:space="preserve"> </w:t>
      </w:r>
      <w:r w:rsidRPr="00532C38">
        <w:rPr>
          <w:rFonts w:hint="cs"/>
          <w:sz w:val="28"/>
          <w:szCs w:val="28"/>
          <w:rtl/>
        </w:rPr>
        <w:t>ריפוד באפסים</w:t>
      </w:r>
      <w:r w:rsidR="009252CB" w:rsidRPr="00532C38">
        <w:rPr>
          <w:rFonts w:hint="cs"/>
          <w:sz w:val="28"/>
          <w:szCs w:val="28"/>
          <w:rtl/>
        </w:rPr>
        <w:t>:</w:t>
      </w:r>
      <w:r w:rsidRPr="00532C38">
        <w:rPr>
          <w:rFonts w:hint="cs"/>
          <w:sz w:val="28"/>
          <w:szCs w:val="28"/>
          <w:rtl/>
        </w:rPr>
        <w:t xml:space="preserve"> תכונה זו קובעת כמה שכבות של הסקלר 0 נרפד סביב מסגרת הקלט, הפיצ'ר הזה יאפשר לנו לשלוט בגודל הפלט ולקבוע כי גודל הקלט והפלט </w:t>
      </w:r>
      <w:r w:rsidR="006C3C94" w:rsidRPr="00532C38">
        <w:rPr>
          <w:rFonts w:hint="cs"/>
          <w:sz w:val="28"/>
          <w:szCs w:val="28"/>
          <w:rtl/>
        </w:rPr>
        <w:t>יישאר</w:t>
      </w:r>
      <w:r w:rsidR="006C3C94" w:rsidRPr="00532C38">
        <w:rPr>
          <w:rFonts w:hint="eastAsia"/>
          <w:sz w:val="28"/>
          <w:szCs w:val="28"/>
          <w:rtl/>
        </w:rPr>
        <w:t>ו</w:t>
      </w:r>
      <w:r w:rsidRPr="00532C38">
        <w:rPr>
          <w:rFonts w:hint="cs"/>
          <w:sz w:val="28"/>
          <w:szCs w:val="28"/>
          <w:rtl/>
        </w:rPr>
        <w:t xml:space="preserve"> זהים- נראה זאת בהמשך.</w:t>
      </w:r>
    </w:p>
    <w:p w14:paraId="26DF54FA" w14:textId="3D56A06B" w:rsidR="00E77802" w:rsidRPr="00532C38" w:rsidRDefault="006C3C94" w:rsidP="00F30BC6">
      <w:pPr>
        <w:bidi/>
        <w:ind w:left="360"/>
        <w:jc w:val="both"/>
        <w:rPr>
          <w:sz w:val="28"/>
          <w:szCs w:val="28"/>
          <w:rtl/>
        </w:rPr>
      </w:pPr>
      <w:r w:rsidRPr="00532C38">
        <w:rPr>
          <w:rFonts w:hint="cs"/>
          <w:b/>
          <w:bCs/>
          <w:sz w:val="28"/>
          <w:szCs w:val="28"/>
          <w:u w:val="single"/>
          <w:rtl/>
        </w:rPr>
        <w:t>שיתוף פרמטרים</w:t>
      </w:r>
      <w:r w:rsidR="00F81DBF" w:rsidRPr="00532C38">
        <w:rPr>
          <w:rFonts w:hint="cs"/>
          <w:b/>
          <w:bCs/>
          <w:sz w:val="28"/>
          <w:szCs w:val="28"/>
          <w:u w:val="single"/>
          <w:rtl/>
        </w:rPr>
        <w:t>[</w:t>
      </w:r>
      <w:del w:id="379" w:author="Stav Cohen" w:date="2020-10-16T13:33:00Z">
        <w:r w:rsidR="00F63C86" w:rsidDel="003E2AF5">
          <w:rPr>
            <w:rFonts w:hint="cs"/>
            <w:b/>
            <w:bCs/>
            <w:sz w:val="28"/>
            <w:szCs w:val="28"/>
            <w:u w:val="single"/>
            <w:rtl/>
          </w:rPr>
          <w:delText>6</w:delText>
        </w:r>
      </w:del>
      <w:ins w:id="380" w:author="Stav Cohen" w:date="2020-10-16T13:33:00Z">
        <w:r w:rsidR="003E2AF5">
          <w:rPr>
            <w:b/>
            <w:bCs/>
            <w:sz w:val="28"/>
            <w:szCs w:val="28"/>
            <w:u w:val="single"/>
          </w:rPr>
          <w:t>8</w:t>
        </w:r>
      </w:ins>
      <w:r w:rsidR="00F63C86">
        <w:rPr>
          <w:rFonts w:hint="cs"/>
          <w:b/>
          <w:bCs/>
          <w:sz w:val="28"/>
          <w:szCs w:val="28"/>
          <w:u w:val="single"/>
          <w:rtl/>
        </w:rPr>
        <w:t>,</w:t>
      </w:r>
      <w:del w:id="381" w:author="Stav Cohen" w:date="2020-10-16T13:33:00Z">
        <w:r w:rsidR="00F63C86" w:rsidDel="003E2AF5">
          <w:rPr>
            <w:rFonts w:hint="cs"/>
            <w:b/>
            <w:bCs/>
            <w:sz w:val="28"/>
            <w:szCs w:val="28"/>
            <w:u w:val="single"/>
            <w:rtl/>
          </w:rPr>
          <w:delText>14</w:delText>
        </w:r>
      </w:del>
      <w:ins w:id="382" w:author="Stav Cohen" w:date="2020-10-16T13:33:00Z">
        <w:r w:rsidR="003E2AF5">
          <w:rPr>
            <w:b/>
            <w:bCs/>
            <w:sz w:val="28"/>
            <w:szCs w:val="28"/>
            <w:u w:val="single"/>
          </w:rPr>
          <w:t>16</w:t>
        </w:r>
      </w:ins>
      <w:r w:rsidR="00F81DBF" w:rsidRPr="00532C38">
        <w:rPr>
          <w:rFonts w:hint="cs"/>
          <w:b/>
          <w:bCs/>
          <w:sz w:val="28"/>
          <w:szCs w:val="28"/>
          <w:u w:val="single"/>
          <w:rtl/>
        </w:rPr>
        <w:t>]</w:t>
      </w:r>
      <w:r w:rsidRPr="00532C38">
        <w:rPr>
          <w:rFonts w:hint="cs"/>
          <w:sz w:val="28"/>
          <w:szCs w:val="28"/>
          <w:rtl/>
        </w:rPr>
        <w:t xml:space="preserve"> </w:t>
      </w:r>
      <w:r w:rsidR="00F81DBF" w:rsidRPr="00532C38">
        <w:rPr>
          <w:sz w:val="28"/>
          <w:szCs w:val="28"/>
          <w:rtl/>
        </w:rPr>
        <w:t>–</w:t>
      </w:r>
      <w:r w:rsidRPr="00532C38">
        <w:rPr>
          <w:rFonts w:hint="cs"/>
          <w:sz w:val="28"/>
          <w:szCs w:val="28"/>
          <w:rtl/>
        </w:rPr>
        <w:t xml:space="preserve"> </w:t>
      </w:r>
      <w:r w:rsidR="00F81DBF" w:rsidRPr="00532C38">
        <w:rPr>
          <w:rFonts w:hint="cs"/>
          <w:sz w:val="28"/>
          <w:szCs w:val="28"/>
          <w:rtl/>
        </w:rPr>
        <w:t xml:space="preserve">הארכיטקטורה של שיתוף פרמטרים </w:t>
      </w:r>
      <w:commentRangeStart w:id="383"/>
      <w:del w:id="384" w:author="Stav Cohen" w:date="2020-09-14T13:08:00Z">
        <w:r w:rsidR="00F81DBF" w:rsidRPr="00532C38" w:rsidDel="008D2E52">
          <w:rPr>
            <w:rFonts w:hint="cs"/>
            <w:sz w:val="28"/>
            <w:szCs w:val="28"/>
            <w:rtl/>
          </w:rPr>
          <w:delText>משומשת</w:delText>
        </w:r>
        <w:commentRangeEnd w:id="383"/>
        <w:r w:rsidR="00F85695" w:rsidDel="008D2E52">
          <w:rPr>
            <w:rStyle w:val="CommentReference"/>
            <w:rtl/>
          </w:rPr>
          <w:commentReference w:id="383"/>
        </w:r>
        <w:r w:rsidR="00F81DBF" w:rsidRPr="00532C38" w:rsidDel="008D2E52">
          <w:rPr>
            <w:rFonts w:hint="cs"/>
            <w:sz w:val="28"/>
            <w:szCs w:val="28"/>
            <w:rtl/>
          </w:rPr>
          <w:delText xml:space="preserve"> </w:delText>
        </w:r>
      </w:del>
      <w:ins w:id="385" w:author="Stav Cohen" w:date="2020-09-14T13:08:00Z">
        <w:r w:rsidR="008D2E52">
          <w:rPr>
            <w:rFonts w:hint="cs"/>
            <w:sz w:val="28"/>
            <w:szCs w:val="28"/>
            <w:rtl/>
          </w:rPr>
          <w:t>באה לידי ביטוי</w:t>
        </w:r>
        <w:r w:rsidR="008D2E52" w:rsidRPr="00532C38">
          <w:rPr>
            <w:rFonts w:hint="cs"/>
            <w:sz w:val="28"/>
            <w:szCs w:val="28"/>
            <w:rtl/>
          </w:rPr>
          <w:t xml:space="preserve"> </w:t>
        </w:r>
      </w:ins>
      <w:r w:rsidR="00F81DBF" w:rsidRPr="00532C38">
        <w:rPr>
          <w:rFonts w:hint="cs"/>
          <w:sz w:val="28"/>
          <w:szCs w:val="28"/>
          <w:rtl/>
        </w:rPr>
        <w:t xml:space="preserve">בשכבות </w:t>
      </w:r>
      <w:proofErr w:type="spellStart"/>
      <w:r w:rsidR="00F81DBF" w:rsidRPr="00532C38">
        <w:rPr>
          <w:rFonts w:hint="cs"/>
          <w:sz w:val="28"/>
          <w:szCs w:val="28"/>
          <w:rtl/>
        </w:rPr>
        <w:t>קונבולוציה</w:t>
      </w:r>
      <w:proofErr w:type="spellEnd"/>
      <w:r w:rsidR="00F81DBF" w:rsidRPr="00532C38">
        <w:rPr>
          <w:rFonts w:hint="cs"/>
          <w:sz w:val="28"/>
          <w:szCs w:val="28"/>
          <w:rtl/>
        </w:rPr>
        <w:t xml:space="preserve"> בשביל לשלוט על מספר הפרמטרים השונים ברשת</w:t>
      </w:r>
      <w:r w:rsidR="00E77802" w:rsidRPr="00532C38">
        <w:rPr>
          <w:rFonts w:hint="cs"/>
          <w:sz w:val="28"/>
          <w:szCs w:val="28"/>
          <w:rtl/>
        </w:rPr>
        <w:t xml:space="preserve"> בכך שכל נוירון בשכבה מסוימת יהיה בעל פרמטר של </w:t>
      </w:r>
      <w:r w:rsidR="00E77802" w:rsidRPr="00532C38">
        <w:rPr>
          <w:sz w:val="28"/>
          <w:szCs w:val="28"/>
        </w:rPr>
        <w:t>Bias</w:t>
      </w:r>
      <w:r w:rsidR="00E77802" w:rsidRPr="00532C38">
        <w:rPr>
          <w:rFonts w:hint="cs"/>
          <w:sz w:val="28"/>
          <w:szCs w:val="28"/>
          <w:rtl/>
        </w:rPr>
        <w:t xml:space="preserve"> ופילטר משקלים בגודל 5</w:t>
      </w:r>
      <w:r w:rsidR="00E77802" w:rsidRPr="00532C38">
        <w:rPr>
          <w:rFonts w:hint="cs"/>
          <w:sz w:val="28"/>
          <w:szCs w:val="28"/>
        </w:rPr>
        <w:t>X</w:t>
      </w:r>
      <w:r w:rsidR="00E77802" w:rsidRPr="00532C38">
        <w:rPr>
          <w:rFonts w:hint="cs"/>
          <w:sz w:val="28"/>
          <w:szCs w:val="28"/>
          <w:rtl/>
        </w:rPr>
        <w:t>5 לדוגמא המחובר ל</w:t>
      </w:r>
      <w:r w:rsidR="00C32CB6" w:rsidRPr="00532C38">
        <w:rPr>
          <w:rFonts w:hint="cs"/>
          <w:sz w:val="28"/>
          <w:szCs w:val="28"/>
          <w:rtl/>
        </w:rPr>
        <w:t>-</w:t>
      </w:r>
      <w:r w:rsidR="00E77802" w:rsidRPr="00532C38">
        <w:rPr>
          <w:rFonts w:hint="cs"/>
          <w:sz w:val="28"/>
          <w:szCs w:val="28"/>
          <w:rtl/>
        </w:rPr>
        <w:t xml:space="preserve"> </w:t>
      </w:r>
      <w:r w:rsidR="00E77802" w:rsidRPr="00532C38">
        <w:rPr>
          <w:sz w:val="28"/>
          <w:szCs w:val="28"/>
        </w:rPr>
        <w:t>Receptive Field</w:t>
      </w:r>
      <w:r w:rsidR="00E77802" w:rsidRPr="00532C38">
        <w:rPr>
          <w:rFonts w:hint="cs"/>
          <w:sz w:val="28"/>
          <w:szCs w:val="28"/>
          <w:rtl/>
        </w:rPr>
        <w:t xml:space="preserve"> שלו.</w:t>
      </w:r>
    </w:p>
    <w:p w14:paraId="60CBB02B" w14:textId="77777777" w:rsidR="00E77802" w:rsidRDefault="00E77802" w:rsidP="00F30BC6">
      <w:pPr>
        <w:bidi/>
        <w:ind w:left="360"/>
        <w:jc w:val="both"/>
        <w:rPr>
          <w:sz w:val="28"/>
          <w:szCs w:val="28"/>
          <w:rtl/>
        </w:rPr>
      </w:pPr>
      <w:r w:rsidRPr="00532C38">
        <w:rPr>
          <w:rFonts w:hint="cs"/>
          <w:sz w:val="28"/>
          <w:szCs w:val="28"/>
          <w:rtl/>
        </w:rPr>
        <w:lastRenderedPageBreak/>
        <w:t>כל הנוירונים בשכבה הראשונה</w:t>
      </w:r>
      <w:r>
        <w:rPr>
          <w:rFonts w:hint="cs"/>
          <w:sz w:val="28"/>
          <w:szCs w:val="28"/>
          <w:rtl/>
        </w:rPr>
        <w:t xml:space="preserve"> של הרשת מפענחים בדיוק את אותו פיצ'ר (פינה,</w:t>
      </w:r>
      <w:r w:rsidR="00CB4E1C">
        <w:rPr>
          <w:rFonts w:hint="cs"/>
          <w:sz w:val="28"/>
          <w:szCs w:val="28"/>
          <w:rtl/>
        </w:rPr>
        <w:t xml:space="preserve"> </w:t>
      </w:r>
      <w:r>
        <w:rPr>
          <w:rFonts w:hint="cs"/>
          <w:sz w:val="28"/>
          <w:szCs w:val="28"/>
          <w:rtl/>
        </w:rPr>
        <w:t>צבע), רק במקומות שונים של התמונה.</w:t>
      </w:r>
    </w:p>
    <w:p w14:paraId="0132480D" w14:textId="77777777" w:rsidR="00F81DBF" w:rsidRDefault="00E77802" w:rsidP="00F30BC6">
      <w:pPr>
        <w:bidi/>
        <w:ind w:left="360"/>
        <w:jc w:val="both"/>
        <w:rPr>
          <w:sz w:val="28"/>
          <w:szCs w:val="28"/>
          <w:rtl/>
        </w:rPr>
      </w:pPr>
      <w:r>
        <w:rPr>
          <w:rFonts w:hint="cs"/>
          <w:sz w:val="28"/>
          <w:szCs w:val="28"/>
          <w:rtl/>
        </w:rPr>
        <w:t>תכונה זו שימושית מכיוון שנגיד אם יהיו משקלים ו</w:t>
      </w:r>
      <w:r>
        <w:rPr>
          <w:sz w:val="28"/>
          <w:szCs w:val="28"/>
        </w:rPr>
        <w:t xml:space="preserve">- </w:t>
      </w:r>
      <w:r w:rsidR="00F81DBF">
        <w:rPr>
          <w:rFonts w:hint="cs"/>
          <w:sz w:val="28"/>
          <w:szCs w:val="28"/>
          <w:rtl/>
        </w:rPr>
        <w:t xml:space="preserve"> </w:t>
      </w:r>
      <w:r>
        <w:rPr>
          <w:sz w:val="28"/>
          <w:szCs w:val="28"/>
        </w:rPr>
        <w:t>Bias</w:t>
      </w:r>
      <w:r>
        <w:rPr>
          <w:rFonts w:hint="cs"/>
          <w:sz w:val="28"/>
          <w:szCs w:val="28"/>
          <w:rtl/>
        </w:rPr>
        <w:t xml:space="preserve"> אשר נועדו לפיענוח של קו אנכי באזור מסוים של </w:t>
      </w:r>
      <w:r>
        <w:rPr>
          <w:sz w:val="28"/>
          <w:szCs w:val="28"/>
        </w:rPr>
        <w:t>Receptive Field</w:t>
      </w:r>
      <w:r>
        <w:rPr>
          <w:rFonts w:hint="cs"/>
          <w:sz w:val="28"/>
          <w:szCs w:val="28"/>
          <w:rtl/>
        </w:rPr>
        <w:t>. אז היכולת הזאת יכולה להיות שימושית לפיענוח קווים אנכיים בעוד מקומות בתמונה ולכן זה שימושי להשתמש במזהה זה בעוד מקומות בתמונה.</w:t>
      </w:r>
    </w:p>
    <w:p w14:paraId="0102D9D1" w14:textId="77777777" w:rsidR="00E77802" w:rsidRDefault="00E77802" w:rsidP="00F30BC6">
      <w:pPr>
        <w:bidi/>
        <w:ind w:left="360"/>
        <w:jc w:val="both"/>
        <w:rPr>
          <w:sz w:val="28"/>
          <w:szCs w:val="28"/>
          <w:rtl/>
        </w:rPr>
      </w:pPr>
      <w:r>
        <w:rPr>
          <w:rFonts w:hint="cs"/>
          <w:sz w:val="28"/>
          <w:szCs w:val="28"/>
          <w:rtl/>
        </w:rPr>
        <w:t xml:space="preserve">בצורה קצת יותר מופשטת תכונה זו מעניקה לרשתות </w:t>
      </w:r>
      <w:proofErr w:type="spellStart"/>
      <w:r>
        <w:rPr>
          <w:rFonts w:hint="cs"/>
          <w:sz w:val="28"/>
          <w:szCs w:val="28"/>
          <w:rtl/>
        </w:rPr>
        <w:t>קונבולוציה</w:t>
      </w:r>
      <w:proofErr w:type="spellEnd"/>
      <w:r>
        <w:rPr>
          <w:rFonts w:hint="cs"/>
          <w:sz w:val="28"/>
          <w:szCs w:val="28"/>
          <w:rtl/>
        </w:rPr>
        <w:t xml:space="preserve"> את היכולת להיות מותאמת יותר טוב לתזוזות ושינוי מקומות. לדוגמא אם ניקח תמונה של חתול ונעביר את</w:t>
      </w:r>
      <w:r w:rsidR="0093772D">
        <w:rPr>
          <w:rFonts w:hint="cs"/>
          <w:sz w:val="28"/>
          <w:szCs w:val="28"/>
          <w:rtl/>
        </w:rPr>
        <w:t xml:space="preserve"> החתול למקום אחר בתמונה אז עדיין נוכל לזהות את החתול.</w:t>
      </w:r>
    </w:p>
    <w:p w14:paraId="656AD827" w14:textId="77777777" w:rsidR="006A6E06" w:rsidRDefault="006A6E06" w:rsidP="00F30BC6">
      <w:pPr>
        <w:bidi/>
        <w:ind w:left="360"/>
        <w:jc w:val="both"/>
        <w:rPr>
          <w:sz w:val="28"/>
          <w:szCs w:val="28"/>
          <w:rtl/>
        </w:rPr>
      </w:pPr>
      <w:r>
        <w:rPr>
          <w:rFonts w:hint="cs"/>
          <w:sz w:val="28"/>
          <w:szCs w:val="28"/>
          <w:rtl/>
        </w:rPr>
        <w:t>אך לזיהוי תמונה נדרש יותר מאשר מזהה של פיצ'ר אחד, אראה דוגמא קונקרטית יותר</w:t>
      </w:r>
      <w:r w:rsidR="001649F8">
        <w:rPr>
          <w:rFonts w:hint="cs"/>
          <w:sz w:val="28"/>
          <w:szCs w:val="28"/>
          <w:rtl/>
        </w:rPr>
        <w:t xml:space="preserve"> אך מסובכת יותר</w:t>
      </w:r>
      <w:r>
        <w:rPr>
          <w:rFonts w:hint="cs"/>
          <w:sz w:val="28"/>
          <w:szCs w:val="28"/>
          <w:rtl/>
        </w:rPr>
        <w:t>:</w:t>
      </w:r>
    </w:p>
    <w:p w14:paraId="4EF34278" w14:textId="77777777" w:rsidR="006A6E06" w:rsidRDefault="006A6E06" w:rsidP="00F30BC6">
      <w:pPr>
        <w:bidi/>
        <w:ind w:left="360"/>
        <w:jc w:val="both"/>
        <w:rPr>
          <w:sz w:val="28"/>
          <w:szCs w:val="28"/>
          <w:rtl/>
        </w:rPr>
      </w:pPr>
      <w:r w:rsidRPr="00532C38">
        <w:rPr>
          <w:rFonts w:hint="cs"/>
          <w:sz w:val="28"/>
          <w:szCs w:val="28"/>
          <w:rtl/>
        </w:rPr>
        <w:t xml:space="preserve">הארכיטקטורה של : </w:t>
      </w:r>
      <w:hyperlink r:id="rId63" w:history="1">
        <w:proofErr w:type="spellStart"/>
        <w:r w:rsidRPr="00532C38">
          <w:rPr>
            <w:rStyle w:val="Hyperlink"/>
            <w:sz w:val="28"/>
            <w:szCs w:val="28"/>
          </w:rPr>
          <w:t>Krizhevsky</w:t>
        </w:r>
        <w:proofErr w:type="spellEnd"/>
        <w:r w:rsidRPr="00532C38">
          <w:rPr>
            <w:rStyle w:val="Hyperlink"/>
            <w:sz w:val="28"/>
            <w:szCs w:val="28"/>
          </w:rPr>
          <w:t xml:space="preserve"> et al</w:t>
        </w:r>
      </w:hyperlink>
      <w:r w:rsidRPr="00532C38">
        <w:rPr>
          <w:rFonts w:hint="cs"/>
          <w:sz w:val="28"/>
          <w:szCs w:val="28"/>
          <w:rtl/>
        </w:rPr>
        <w:t xml:space="preserve"> היא ארכיטקטורה של רשת אשר מקבלת תמונות בגודל 227</w:t>
      </w:r>
      <w:r w:rsidRPr="00532C38">
        <w:rPr>
          <w:rFonts w:hint="cs"/>
          <w:sz w:val="28"/>
          <w:szCs w:val="28"/>
        </w:rPr>
        <w:t>X</w:t>
      </w:r>
      <w:r w:rsidRPr="00532C38">
        <w:rPr>
          <w:rFonts w:hint="cs"/>
          <w:sz w:val="28"/>
          <w:szCs w:val="28"/>
          <w:rtl/>
        </w:rPr>
        <w:t>277</w:t>
      </w:r>
      <w:r w:rsidRPr="00532C38">
        <w:rPr>
          <w:rFonts w:hint="cs"/>
          <w:sz w:val="28"/>
          <w:szCs w:val="28"/>
        </w:rPr>
        <w:t>X</w:t>
      </w:r>
      <w:r w:rsidRPr="00532C38">
        <w:rPr>
          <w:rFonts w:hint="cs"/>
          <w:sz w:val="28"/>
          <w:szCs w:val="28"/>
          <w:rtl/>
        </w:rPr>
        <w:t xml:space="preserve">3. בשכבת </w:t>
      </w:r>
      <w:proofErr w:type="spellStart"/>
      <w:r w:rsidRPr="00532C38">
        <w:rPr>
          <w:rFonts w:hint="cs"/>
          <w:sz w:val="28"/>
          <w:szCs w:val="28"/>
          <w:rtl/>
        </w:rPr>
        <w:t>הקונבולוציה</w:t>
      </w:r>
      <w:proofErr w:type="spellEnd"/>
      <w:r w:rsidRPr="00532C38">
        <w:rPr>
          <w:rFonts w:hint="cs"/>
          <w:sz w:val="28"/>
          <w:szCs w:val="28"/>
          <w:rtl/>
        </w:rPr>
        <w:t xml:space="preserve"> הראשונה היא משתמשת ב </w:t>
      </w:r>
      <w:r w:rsidRPr="00532C38">
        <w:rPr>
          <w:sz w:val="28"/>
          <w:szCs w:val="28"/>
        </w:rPr>
        <w:t>Receptive field</w:t>
      </w:r>
      <w:r w:rsidRPr="00532C38">
        <w:rPr>
          <w:rFonts w:hint="cs"/>
          <w:sz w:val="28"/>
          <w:szCs w:val="28"/>
          <w:rtl/>
        </w:rPr>
        <w:t xml:space="preserve"> בגודל של </w:t>
      </w:r>
      <w:r w:rsidRPr="00532C38">
        <w:rPr>
          <w:rFonts w:hint="cs"/>
          <w:sz w:val="28"/>
          <w:szCs w:val="28"/>
        </w:rPr>
        <w:t>F</w:t>
      </w:r>
      <w:r w:rsidRPr="00532C38">
        <w:rPr>
          <w:sz w:val="28"/>
          <w:szCs w:val="28"/>
        </w:rPr>
        <w:t>ield Size=11</w:t>
      </w:r>
      <w:r w:rsidRPr="00532C38">
        <w:rPr>
          <w:rFonts w:hint="cs"/>
          <w:sz w:val="28"/>
          <w:szCs w:val="28"/>
          <w:rtl/>
        </w:rPr>
        <w:t xml:space="preserve">, </w:t>
      </w:r>
      <w:r w:rsidRPr="00532C38">
        <w:rPr>
          <w:sz w:val="28"/>
          <w:szCs w:val="28"/>
        </w:rPr>
        <w:t xml:space="preserve"> Stride=4, Zero-Padding=0</w:t>
      </w:r>
      <w:r w:rsidR="006D03E6" w:rsidRPr="00532C38">
        <w:rPr>
          <w:rFonts w:hint="cs"/>
          <w:sz w:val="28"/>
          <w:szCs w:val="28"/>
          <w:rtl/>
        </w:rPr>
        <w:t xml:space="preserve">, </w:t>
      </w:r>
      <w:r w:rsidR="006D03E6" w:rsidRPr="00532C38">
        <w:rPr>
          <w:sz w:val="28"/>
          <w:szCs w:val="28"/>
        </w:rPr>
        <w:t>Conv-Depth=96</w:t>
      </w:r>
      <w:r w:rsidR="006D03E6" w:rsidRPr="00532C38">
        <w:rPr>
          <w:rFonts w:hint="cs"/>
          <w:sz w:val="28"/>
          <w:szCs w:val="28"/>
          <w:rtl/>
        </w:rPr>
        <w:t xml:space="preserve"> ובשכבת </w:t>
      </w:r>
      <w:proofErr w:type="spellStart"/>
      <w:r w:rsidR="006D03E6" w:rsidRPr="00532C38">
        <w:rPr>
          <w:rFonts w:hint="cs"/>
          <w:sz w:val="28"/>
          <w:szCs w:val="28"/>
          <w:rtl/>
        </w:rPr>
        <w:t>הקונבולוציה</w:t>
      </w:r>
      <w:proofErr w:type="spellEnd"/>
      <w:r w:rsidR="006D03E6" w:rsidRPr="00532C38">
        <w:rPr>
          <w:rFonts w:hint="cs"/>
          <w:sz w:val="28"/>
          <w:szCs w:val="28"/>
          <w:rtl/>
        </w:rPr>
        <w:t xml:space="preserve"> הראשונה ישנם 290,400=55*55*96 נוירונים ולכל אחד מהם יש 11*11*3 =363 משקלים ו </w:t>
      </w:r>
      <w:r w:rsidR="006D03E6" w:rsidRPr="00532C38">
        <w:rPr>
          <w:sz w:val="28"/>
          <w:szCs w:val="28"/>
        </w:rPr>
        <w:t>Bias</w:t>
      </w:r>
      <w:r w:rsidR="006D03E6" w:rsidRPr="00532C38">
        <w:rPr>
          <w:rFonts w:hint="cs"/>
          <w:sz w:val="28"/>
          <w:szCs w:val="28"/>
        </w:rPr>
        <w:t xml:space="preserve"> </w:t>
      </w:r>
      <w:r w:rsidR="006D03E6" w:rsidRPr="00532C38">
        <w:rPr>
          <w:rFonts w:hint="cs"/>
          <w:sz w:val="28"/>
          <w:szCs w:val="28"/>
          <w:rtl/>
        </w:rPr>
        <w:t xml:space="preserve"> אחד לכן יש </w:t>
      </w:r>
      <w:r w:rsidR="00DA55CA" w:rsidRPr="00532C38">
        <w:rPr>
          <w:rFonts w:hint="cs"/>
          <w:sz w:val="28"/>
          <w:szCs w:val="28"/>
          <w:rtl/>
        </w:rPr>
        <w:t>בסה"</w:t>
      </w:r>
      <w:r w:rsidR="00DA55CA" w:rsidRPr="00532C38">
        <w:rPr>
          <w:rFonts w:hint="eastAsia"/>
          <w:sz w:val="28"/>
          <w:szCs w:val="28"/>
          <w:rtl/>
        </w:rPr>
        <w:t>כ</w:t>
      </w:r>
      <w:r w:rsidR="006D03E6" w:rsidRPr="00532C38">
        <w:rPr>
          <w:rFonts w:hint="cs"/>
          <w:sz w:val="28"/>
          <w:szCs w:val="28"/>
          <w:rtl/>
        </w:rPr>
        <w:t xml:space="preserve"> 105,705,600 </w:t>
      </w:r>
      <w:r w:rsidR="00DA55CA" w:rsidRPr="00532C38">
        <w:rPr>
          <w:rFonts w:hint="cs"/>
          <w:sz w:val="28"/>
          <w:szCs w:val="28"/>
          <w:rtl/>
        </w:rPr>
        <w:t>פרמטרים</w:t>
      </w:r>
      <w:r w:rsidR="006D03E6" w:rsidRPr="00532C38">
        <w:rPr>
          <w:rFonts w:hint="cs"/>
          <w:sz w:val="28"/>
          <w:szCs w:val="28"/>
          <w:rtl/>
        </w:rPr>
        <w:t xml:space="preserve"> רק בשכבה הראשונה של הרשת, </w:t>
      </w:r>
      <w:r w:rsidR="00DA55CA" w:rsidRPr="00532C38">
        <w:rPr>
          <w:rFonts w:hint="cs"/>
          <w:sz w:val="28"/>
          <w:szCs w:val="28"/>
          <w:rtl/>
        </w:rPr>
        <w:t>בברור</w:t>
      </w:r>
      <w:r w:rsidR="006D03E6" w:rsidRPr="00532C38">
        <w:rPr>
          <w:rFonts w:hint="cs"/>
          <w:sz w:val="28"/>
          <w:szCs w:val="28"/>
          <w:rtl/>
        </w:rPr>
        <w:t xml:space="preserve"> זה מספר גבוה מדי לכן אם ננקוט בשיטת שיתוף הפרמטרים נוכל לקבל תוצאות טובות יותר:</w:t>
      </w:r>
    </w:p>
    <w:p w14:paraId="6549CF35" w14:textId="77777777" w:rsidR="006D03E6" w:rsidRDefault="006D03E6" w:rsidP="00F30BC6">
      <w:pPr>
        <w:bidi/>
        <w:ind w:left="360"/>
        <w:jc w:val="both"/>
        <w:rPr>
          <w:sz w:val="28"/>
          <w:szCs w:val="28"/>
          <w:rtl/>
        </w:rPr>
      </w:pPr>
      <w:r>
        <w:rPr>
          <w:rFonts w:hint="cs"/>
          <w:sz w:val="28"/>
          <w:szCs w:val="28"/>
          <w:rtl/>
        </w:rPr>
        <w:t>נוכל להקטין בצורה דרסטית את מספר הפרמטרים בכך שנגדיר פילטר ספציפי</w:t>
      </w:r>
      <w:r w:rsidR="00363615">
        <w:rPr>
          <w:rFonts w:hint="cs"/>
          <w:sz w:val="28"/>
          <w:szCs w:val="28"/>
          <w:rtl/>
        </w:rPr>
        <w:t xml:space="preserve"> דו-</w:t>
      </w:r>
      <w:proofErr w:type="spellStart"/>
      <w:r w:rsidR="00363615">
        <w:rPr>
          <w:rFonts w:hint="cs"/>
          <w:sz w:val="28"/>
          <w:szCs w:val="28"/>
          <w:rtl/>
        </w:rPr>
        <w:t>מימדי</w:t>
      </w:r>
      <w:proofErr w:type="spellEnd"/>
      <w:r w:rsidR="00363615">
        <w:rPr>
          <w:rFonts w:hint="cs"/>
          <w:sz w:val="28"/>
          <w:szCs w:val="28"/>
          <w:rtl/>
        </w:rPr>
        <w:t xml:space="preserve"> </w:t>
      </w:r>
      <w:r>
        <w:rPr>
          <w:rFonts w:hint="cs"/>
          <w:sz w:val="28"/>
          <w:szCs w:val="28"/>
          <w:rtl/>
        </w:rPr>
        <w:t xml:space="preserve"> הנקרא </w:t>
      </w:r>
      <w:r>
        <w:rPr>
          <w:sz w:val="28"/>
          <w:szCs w:val="28"/>
        </w:rPr>
        <w:t>Depth Slice</w:t>
      </w:r>
      <w:r>
        <w:rPr>
          <w:rFonts w:hint="cs"/>
          <w:sz w:val="28"/>
          <w:szCs w:val="28"/>
          <w:rtl/>
        </w:rPr>
        <w:t xml:space="preserve"> אשר כמותו תהיה שווה ל</w:t>
      </w:r>
      <w:r>
        <w:rPr>
          <w:sz w:val="28"/>
          <w:szCs w:val="28"/>
        </w:rPr>
        <w:t>Conv-Depth</w:t>
      </w:r>
      <w:r>
        <w:rPr>
          <w:rFonts w:hint="cs"/>
          <w:sz w:val="28"/>
          <w:szCs w:val="28"/>
          <w:rtl/>
        </w:rPr>
        <w:t xml:space="preserve">, לכן נגיד 96 </w:t>
      </w:r>
      <w:r>
        <w:rPr>
          <w:sz w:val="28"/>
          <w:szCs w:val="28"/>
        </w:rPr>
        <w:t>Depth Slices</w:t>
      </w:r>
      <w:r>
        <w:rPr>
          <w:rFonts w:hint="cs"/>
          <w:sz w:val="28"/>
          <w:szCs w:val="28"/>
          <w:rtl/>
        </w:rPr>
        <w:t xml:space="preserve"> כל אחד בגודל 55</w:t>
      </w:r>
      <w:r>
        <w:rPr>
          <w:rFonts w:hint="cs"/>
          <w:sz w:val="28"/>
          <w:szCs w:val="28"/>
        </w:rPr>
        <w:t>X</w:t>
      </w:r>
      <w:r>
        <w:rPr>
          <w:rFonts w:hint="cs"/>
          <w:sz w:val="28"/>
          <w:szCs w:val="28"/>
          <w:rtl/>
        </w:rPr>
        <w:t xml:space="preserve">55 ונגביל את הנוירונים בכל </w:t>
      </w:r>
      <w:r>
        <w:rPr>
          <w:sz w:val="28"/>
          <w:szCs w:val="28"/>
        </w:rPr>
        <w:t>Depth Slice</w:t>
      </w:r>
      <w:r>
        <w:rPr>
          <w:rFonts w:hint="cs"/>
          <w:sz w:val="28"/>
          <w:szCs w:val="28"/>
          <w:rtl/>
        </w:rPr>
        <w:t xml:space="preserve"> להשתמש באותם משקלים ו</w:t>
      </w:r>
      <w:r>
        <w:rPr>
          <w:sz w:val="28"/>
          <w:szCs w:val="28"/>
        </w:rPr>
        <w:t>Bias</w:t>
      </w:r>
      <w:r>
        <w:rPr>
          <w:rFonts w:hint="cs"/>
          <w:sz w:val="28"/>
          <w:szCs w:val="28"/>
          <w:rtl/>
        </w:rPr>
        <w:t xml:space="preserve">. </w:t>
      </w:r>
    </w:p>
    <w:p w14:paraId="5B9F0762" w14:textId="77777777" w:rsidR="006D03E6" w:rsidRDefault="006D03E6" w:rsidP="00F30BC6">
      <w:pPr>
        <w:bidi/>
        <w:ind w:left="360"/>
        <w:jc w:val="both"/>
        <w:rPr>
          <w:sz w:val="28"/>
          <w:szCs w:val="28"/>
        </w:rPr>
      </w:pPr>
      <w:r>
        <w:rPr>
          <w:rFonts w:hint="cs"/>
          <w:sz w:val="28"/>
          <w:szCs w:val="28"/>
          <w:rtl/>
        </w:rPr>
        <w:t xml:space="preserve">באמצעות שיטה זו של שיתוף הפרמטרים לשכבה הראשונה בדוגמא שלנו יהיו רק 96 סטים שונים של משקלים אשר יסכמו ל: 96*11*11*3=34,848 משקלים שונים או 34,944 פרמטרים שונים (+96 </w:t>
      </w:r>
      <w:r>
        <w:rPr>
          <w:sz w:val="28"/>
          <w:szCs w:val="28"/>
        </w:rPr>
        <w:t>Bias</w:t>
      </w:r>
      <w:r>
        <w:rPr>
          <w:rFonts w:hint="cs"/>
          <w:sz w:val="28"/>
          <w:szCs w:val="28"/>
          <w:rtl/>
        </w:rPr>
        <w:t xml:space="preserve">), כעת כל ה55*55 נוירונים בכל </w:t>
      </w:r>
      <w:r>
        <w:rPr>
          <w:sz w:val="28"/>
          <w:szCs w:val="28"/>
        </w:rPr>
        <w:t>Depth Slice</w:t>
      </w:r>
      <w:r>
        <w:rPr>
          <w:rFonts w:hint="cs"/>
          <w:sz w:val="28"/>
          <w:szCs w:val="28"/>
          <w:rtl/>
        </w:rPr>
        <w:t xml:space="preserve">  ישתמשו באותם פרמטרים. בפועל במעבר האחורי של הרשת כל נוירון יחשב את </w:t>
      </w:r>
      <w:proofErr w:type="spellStart"/>
      <w:r>
        <w:rPr>
          <w:rFonts w:hint="cs"/>
          <w:sz w:val="28"/>
          <w:szCs w:val="28"/>
          <w:rtl/>
        </w:rPr>
        <w:t>הגרדיאנ</w:t>
      </w:r>
      <w:r w:rsidR="001649F8">
        <w:rPr>
          <w:rFonts w:hint="cs"/>
          <w:sz w:val="28"/>
          <w:szCs w:val="28"/>
          <w:rtl/>
        </w:rPr>
        <w:t>ט</w:t>
      </w:r>
      <w:proofErr w:type="spellEnd"/>
      <w:r w:rsidR="001649F8">
        <w:rPr>
          <w:rFonts w:hint="cs"/>
          <w:sz w:val="28"/>
          <w:szCs w:val="28"/>
          <w:rtl/>
        </w:rPr>
        <w:t xml:space="preserve"> </w:t>
      </w:r>
      <w:r>
        <w:rPr>
          <w:rFonts w:hint="cs"/>
          <w:sz w:val="28"/>
          <w:szCs w:val="28"/>
          <w:rtl/>
        </w:rPr>
        <w:t>של</w:t>
      </w:r>
      <w:r w:rsidR="001649F8">
        <w:rPr>
          <w:rFonts w:hint="cs"/>
          <w:sz w:val="28"/>
          <w:szCs w:val="28"/>
          <w:rtl/>
        </w:rPr>
        <w:t>ו</w:t>
      </w:r>
      <w:r>
        <w:rPr>
          <w:rFonts w:hint="cs"/>
          <w:sz w:val="28"/>
          <w:szCs w:val="28"/>
          <w:rtl/>
        </w:rPr>
        <w:t xml:space="preserve"> עבור המשקלים, אבל כל </w:t>
      </w:r>
      <w:proofErr w:type="spellStart"/>
      <w:r>
        <w:rPr>
          <w:rFonts w:hint="cs"/>
          <w:sz w:val="28"/>
          <w:szCs w:val="28"/>
          <w:rtl/>
        </w:rPr>
        <w:t>הגרדיאנטים</w:t>
      </w:r>
      <w:proofErr w:type="spellEnd"/>
      <w:r w:rsidR="001649F8">
        <w:rPr>
          <w:rFonts w:hint="cs"/>
          <w:sz w:val="28"/>
          <w:szCs w:val="28"/>
          <w:rtl/>
        </w:rPr>
        <w:t xml:space="preserve"> יתווספו לאורך כל ה </w:t>
      </w:r>
      <w:r w:rsidR="00D75A2A">
        <w:rPr>
          <w:rFonts w:hint="cs"/>
          <w:sz w:val="28"/>
          <w:szCs w:val="28"/>
          <w:rtl/>
        </w:rPr>
        <w:t xml:space="preserve"> </w:t>
      </w:r>
      <w:r w:rsidR="001649F8">
        <w:rPr>
          <w:sz w:val="28"/>
          <w:szCs w:val="28"/>
        </w:rPr>
        <w:t>Depth Slice</w:t>
      </w:r>
      <w:r w:rsidR="001649F8">
        <w:rPr>
          <w:rFonts w:hint="cs"/>
          <w:sz w:val="28"/>
          <w:szCs w:val="28"/>
        </w:rPr>
        <w:t xml:space="preserve"> </w:t>
      </w:r>
      <w:r w:rsidR="00D75A2A">
        <w:rPr>
          <w:rFonts w:hint="cs"/>
          <w:sz w:val="28"/>
          <w:szCs w:val="28"/>
          <w:rtl/>
        </w:rPr>
        <w:t xml:space="preserve">לחוד </w:t>
      </w:r>
      <w:r w:rsidR="001649F8">
        <w:rPr>
          <w:rFonts w:hint="cs"/>
          <w:sz w:val="28"/>
          <w:szCs w:val="28"/>
          <w:rtl/>
        </w:rPr>
        <w:t>ויעדכנו אך ורק סט אחד של משקלים לכל</w:t>
      </w:r>
      <w:r w:rsidR="00D75A2A">
        <w:rPr>
          <w:rFonts w:hint="cs"/>
          <w:sz w:val="28"/>
          <w:szCs w:val="28"/>
          <w:rtl/>
        </w:rPr>
        <w:t xml:space="preserve"> אחד מה-</w:t>
      </w:r>
      <w:r w:rsidR="001649F8">
        <w:rPr>
          <w:sz w:val="28"/>
          <w:szCs w:val="28"/>
        </w:rPr>
        <w:t>Slice</w:t>
      </w:r>
      <w:r w:rsidR="00D75A2A">
        <w:rPr>
          <w:sz w:val="28"/>
          <w:szCs w:val="28"/>
        </w:rPr>
        <w:t>s</w:t>
      </w:r>
      <w:r w:rsidR="001649F8">
        <w:rPr>
          <w:rFonts w:hint="cs"/>
          <w:sz w:val="28"/>
          <w:szCs w:val="28"/>
          <w:rtl/>
        </w:rPr>
        <w:t xml:space="preserve"> .</w:t>
      </w:r>
    </w:p>
    <w:p w14:paraId="7EEB205A" w14:textId="77777777" w:rsidR="006C3C94" w:rsidRPr="00F63C86" w:rsidRDefault="008017A7" w:rsidP="00F63C86">
      <w:pPr>
        <w:bidi/>
        <w:ind w:left="360"/>
        <w:jc w:val="both"/>
        <w:rPr>
          <w:sz w:val="28"/>
          <w:szCs w:val="28"/>
          <w:rtl/>
        </w:rPr>
      </w:pPr>
      <w:r w:rsidRPr="008017A7">
        <w:rPr>
          <w:rFonts w:cs="Arial"/>
          <w:noProof/>
          <w:sz w:val="28"/>
          <w:szCs w:val="28"/>
          <w:rtl/>
        </w:rPr>
        <w:lastRenderedPageBreak/>
        <w:drawing>
          <wp:inline distT="0" distB="0" distL="0" distR="0" wp14:anchorId="7DB7DF28" wp14:editId="11F90B67">
            <wp:extent cx="5943600" cy="2255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55520"/>
                    </a:xfrm>
                    <a:prstGeom prst="rect">
                      <a:avLst/>
                    </a:prstGeom>
                  </pic:spPr>
                </pic:pic>
              </a:graphicData>
            </a:graphic>
          </wp:inline>
        </w:drawing>
      </w:r>
    </w:p>
    <w:p w14:paraId="1D45102A" w14:textId="77777777" w:rsidR="00472DEF" w:rsidRDefault="00472DEF" w:rsidP="00F30BC6">
      <w:pPr>
        <w:pStyle w:val="ListParagraph"/>
        <w:bidi/>
        <w:jc w:val="both"/>
        <w:rPr>
          <w:sz w:val="28"/>
          <w:szCs w:val="28"/>
          <w:rtl/>
        </w:rPr>
      </w:pPr>
    </w:p>
    <w:p w14:paraId="7D89CB49" w14:textId="7CD78F7C" w:rsidR="008017A7" w:rsidRDefault="008017A7" w:rsidP="00F63C86">
      <w:pPr>
        <w:pStyle w:val="ListParagraph"/>
        <w:bidi/>
        <w:jc w:val="center"/>
        <w:rPr>
          <w:rtl/>
        </w:rPr>
      </w:pPr>
      <w:r w:rsidRPr="008017A7">
        <w:rPr>
          <w:rFonts w:hint="cs"/>
          <w:rtl/>
        </w:rPr>
        <w:t xml:space="preserve">תמונה מספר </w:t>
      </w:r>
      <w:del w:id="386" w:author="Stav Cohen" w:date="2020-09-14T13:18:00Z">
        <w:r w:rsidR="00F63C86" w:rsidDel="00E3368C">
          <w:rPr>
            <w:rFonts w:hint="cs"/>
            <w:rtl/>
          </w:rPr>
          <w:delText>18</w:delText>
        </w:r>
        <w:r w:rsidR="00CA5B61" w:rsidDel="00E3368C">
          <w:rPr>
            <w:rFonts w:hint="cs"/>
            <w:rtl/>
          </w:rPr>
          <w:delText xml:space="preserve"> </w:delText>
        </w:r>
      </w:del>
      <w:ins w:id="387" w:author="Stav Cohen" w:date="2020-09-14T13:18:00Z">
        <w:r w:rsidR="00E3368C">
          <w:rPr>
            <w:rFonts w:hint="cs"/>
            <w:rtl/>
          </w:rPr>
          <w:t>1</w:t>
        </w:r>
      </w:ins>
      <w:ins w:id="388" w:author="Stav Cohen" w:date="2020-10-16T13:44:00Z">
        <w:r w:rsidR="002220B3">
          <w:rPr>
            <w:rFonts w:hint="cs"/>
            <w:rtl/>
          </w:rPr>
          <w:t>8</w:t>
        </w:r>
      </w:ins>
      <w:ins w:id="389" w:author="Stav Cohen" w:date="2020-09-14T13:18:00Z">
        <w:r w:rsidR="00E3368C">
          <w:rPr>
            <w:rFonts w:hint="cs"/>
            <w:rtl/>
          </w:rPr>
          <w:t xml:space="preserve"> </w:t>
        </w:r>
      </w:ins>
      <w:r w:rsidRPr="008017A7">
        <w:rPr>
          <w:rFonts w:hint="cs"/>
          <w:rtl/>
        </w:rPr>
        <w:t>:</w:t>
      </w:r>
      <w:r w:rsidR="00D522AA">
        <w:rPr>
          <w:rFonts w:hint="cs"/>
          <w:rtl/>
        </w:rPr>
        <w:t>דוגמא לפילטרים הנלמדו ברשת</w:t>
      </w:r>
      <w:r w:rsidR="004920AF">
        <w:rPr>
          <w:rFonts w:hint="cs"/>
          <w:rtl/>
        </w:rPr>
        <w:t xml:space="preserve"> </w:t>
      </w:r>
      <w:r w:rsidR="00F63C86">
        <w:rPr>
          <w:rFonts w:hint="cs"/>
          <w:rtl/>
        </w:rPr>
        <w:t>.[</w:t>
      </w:r>
      <w:del w:id="390" w:author="Stav Cohen" w:date="2020-10-16T13:33:00Z">
        <w:r w:rsidR="00F63C86" w:rsidDel="003E2AF5">
          <w:rPr>
            <w:rFonts w:hint="cs"/>
            <w:rtl/>
          </w:rPr>
          <w:delText>14</w:delText>
        </w:r>
      </w:del>
      <w:ins w:id="391" w:author="Stav Cohen" w:date="2020-10-16T13:33:00Z">
        <w:r w:rsidR="003E2AF5">
          <w:t>16</w:t>
        </w:r>
      </w:ins>
      <w:r w:rsidR="00F63C86">
        <w:rPr>
          <w:rFonts w:hint="cs"/>
          <w:rtl/>
        </w:rPr>
        <w:t>]</w:t>
      </w:r>
    </w:p>
    <w:p w14:paraId="2A4899EB" w14:textId="77777777" w:rsidR="00F63C86" w:rsidRPr="008017A7" w:rsidRDefault="00F63C86" w:rsidP="00F63C86">
      <w:pPr>
        <w:pStyle w:val="ListParagraph"/>
        <w:bidi/>
        <w:jc w:val="center"/>
      </w:pPr>
    </w:p>
    <w:p w14:paraId="3E45A383" w14:textId="7D6C346E" w:rsidR="008017A7" w:rsidRDefault="003A40BE" w:rsidP="00F85695">
      <w:pPr>
        <w:pStyle w:val="ListParagraph"/>
        <w:bidi/>
        <w:jc w:val="both"/>
        <w:rPr>
          <w:sz w:val="28"/>
          <w:szCs w:val="28"/>
          <w:rtl/>
        </w:rPr>
      </w:pPr>
      <w:r>
        <w:rPr>
          <w:rFonts w:hint="cs"/>
          <w:sz w:val="28"/>
          <w:szCs w:val="28"/>
          <w:rtl/>
        </w:rPr>
        <w:t xml:space="preserve">ניתן לראות בתמונה מספר </w:t>
      </w:r>
      <w:del w:id="392" w:author="Stav Cohen" w:date="2020-09-14T13:18:00Z">
        <w:r w:rsidR="00F63C86" w:rsidDel="00E3368C">
          <w:rPr>
            <w:rFonts w:hint="cs"/>
            <w:sz w:val="28"/>
            <w:szCs w:val="28"/>
            <w:rtl/>
          </w:rPr>
          <w:delText>18</w:delText>
        </w:r>
        <w:r w:rsidDel="00E3368C">
          <w:rPr>
            <w:rFonts w:hint="cs"/>
            <w:sz w:val="28"/>
            <w:szCs w:val="28"/>
            <w:rtl/>
          </w:rPr>
          <w:delText xml:space="preserve"> </w:delText>
        </w:r>
      </w:del>
      <w:ins w:id="393" w:author="Stav Cohen" w:date="2020-09-14T13:18:00Z">
        <w:r w:rsidR="00E3368C">
          <w:rPr>
            <w:rFonts w:hint="cs"/>
            <w:sz w:val="28"/>
            <w:szCs w:val="28"/>
            <w:rtl/>
          </w:rPr>
          <w:t>1</w:t>
        </w:r>
      </w:ins>
      <w:ins w:id="394" w:author="Stav Cohen" w:date="2020-10-16T13:44:00Z">
        <w:r w:rsidR="002220B3">
          <w:rPr>
            <w:rFonts w:hint="cs"/>
            <w:sz w:val="28"/>
            <w:szCs w:val="28"/>
            <w:rtl/>
          </w:rPr>
          <w:t>8</w:t>
        </w:r>
      </w:ins>
      <w:ins w:id="395" w:author="Stav Cohen" w:date="2020-09-14T13:18:00Z">
        <w:r w:rsidR="00E3368C">
          <w:rPr>
            <w:rFonts w:hint="cs"/>
            <w:sz w:val="28"/>
            <w:szCs w:val="28"/>
            <w:rtl/>
          </w:rPr>
          <w:t xml:space="preserve"> </w:t>
        </w:r>
      </w:ins>
      <w:r>
        <w:rPr>
          <w:rFonts w:hint="cs"/>
          <w:sz w:val="28"/>
          <w:szCs w:val="28"/>
          <w:rtl/>
        </w:rPr>
        <w:t xml:space="preserve">את הפילטרים </w:t>
      </w:r>
      <w:del w:id="396" w:author="maya" w:date="2020-09-13T14:37:00Z">
        <w:r w:rsidDel="00F85695">
          <w:rPr>
            <w:rFonts w:hint="cs"/>
            <w:sz w:val="28"/>
            <w:szCs w:val="28"/>
            <w:rtl/>
          </w:rPr>
          <w:delText xml:space="preserve">הנלמדו </w:delText>
        </w:r>
      </w:del>
      <w:ins w:id="397" w:author="maya" w:date="2020-09-13T14:37:00Z">
        <w:r w:rsidR="00F85695">
          <w:rPr>
            <w:rFonts w:hint="cs"/>
            <w:sz w:val="28"/>
            <w:szCs w:val="28"/>
            <w:rtl/>
          </w:rPr>
          <w:t xml:space="preserve">שנלמדו </w:t>
        </w:r>
      </w:ins>
      <w:r>
        <w:rPr>
          <w:rFonts w:hint="cs"/>
          <w:sz w:val="28"/>
          <w:szCs w:val="28"/>
          <w:rtl/>
        </w:rPr>
        <w:t xml:space="preserve">ברשת של </w:t>
      </w:r>
      <w:proofErr w:type="spellStart"/>
      <w:r>
        <w:rPr>
          <w:sz w:val="28"/>
          <w:szCs w:val="28"/>
        </w:rPr>
        <w:t>Krizhevsky</w:t>
      </w:r>
      <w:proofErr w:type="spellEnd"/>
      <w:r>
        <w:rPr>
          <w:sz w:val="28"/>
          <w:szCs w:val="28"/>
        </w:rPr>
        <w:t xml:space="preserve"> et al</w:t>
      </w:r>
      <w:r>
        <w:rPr>
          <w:rFonts w:hint="cs"/>
          <w:sz w:val="28"/>
          <w:szCs w:val="28"/>
          <w:rtl/>
        </w:rPr>
        <w:t>. כל אחד מה96 פילטרים האלה הם בגודל 11</w:t>
      </w:r>
      <w:r>
        <w:rPr>
          <w:rFonts w:hint="cs"/>
          <w:sz w:val="28"/>
          <w:szCs w:val="28"/>
        </w:rPr>
        <w:t>X</w:t>
      </w:r>
      <w:r>
        <w:rPr>
          <w:rFonts w:hint="cs"/>
          <w:sz w:val="28"/>
          <w:szCs w:val="28"/>
          <w:rtl/>
        </w:rPr>
        <w:t>11</w:t>
      </w:r>
      <w:r>
        <w:rPr>
          <w:rFonts w:hint="cs"/>
          <w:sz w:val="28"/>
          <w:szCs w:val="28"/>
        </w:rPr>
        <w:t>X</w:t>
      </w:r>
      <w:r>
        <w:rPr>
          <w:rFonts w:hint="cs"/>
          <w:sz w:val="28"/>
          <w:szCs w:val="28"/>
          <w:rtl/>
        </w:rPr>
        <w:t xml:space="preserve">3 וכל אחד מהם משותף ל 55*55 נוירונים בעומק אחד של </w:t>
      </w:r>
      <w:r>
        <w:rPr>
          <w:sz w:val="28"/>
          <w:szCs w:val="28"/>
        </w:rPr>
        <w:t>Depth Slice</w:t>
      </w:r>
      <w:r>
        <w:rPr>
          <w:rFonts w:hint="cs"/>
          <w:sz w:val="28"/>
          <w:szCs w:val="28"/>
          <w:rtl/>
        </w:rPr>
        <w:t>.</w:t>
      </w:r>
    </w:p>
    <w:p w14:paraId="109EBBF3" w14:textId="77777777" w:rsidR="00421ABA" w:rsidRPr="00E74CA4" w:rsidRDefault="003A40BE" w:rsidP="00E74CA4">
      <w:pPr>
        <w:pStyle w:val="ListParagraph"/>
        <w:bidi/>
        <w:jc w:val="both"/>
        <w:rPr>
          <w:sz w:val="28"/>
          <w:szCs w:val="28"/>
          <w:rtl/>
        </w:rPr>
      </w:pPr>
      <w:r>
        <w:rPr>
          <w:rFonts w:hint="cs"/>
          <w:sz w:val="28"/>
          <w:szCs w:val="28"/>
          <w:rtl/>
        </w:rPr>
        <w:t xml:space="preserve">ניתן לשים לב כי עקרון שיתוף הפרמטרים הוא הגיוני מכיוון שאם פיענוח של קו אנכי הוא חשוב במקום מסוים של תמונה אז מבחינה אינטואיטיבית פיענוח זה יכול להיות חשוב גם במקום אחר בתמונה ולכן אין טעם ללמוד מחדש לפענח קו אנכי בכל אחד מ55*55 הנוירונים השונים בשכבת </w:t>
      </w:r>
      <w:proofErr w:type="spellStart"/>
      <w:r>
        <w:rPr>
          <w:rFonts w:hint="cs"/>
          <w:sz w:val="28"/>
          <w:szCs w:val="28"/>
          <w:rtl/>
        </w:rPr>
        <w:t>הקונבולוציה</w:t>
      </w:r>
      <w:proofErr w:type="spellEnd"/>
      <w:r>
        <w:rPr>
          <w:rFonts w:hint="cs"/>
          <w:sz w:val="28"/>
          <w:szCs w:val="28"/>
          <w:rtl/>
        </w:rPr>
        <w:t>.</w:t>
      </w:r>
    </w:p>
    <w:p w14:paraId="349D0736" w14:textId="77777777" w:rsidR="00421ABA" w:rsidRDefault="00421ABA" w:rsidP="00F30BC6">
      <w:pPr>
        <w:pStyle w:val="ListParagraph"/>
        <w:bidi/>
        <w:jc w:val="both"/>
        <w:rPr>
          <w:sz w:val="28"/>
          <w:szCs w:val="28"/>
        </w:rPr>
      </w:pPr>
      <w:r>
        <w:rPr>
          <w:b/>
          <w:bCs/>
          <w:sz w:val="28"/>
          <w:szCs w:val="28"/>
          <w:u w:val="single"/>
        </w:rPr>
        <w:t>Pooling Layer</w:t>
      </w:r>
    </w:p>
    <w:p w14:paraId="072A635C" w14:textId="77777777" w:rsidR="00421ABA" w:rsidRDefault="00421ABA" w:rsidP="00F30BC6">
      <w:pPr>
        <w:pStyle w:val="ListParagraph"/>
        <w:bidi/>
        <w:jc w:val="both"/>
        <w:rPr>
          <w:sz w:val="28"/>
          <w:szCs w:val="28"/>
        </w:rPr>
      </w:pPr>
    </w:p>
    <w:p w14:paraId="00327181" w14:textId="0DAFBE4F" w:rsidR="00421ABA" w:rsidRDefault="00421ABA" w:rsidP="00F30BC6">
      <w:pPr>
        <w:pStyle w:val="ListParagraph"/>
        <w:bidi/>
        <w:jc w:val="both"/>
        <w:rPr>
          <w:sz w:val="28"/>
          <w:szCs w:val="28"/>
          <w:rtl/>
        </w:rPr>
      </w:pPr>
      <w:r>
        <w:rPr>
          <w:rFonts w:hint="cs"/>
          <w:sz w:val="28"/>
          <w:szCs w:val="28"/>
          <w:rtl/>
        </w:rPr>
        <w:t xml:space="preserve">שכבת </w:t>
      </w:r>
      <w:r>
        <w:rPr>
          <w:sz w:val="28"/>
          <w:szCs w:val="28"/>
        </w:rPr>
        <w:t xml:space="preserve">Pooling </w:t>
      </w:r>
      <w:r>
        <w:rPr>
          <w:rFonts w:hint="cs"/>
          <w:sz w:val="28"/>
          <w:szCs w:val="28"/>
          <w:rtl/>
        </w:rPr>
        <w:t xml:space="preserve"> הינה שכבה שמטרתה היא ל</w:t>
      </w:r>
      <w:r w:rsidR="0001612B">
        <w:rPr>
          <w:rFonts w:hint="cs"/>
          <w:sz w:val="28"/>
          <w:szCs w:val="28"/>
          <w:rtl/>
        </w:rPr>
        <w:t>הקטין</w:t>
      </w:r>
      <w:r w:rsidR="00CA5B61">
        <w:rPr>
          <w:rFonts w:hint="cs"/>
          <w:sz w:val="28"/>
          <w:szCs w:val="28"/>
          <w:rtl/>
        </w:rPr>
        <w:t xml:space="preserve">- </w:t>
      </w:r>
      <w:proofErr w:type="spellStart"/>
      <w:r w:rsidR="00CA5B61">
        <w:rPr>
          <w:sz w:val="28"/>
          <w:szCs w:val="28"/>
        </w:rPr>
        <w:t>DownSampling</w:t>
      </w:r>
      <w:proofErr w:type="spellEnd"/>
      <w:r w:rsidR="00CA5B61">
        <w:rPr>
          <w:rFonts w:hint="cs"/>
          <w:sz w:val="28"/>
          <w:szCs w:val="28"/>
          <w:rtl/>
        </w:rPr>
        <w:t xml:space="preserve"> </w:t>
      </w:r>
      <w:r w:rsidR="0001612B">
        <w:rPr>
          <w:rFonts w:hint="cs"/>
          <w:sz w:val="28"/>
          <w:szCs w:val="28"/>
          <w:rtl/>
        </w:rPr>
        <w:t xml:space="preserve"> ולפשט את הקלט המועבר בין השכבות. באמצעות הקטנתו נוכל להקטין את מספר הפרמטרים שנצטרך לאמן, החישובים שנצטרך לעשות וגם לצמצם את מידת ה </w:t>
      </w:r>
      <w:r w:rsidR="0001612B">
        <w:rPr>
          <w:sz w:val="28"/>
          <w:szCs w:val="28"/>
        </w:rPr>
        <w:t>Overfitting</w:t>
      </w:r>
      <w:r w:rsidR="0001612B">
        <w:rPr>
          <w:rFonts w:hint="cs"/>
          <w:sz w:val="28"/>
          <w:szCs w:val="28"/>
          <w:rtl/>
        </w:rPr>
        <w:t xml:space="preserve"> אשר תוסבר בהמשך</w:t>
      </w:r>
      <w:r w:rsidR="00CA5B61">
        <w:rPr>
          <w:rFonts w:hint="cs"/>
          <w:sz w:val="28"/>
          <w:szCs w:val="28"/>
          <w:rtl/>
        </w:rPr>
        <w:t>[</w:t>
      </w:r>
      <w:ins w:id="398" w:author="Stav Cohen" w:date="2020-09-14T13:18:00Z">
        <w:r w:rsidR="00E3368C">
          <w:rPr>
            <w:rFonts w:hint="cs"/>
            <w:sz w:val="28"/>
            <w:szCs w:val="28"/>
            <w:rtl/>
          </w:rPr>
          <w:t>1</w:t>
        </w:r>
      </w:ins>
      <w:ins w:id="399" w:author="Stav Cohen" w:date="2020-10-16T13:33:00Z">
        <w:r w:rsidR="003E2AF5">
          <w:rPr>
            <w:rFonts w:hint="cs"/>
            <w:sz w:val="28"/>
            <w:szCs w:val="28"/>
            <w:rtl/>
          </w:rPr>
          <w:t>6</w:t>
        </w:r>
      </w:ins>
      <w:r w:rsidR="00CA5B61">
        <w:rPr>
          <w:rFonts w:hint="cs"/>
          <w:sz w:val="28"/>
          <w:szCs w:val="28"/>
          <w:rtl/>
        </w:rPr>
        <w:t>]</w:t>
      </w:r>
      <w:ins w:id="400" w:author="maya" w:date="2020-09-13T14:37:00Z">
        <w:del w:id="401" w:author="Stav Cohen" w:date="2020-09-14T13:18:00Z">
          <w:r w:rsidR="00F85695" w:rsidDel="00E3368C">
            <w:rPr>
              <w:rFonts w:hint="cs"/>
              <w:sz w:val="28"/>
              <w:szCs w:val="28"/>
              <w:rtl/>
            </w:rPr>
            <w:delText>??</w:delText>
          </w:r>
        </w:del>
      </w:ins>
      <w:r w:rsidR="0001612B">
        <w:rPr>
          <w:rFonts w:hint="cs"/>
          <w:sz w:val="28"/>
          <w:szCs w:val="28"/>
          <w:rtl/>
        </w:rPr>
        <w:t>.</w:t>
      </w:r>
    </w:p>
    <w:p w14:paraId="2A39145E" w14:textId="77777777" w:rsidR="0001612B" w:rsidRDefault="0001612B" w:rsidP="00F30BC6">
      <w:pPr>
        <w:pStyle w:val="ListParagraph"/>
        <w:bidi/>
        <w:jc w:val="both"/>
        <w:rPr>
          <w:sz w:val="28"/>
          <w:szCs w:val="28"/>
          <w:rtl/>
        </w:rPr>
      </w:pPr>
      <w:r>
        <w:rPr>
          <w:rFonts w:hint="cs"/>
          <w:sz w:val="28"/>
          <w:szCs w:val="28"/>
          <w:rtl/>
        </w:rPr>
        <w:t xml:space="preserve">בדרך כלל שמים שכבת </w:t>
      </w:r>
      <w:r>
        <w:rPr>
          <w:sz w:val="28"/>
          <w:szCs w:val="28"/>
        </w:rPr>
        <w:t>Pooling</w:t>
      </w:r>
      <w:r>
        <w:rPr>
          <w:rFonts w:hint="cs"/>
          <w:sz w:val="28"/>
          <w:szCs w:val="28"/>
          <w:rtl/>
        </w:rPr>
        <w:t xml:space="preserve"> ישר אחרי שכבת </w:t>
      </w:r>
      <w:proofErr w:type="spellStart"/>
      <w:r>
        <w:rPr>
          <w:rFonts w:hint="cs"/>
          <w:sz w:val="28"/>
          <w:szCs w:val="28"/>
          <w:rtl/>
        </w:rPr>
        <w:t>קונבולוציה</w:t>
      </w:r>
      <w:proofErr w:type="spellEnd"/>
      <w:r>
        <w:rPr>
          <w:rFonts w:hint="cs"/>
          <w:sz w:val="28"/>
          <w:szCs w:val="28"/>
          <w:rtl/>
        </w:rPr>
        <w:t xml:space="preserve"> לשם פישוט האינפורמציה לאחר עיבוד </w:t>
      </w:r>
      <w:proofErr w:type="spellStart"/>
      <w:r>
        <w:rPr>
          <w:rFonts w:hint="cs"/>
          <w:sz w:val="28"/>
          <w:szCs w:val="28"/>
          <w:rtl/>
        </w:rPr>
        <w:t>הקונבולוציה</w:t>
      </w:r>
      <w:proofErr w:type="spellEnd"/>
      <w:r>
        <w:rPr>
          <w:rFonts w:hint="cs"/>
          <w:sz w:val="28"/>
          <w:szCs w:val="28"/>
          <w:rtl/>
        </w:rPr>
        <w:t>.</w:t>
      </w:r>
    </w:p>
    <w:p w14:paraId="6ACF1DF5" w14:textId="653F2185" w:rsidR="00363615" w:rsidRDefault="0001612B" w:rsidP="00F30BC6">
      <w:pPr>
        <w:pStyle w:val="ListParagraph"/>
        <w:bidi/>
        <w:jc w:val="both"/>
        <w:rPr>
          <w:sz w:val="28"/>
          <w:szCs w:val="28"/>
          <w:rtl/>
        </w:rPr>
      </w:pPr>
      <w:r w:rsidRPr="00532C38">
        <w:rPr>
          <w:rFonts w:hint="cs"/>
          <w:sz w:val="28"/>
          <w:szCs w:val="28"/>
          <w:rtl/>
        </w:rPr>
        <w:t>שכבת ה-</w:t>
      </w:r>
      <w:r w:rsidRPr="00532C38">
        <w:rPr>
          <w:sz w:val="28"/>
          <w:szCs w:val="28"/>
        </w:rPr>
        <w:t xml:space="preserve"> Polling </w:t>
      </w:r>
      <w:r w:rsidRPr="00532C38">
        <w:rPr>
          <w:rFonts w:hint="cs"/>
          <w:sz w:val="28"/>
          <w:szCs w:val="28"/>
          <w:rtl/>
        </w:rPr>
        <w:t xml:space="preserve"> עובד בצורה אינדיבידואלית על כל </w:t>
      </w:r>
      <w:r w:rsidRPr="00532C38">
        <w:rPr>
          <w:sz w:val="28"/>
          <w:szCs w:val="28"/>
        </w:rPr>
        <w:t>Depth Slice</w:t>
      </w:r>
      <w:r w:rsidRPr="00532C38">
        <w:rPr>
          <w:rFonts w:hint="cs"/>
          <w:sz w:val="28"/>
          <w:szCs w:val="28"/>
          <w:rtl/>
        </w:rPr>
        <w:t xml:space="preserve"> </w:t>
      </w:r>
      <w:r w:rsidR="00363615" w:rsidRPr="00532C38">
        <w:rPr>
          <w:rFonts w:hint="cs"/>
          <w:sz w:val="28"/>
          <w:szCs w:val="28"/>
          <w:rtl/>
        </w:rPr>
        <w:t xml:space="preserve">ומשנה את </w:t>
      </w:r>
      <w:proofErr w:type="spellStart"/>
      <w:r w:rsidR="00363615" w:rsidRPr="00532C38">
        <w:rPr>
          <w:rFonts w:hint="cs"/>
          <w:sz w:val="28"/>
          <w:szCs w:val="28"/>
          <w:rtl/>
        </w:rPr>
        <w:t>המימדים</w:t>
      </w:r>
      <w:proofErr w:type="spellEnd"/>
      <w:r w:rsidR="00363615" w:rsidRPr="00532C38">
        <w:rPr>
          <w:rFonts w:hint="cs"/>
          <w:sz w:val="28"/>
          <w:szCs w:val="28"/>
          <w:rtl/>
        </w:rPr>
        <w:t xml:space="preserve"> שלו באמצעות שימוש בפונקציה לבחירה כמו </w:t>
      </w:r>
      <w:ins w:id="402" w:author="Stav Cohen" w:date="2020-10-26T19:50:00Z">
        <w:r w:rsidR="00E95BBA">
          <w:rPr>
            <w:sz w:val="28"/>
            <w:szCs w:val="28"/>
          </w:rPr>
          <w:t>,</w:t>
        </w:r>
      </w:ins>
      <w:r w:rsidR="00363615" w:rsidRPr="00532C38">
        <w:rPr>
          <w:sz w:val="28"/>
          <w:szCs w:val="28"/>
        </w:rPr>
        <w:t>Average</w:t>
      </w:r>
      <w:ins w:id="403" w:author="Stav Cohen" w:date="2020-10-26T19:50:00Z">
        <w:r w:rsidR="00E95BBA">
          <w:rPr>
            <w:rFonts w:hint="cs"/>
            <w:sz w:val="28"/>
            <w:szCs w:val="28"/>
            <w:rtl/>
          </w:rPr>
          <w:t xml:space="preserve"> </w:t>
        </w:r>
      </w:ins>
      <w:del w:id="404" w:author="Stav Cohen" w:date="2020-10-26T19:50:00Z">
        <w:r w:rsidR="00363615" w:rsidRPr="00532C38" w:rsidDel="00E95BBA">
          <w:rPr>
            <w:sz w:val="28"/>
            <w:szCs w:val="28"/>
          </w:rPr>
          <w:delText>,</w:delText>
        </w:r>
      </w:del>
      <w:r w:rsidR="00363615" w:rsidRPr="00532C38">
        <w:rPr>
          <w:sz w:val="28"/>
          <w:szCs w:val="28"/>
        </w:rPr>
        <w:t>Max</w:t>
      </w:r>
      <w:ins w:id="405" w:author="Stav Cohen" w:date="2020-10-26T19:51:00Z">
        <w:r w:rsidR="00E95BBA">
          <w:rPr>
            <w:rFonts w:hint="cs"/>
            <w:sz w:val="28"/>
            <w:szCs w:val="28"/>
            <w:rtl/>
          </w:rPr>
          <w:t>,</w:t>
        </w:r>
      </w:ins>
      <w:ins w:id="406" w:author="Stav Cohen" w:date="2020-10-26T19:50:00Z">
        <w:r w:rsidR="00E95BBA">
          <w:rPr>
            <w:rFonts w:hint="cs"/>
            <w:sz w:val="28"/>
            <w:szCs w:val="28"/>
            <w:rtl/>
          </w:rPr>
          <w:t xml:space="preserve"> </w:t>
        </w:r>
      </w:ins>
      <w:del w:id="407" w:author="Stav Cohen" w:date="2020-10-26T19:51:00Z">
        <w:r w:rsidR="00363615" w:rsidRPr="00532C38" w:rsidDel="00E95BBA">
          <w:rPr>
            <w:sz w:val="28"/>
            <w:szCs w:val="28"/>
          </w:rPr>
          <w:delText>,</w:delText>
        </w:r>
      </w:del>
      <w:r w:rsidR="00363615" w:rsidRPr="00532C38">
        <w:rPr>
          <w:sz w:val="28"/>
          <w:szCs w:val="28"/>
        </w:rPr>
        <w:t>Min</w:t>
      </w:r>
      <w:r w:rsidR="00363615" w:rsidRPr="00532C38">
        <w:rPr>
          <w:rFonts w:hint="cs"/>
          <w:sz w:val="28"/>
          <w:szCs w:val="28"/>
          <w:rtl/>
        </w:rPr>
        <w:t xml:space="preserve"> אך הנפוצה ביותר היא פונקציית ה </w:t>
      </w:r>
      <w:r w:rsidR="00363615" w:rsidRPr="00532C38">
        <w:rPr>
          <w:sz w:val="28"/>
          <w:szCs w:val="28"/>
        </w:rPr>
        <w:t>Max-</w:t>
      </w:r>
      <w:r w:rsidR="00363615" w:rsidRPr="00532C38">
        <w:rPr>
          <w:rFonts w:hint="cs"/>
          <w:sz w:val="28"/>
          <w:szCs w:val="28"/>
          <w:rtl/>
        </w:rPr>
        <w:t xml:space="preserve"> ולכן ניתן לקרוא לשכבה זו </w:t>
      </w:r>
      <w:r w:rsidR="00363615" w:rsidRPr="00532C38">
        <w:rPr>
          <w:sz w:val="28"/>
          <w:szCs w:val="28"/>
        </w:rPr>
        <w:t>Max Pooling Layer</w:t>
      </w:r>
      <w:r w:rsidR="00C32CB6" w:rsidRPr="00532C38">
        <w:rPr>
          <w:rFonts w:hint="cs"/>
          <w:sz w:val="28"/>
          <w:szCs w:val="28"/>
          <w:rtl/>
        </w:rPr>
        <w:t xml:space="preserve">. </w:t>
      </w:r>
      <w:r w:rsidR="00363615" w:rsidRPr="00532C38">
        <w:rPr>
          <w:rFonts w:hint="cs"/>
          <w:sz w:val="28"/>
          <w:szCs w:val="28"/>
          <w:rtl/>
        </w:rPr>
        <w:t>השימוש הנפוץ ביותר בשכבה זו הוא עם פילטרים בגודל 2</w:t>
      </w:r>
      <w:r w:rsidR="00363615" w:rsidRPr="00532C38">
        <w:rPr>
          <w:rFonts w:hint="cs"/>
          <w:sz w:val="28"/>
          <w:szCs w:val="28"/>
        </w:rPr>
        <w:t>X</w:t>
      </w:r>
      <w:r w:rsidR="00363615" w:rsidRPr="00532C38">
        <w:rPr>
          <w:rFonts w:hint="cs"/>
          <w:sz w:val="28"/>
          <w:szCs w:val="28"/>
          <w:rtl/>
        </w:rPr>
        <w:t xml:space="preserve">2 אשר מופעלים עם </w:t>
      </w:r>
      <w:r w:rsidR="00363615" w:rsidRPr="00532C38">
        <w:rPr>
          <w:sz w:val="28"/>
          <w:szCs w:val="28"/>
        </w:rPr>
        <w:t xml:space="preserve">Stride=2 </w:t>
      </w:r>
      <w:r w:rsidR="00363615" w:rsidRPr="00532C38">
        <w:rPr>
          <w:rFonts w:hint="cs"/>
          <w:sz w:val="28"/>
          <w:szCs w:val="28"/>
          <w:rtl/>
        </w:rPr>
        <w:t xml:space="preserve"> ובכך מקטינים </w:t>
      </w:r>
      <w:r w:rsidR="00CA5B61" w:rsidRPr="00532C38">
        <w:rPr>
          <w:rFonts w:hint="cs"/>
          <w:sz w:val="28"/>
          <w:szCs w:val="28"/>
          <w:rtl/>
        </w:rPr>
        <w:t>ב75% את גודל הפלט.</w:t>
      </w:r>
    </w:p>
    <w:p w14:paraId="26BD36FE" w14:textId="77777777" w:rsidR="00CA5B61" w:rsidRDefault="00CA5B61" w:rsidP="00F30BC6">
      <w:pPr>
        <w:pStyle w:val="ListParagraph"/>
        <w:bidi/>
        <w:jc w:val="both"/>
        <w:rPr>
          <w:sz w:val="28"/>
          <w:szCs w:val="28"/>
          <w:rtl/>
        </w:rPr>
      </w:pPr>
      <w:r>
        <w:rPr>
          <w:rFonts w:hint="cs"/>
          <w:sz w:val="28"/>
          <w:szCs w:val="28"/>
          <w:rtl/>
        </w:rPr>
        <w:t xml:space="preserve">לסיכום כל פעולת </w:t>
      </w:r>
      <w:r>
        <w:rPr>
          <w:sz w:val="28"/>
          <w:szCs w:val="28"/>
        </w:rPr>
        <w:t xml:space="preserve">Max </w:t>
      </w:r>
      <w:r>
        <w:rPr>
          <w:rFonts w:hint="cs"/>
          <w:sz w:val="28"/>
          <w:szCs w:val="28"/>
          <w:rtl/>
        </w:rPr>
        <w:t xml:space="preserve"> תתבצע מעל 4 מספרים (2</w:t>
      </w:r>
      <w:r>
        <w:rPr>
          <w:rFonts w:hint="cs"/>
          <w:sz w:val="28"/>
          <w:szCs w:val="28"/>
        </w:rPr>
        <w:t>X</w:t>
      </w:r>
      <w:r>
        <w:rPr>
          <w:rFonts w:hint="cs"/>
          <w:sz w:val="28"/>
          <w:szCs w:val="28"/>
          <w:rtl/>
        </w:rPr>
        <w:t xml:space="preserve">2) באזור מסוים ב </w:t>
      </w:r>
      <w:r>
        <w:rPr>
          <w:sz w:val="28"/>
          <w:szCs w:val="28"/>
        </w:rPr>
        <w:t>Depth Slice</w:t>
      </w:r>
      <w:r>
        <w:rPr>
          <w:rFonts w:hint="cs"/>
          <w:sz w:val="28"/>
          <w:szCs w:val="28"/>
          <w:rtl/>
        </w:rPr>
        <w:t>.</w:t>
      </w:r>
    </w:p>
    <w:p w14:paraId="43F372D5" w14:textId="77777777" w:rsidR="00CA5B61" w:rsidRDefault="00CA5B61" w:rsidP="00F30BC6">
      <w:pPr>
        <w:pStyle w:val="ListParagraph"/>
        <w:bidi/>
        <w:jc w:val="both"/>
        <w:rPr>
          <w:sz w:val="28"/>
          <w:szCs w:val="28"/>
          <w:rtl/>
        </w:rPr>
      </w:pPr>
    </w:p>
    <w:p w14:paraId="6D8936EF" w14:textId="00F89C00" w:rsidR="00CA5B61" w:rsidRDefault="00CA5B61" w:rsidP="00F30BC6">
      <w:pPr>
        <w:pStyle w:val="ListParagraph"/>
        <w:bidi/>
        <w:jc w:val="both"/>
        <w:rPr>
          <w:sz w:val="28"/>
          <w:szCs w:val="28"/>
        </w:rPr>
      </w:pPr>
      <w:r>
        <w:rPr>
          <w:rFonts w:hint="cs"/>
          <w:sz w:val="28"/>
          <w:szCs w:val="28"/>
          <w:rtl/>
        </w:rPr>
        <w:lastRenderedPageBreak/>
        <w:t>ניתן לחשוב על שכבה זו כדרך לבדוק האם פיצ'ר מסוים נמצא באיזה מקום כלשהו בתמונה ואם כן זה מספיק טוב עבורנו לדעת את האזור בו הוא נמצא, האינטואיצי</w:t>
      </w:r>
      <w:r>
        <w:rPr>
          <w:rFonts w:hint="eastAsia"/>
          <w:sz w:val="28"/>
          <w:szCs w:val="28"/>
          <w:rtl/>
        </w:rPr>
        <w:t>ה</w:t>
      </w:r>
      <w:r>
        <w:rPr>
          <w:rFonts w:hint="cs"/>
          <w:sz w:val="28"/>
          <w:szCs w:val="28"/>
          <w:rtl/>
        </w:rPr>
        <w:t xml:space="preserve"> היא שברגע שנמצא פיצ'ר כזה המיקום הספציפי שלו לא בדיוק חשוב כמו האזור בו הוא ממוקם ביחס לפיצ'רים אחרים[</w:t>
      </w:r>
      <w:del w:id="408" w:author="Stav Cohen" w:date="2020-10-16T13:33:00Z">
        <w:r w:rsidDel="003E2AF5">
          <w:rPr>
            <w:rFonts w:hint="cs"/>
            <w:sz w:val="28"/>
            <w:szCs w:val="28"/>
            <w:rtl/>
          </w:rPr>
          <w:delText>7</w:delText>
        </w:r>
      </w:del>
      <w:ins w:id="409" w:author="Stav Cohen" w:date="2020-10-16T13:33:00Z">
        <w:r w:rsidR="003E2AF5">
          <w:rPr>
            <w:sz w:val="28"/>
            <w:szCs w:val="28"/>
          </w:rPr>
          <w:t>9</w:t>
        </w:r>
      </w:ins>
      <w:r>
        <w:rPr>
          <w:rFonts w:hint="cs"/>
          <w:sz w:val="28"/>
          <w:szCs w:val="28"/>
          <w:rtl/>
        </w:rPr>
        <w:t>].</w:t>
      </w:r>
    </w:p>
    <w:p w14:paraId="440D5BB2" w14:textId="77777777" w:rsidR="00CA5B61" w:rsidRDefault="00CA5B61" w:rsidP="00F30BC6">
      <w:pPr>
        <w:pStyle w:val="ListParagraph"/>
        <w:bidi/>
        <w:jc w:val="both"/>
        <w:rPr>
          <w:sz w:val="28"/>
          <w:szCs w:val="28"/>
          <w:rtl/>
        </w:rPr>
      </w:pPr>
      <w:r w:rsidRPr="00CA5B61">
        <w:rPr>
          <w:rFonts w:cs="Arial"/>
          <w:noProof/>
          <w:sz w:val="28"/>
          <w:szCs w:val="28"/>
          <w:rtl/>
        </w:rPr>
        <w:drawing>
          <wp:inline distT="0" distB="0" distL="0" distR="0" wp14:anchorId="1A372A4A" wp14:editId="515E1161">
            <wp:extent cx="5943600" cy="1713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13230"/>
                    </a:xfrm>
                    <a:prstGeom prst="rect">
                      <a:avLst/>
                    </a:prstGeom>
                  </pic:spPr>
                </pic:pic>
              </a:graphicData>
            </a:graphic>
          </wp:inline>
        </w:drawing>
      </w:r>
    </w:p>
    <w:p w14:paraId="4F8392A8" w14:textId="2E2C61CF" w:rsidR="00CA5B61" w:rsidRDefault="00CA5B61" w:rsidP="00730EF7">
      <w:pPr>
        <w:pStyle w:val="ListParagraph"/>
        <w:bidi/>
        <w:jc w:val="center"/>
      </w:pPr>
      <w:r w:rsidRPr="008017A7">
        <w:rPr>
          <w:rFonts w:hint="cs"/>
          <w:rtl/>
        </w:rPr>
        <w:t xml:space="preserve">תמונה מספר </w:t>
      </w:r>
      <w:del w:id="410" w:author="Stav Cohen" w:date="2020-09-14T13:19:00Z">
        <w:r w:rsidR="00E74CA4" w:rsidDel="00E3368C">
          <w:rPr>
            <w:rFonts w:hint="cs"/>
            <w:rtl/>
          </w:rPr>
          <w:delText>19</w:delText>
        </w:r>
        <w:r w:rsidDel="00E3368C">
          <w:rPr>
            <w:rFonts w:hint="cs"/>
            <w:rtl/>
          </w:rPr>
          <w:delText xml:space="preserve"> </w:delText>
        </w:r>
      </w:del>
      <w:ins w:id="411" w:author="Stav Cohen" w:date="2020-10-16T13:44:00Z">
        <w:r w:rsidR="002220B3">
          <w:rPr>
            <w:rFonts w:hint="cs"/>
            <w:rtl/>
          </w:rPr>
          <w:t>19</w:t>
        </w:r>
      </w:ins>
      <w:ins w:id="412" w:author="Stav Cohen" w:date="2020-09-14T13:19:00Z">
        <w:r w:rsidR="00E3368C">
          <w:rPr>
            <w:rFonts w:hint="cs"/>
            <w:rtl/>
          </w:rPr>
          <w:t xml:space="preserve"> </w:t>
        </w:r>
      </w:ins>
      <w:r w:rsidRPr="008017A7">
        <w:rPr>
          <w:rFonts w:hint="cs"/>
          <w:rtl/>
        </w:rPr>
        <w:t>:</w:t>
      </w:r>
      <w:r>
        <w:rPr>
          <w:rFonts w:hint="cs"/>
          <w:rtl/>
        </w:rPr>
        <w:t xml:space="preserve">שכבת </w:t>
      </w:r>
      <w:r>
        <w:t>Max Pooling Layer</w:t>
      </w:r>
      <w:r>
        <w:rPr>
          <w:rFonts w:hint="cs"/>
          <w:rtl/>
        </w:rPr>
        <w:t xml:space="preserve">  </w:t>
      </w:r>
      <w:r w:rsidR="00E74CA4">
        <w:rPr>
          <w:rFonts w:hint="cs"/>
          <w:rtl/>
        </w:rPr>
        <w:t>.[</w:t>
      </w:r>
      <w:del w:id="413" w:author="Stav Cohen" w:date="2020-10-16T13:34:00Z">
        <w:r w:rsidR="00E74CA4" w:rsidDel="003E2AF5">
          <w:rPr>
            <w:rFonts w:hint="cs"/>
            <w:rtl/>
          </w:rPr>
          <w:delText>14</w:delText>
        </w:r>
      </w:del>
      <w:ins w:id="414" w:author="Stav Cohen" w:date="2020-10-16T13:34:00Z">
        <w:r w:rsidR="003E2AF5">
          <w:t>16</w:t>
        </w:r>
      </w:ins>
      <w:r w:rsidR="00E74CA4">
        <w:rPr>
          <w:rFonts w:hint="cs"/>
          <w:rtl/>
        </w:rPr>
        <w:t>]</w:t>
      </w:r>
    </w:p>
    <w:p w14:paraId="059E0C74" w14:textId="4123E04E" w:rsidR="00CA5B61" w:rsidRDefault="00CA5B61" w:rsidP="00F30BC6">
      <w:pPr>
        <w:pStyle w:val="ListParagraph"/>
        <w:bidi/>
        <w:jc w:val="both"/>
        <w:rPr>
          <w:sz w:val="28"/>
          <w:szCs w:val="28"/>
          <w:rtl/>
        </w:rPr>
      </w:pPr>
      <w:r>
        <w:rPr>
          <w:rFonts w:hint="cs"/>
          <w:sz w:val="28"/>
          <w:szCs w:val="28"/>
          <w:rtl/>
        </w:rPr>
        <w:t xml:space="preserve">ניתן לראות בתמונה </w:t>
      </w:r>
      <w:del w:id="415" w:author="Stav Cohen" w:date="2020-09-14T13:19:00Z">
        <w:r w:rsidR="00E74CA4" w:rsidDel="00E3368C">
          <w:rPr>
            <w:rFonts w:hint="cs"/>
            <w:sz w:val="28"/>
            <w:szCs w:val="28"/>
            <w:rtl/>
          </w:rPr>
          <w:delText>19</w:delText>
        </w:r>
        <w:r w:rsidDel="00E3368C">
          <w:rPr>
            <w:rFonts w:hint="cs"/>
            <w:sz w:val="28"/>
            <w:szCs w:val="28"/>
            <w:rtl/>
          </w:rPr>
          <w:delText xml:space="preserve"> </w:delText>
        </w:r>
      </w:del>
      <w:ins w:id="416" w:author="Stav Cohen" w:date="2020-10-16T13:44:00Z">
        <w:r w:rsidR="002220B3">
          <w:rPr>
            <w:rFonts w:hint="cs"/>
            <w:sz w:val="28"/>
            <w:szCs w:val="28"/>
            <w:rtl/>
          </w:rPr>
          <w:t>19</w:t>
        </w:r>
      </w:ins>
      <w:ins w:id="417" w:author="Stav Cohen" w:date="2020-09-14T13:19:00Z">
        <w:r w:rsidR="00E3368C">
          <w:rPr>
            <w:rFonts w:hint="cs"/>
            <w:sz w:val="28"/>
            <w:szCs w:val="28"/>
            <w:rtl/>
          </w:rPr>
          <w:t xml:space="preserve"> </w:t>
        </w:r>
      </w:ins>
      <w:r>
        <w:rPr>
          <w:rFonts w:hint="cs"/>
          <w:sz w:val="28"/>
          <w:szCs w:val="28"/>
          <w:rtl/>
        </w:rPr>
        <w:t xml:space="preserve">כיצד שכבת </w:t>
      </w:r>
      <w:r>
        <w:rPr>
          <w:sz w:val="28"/>
          <w:szCs w:val="28"/>
        </w:rPr>
        <w:t>Max Pooling</w:t>
      </w:r>
      <w:r>
        <w:rPr>
          <w:rFonts w:hint="cs"/>
          <w:sz w:val="28"/>
          <w:szCs w:val="28"/>
          <w:rtl/>
        </w:rPr>
        <w:t xml:space="preserve"> עובדת עם פילטר בגודל 2</w:t>
      </w:r>
      <w:r>
        <w:rPr>
          <w:rFonts w:hint="cs"/>
          <w:sz w:val="28"/>
          <w:szCs w:val="28"/>
        </w:rPr>
        <w:t>X</w:t>
      </w:r>
      <w:r>
        <w:rPr>
          <w:rFonts w:hint="cs"/>
          <w:sz w:val="28"/>
          <w:szCs w:val="28"/>
          <w:rtl/>
        </w:rPr>
        <w:t>2 ו</w:t>
      </w:r>
      <w:r>
        <w:rPr>
          <w:sz w:val="28"/>
          <w:szCs w:val="28"/>
        </w:rPr>
        <w:t xml:space="preserve">Stride =2 </w:t>
      </w:r>
      <w:r>
        <w:rPr>
          <w:rFonts w:hint="cs"/>
          <w:sz w:val="28"/>
          <w:szCs w:val="28"/>
          <w:rtl/>
        </w:rPr>
        <w:t xml:space="preserve"> </w:t>
      </w:r>
      <w:r w:rsidR="00A958B4">
        <w:rPr>
          <w:rFonts w:hint="cs"/>
          <w:sz w:val="28"/>
          <w:szCs w:val="28"/>
          <w:rtl/>
        </w:rPr>
        <w:t xml:space="preserve">כאשר בצד ימין של התמונה מבצעים פעולת </w:t>
      </w:r>
      <w:r w:rsidR="00A958B4">
        <w:rPr>
          <w:sz w:val="28"/>
          <w:szCs w:val="28"/>
        </w:rPr>
        <w:t>Max</w:t>
      </w:r>
      <w:r w:rsidR="00A958B4">
        <w:rPr>
          <w:rFonts w:hint="cs"/>
          <w:sz w:val="28"/>
          <w:szCs w:val="28"/>
          <w:rtl/>
        </w:rPr>
        <w:t xml:space="preserve"> על אזור בגודל 2</w:t>
      </w:r>
      <w:r w:rsidR="00A958B4">
        <w:rPr>
          <w:rFonts w:hint="cs"/>
          <w:sz w:val="28"/>
          <w:szCs w:val="28"/>
        </w:rPr>
        <w:t>X</w:t>
      </w:r>
      <w:r w:rsidR="00A958B4">
        <w:rPr>
          <w:rFonts w:hint="cs"/>
          <w:sz w:val="28"/>
          <w:szCs w:val="28"/>
          <w:rtl/>
        </w:rPr>
        <w:t>2</w:t>
      </w:r>
      <w:r w:rsidR="00A958B4">
        <w:rPr>
          <w:sz w:val="28"/>
          <w:szCs w:val="28"/>
        </w:rPr>
        <w:t xml:space="preserve"> </w:t>
      </w:r>
      <w:r w:rsidR="00A958B4">
        <w:rPr>
          <w:rFonts w:hint="cs"/>
          <w:sz w:val="28"/>
          <w:szCs w:val="28"/>
          <w:rtl/>
        </w:rPr>
        <w:t>ומבצעים החלקה הצידה ב2 פיקסלים בכל פעם.</w:t>
      </w:r>
    </w:p>
    <w:p w14:paraId="1B507451" w14:textId="77777777" w:rsidR="00A958B4" w:rsidRDefault="00A958B4" w:rsidP="00F30BC6">
      <w:pPr>
        <w:pStyle w:val="ListParagraph"/>
        <w:bidi/>
        <w:jc w:val="both"/>
        <w:rPr>
          <w:sz w:val="28"/>
          <w:szCs w:val="28"/>
          <w:rtl/>
        </w:rPr>
      </w:pPr>
      <w:r>
        <w:rPr>
          <w:rFonts w:hint="cs"/>
          <w:sz w:val="28"/>
          <w:szCs w:val="28"/>
          <w:rtl/>
        </w:rPr>
        <w:t>בצד שמאל של התמונה ניתן לראות דוגמא לתוצאה של שכבת ה</w:t>
      </w:r>
      <w:r w:rsidR="0006274D">
        <w:rPr>
          <w:rFonts w:hint="cs"/>
          <w:sz w:val="28"/>
          <w:szCs w:val="28"/>
          <w:rtl/>
        </w:rPr>
        <w:t xml:space="preserve"> </w:t>
      </w:r>
      <w:r>
        <w:rPr>
          <w:sz w:val="28"/>
          <w:szCs w:val="28"/>
        </w:rPr>
        <w:t>Max Pooling</w:t>
      </w:r>
      <w:r>
        <w:rPr>
          <w:rFonts w:hint="cs"/>
          <w:sz w:val="28"/>
          <w:szCs w:val="28"/>
          <w:rtl/>
        </w:rPr>
        <w:t xml:space="preserve"> </w:t>
      </w:r>
      <w:r w:rsidR="0006274D">
        <w:rPr>
          <w:rFonts w:hint="cs"/>
          <w:sz w:val="28"/>
          <w:szCs w:val="28"/>
          <w:rtl/>
        </w:rPr>
        <w:t>וכיצד נראה ה</w:t>
      </w:r>
      <w:proofErr w:type="spellStart"/>
      <w:r w:rsidR="0006274D">
        <w:rPr>
          <w:sz w:val="28"/>
          <w:szCs w:val="28"/>
        </w:rPr>
        <w:t>DownSampling</w:t>
      </w:r>
      <w:proofErr w:type="spellEnd"/>
      <w:r w:rsidR="0006274D">
        <w:rPr>
          <w:rFonts w:hint="cs"/>
          <w:sz w:val="28"/>
          <w:szCs w:val="28"/>
          <w:rtl/>
        </w:rPr>
        <w:t xml:space="preserve"> לתמונה עצמה. כ</w:t>
      </w:r>
      <w:r>
        <w:rPr>
          <w:rFonts w:hint="cs"/>
          <w:sz w:val="28"/>
          <w:szCs w:val="28"/>
          <w:rtl/>
        </w:rPr>
        <w:t>אשר</w:t>
      </w:r>
      <w:r w:rsidR="0006274D">
        <w:rPr>
          <w:rFonts w:hint="cs"/>
          <w:sz w:val="28"/>
          <w:szCs w:val="28"/>
          <w:rtl/>
        </w:rPr>
        <w:t xml:space="preserve"> השכבה</w:t>
      </w:r>
      <w:r>
        <w:rPr>
          <w:rFonts w:hint="cs"/>
          <w:sz w:val="28"/>
          <w:szCs w:val="28"/>
          <w:rtl/>
        </w:rPr>
        <w:t xml:space="preserve"> מקבלת קלט בגודל 224</w:t>
      </w:r>
      <w:r>
        <w:rPr>
          <w:rFonts w:hint="cs"/>
          <w:sz w:val="28"/>
          <w:szCs w:val="28"/>
        </w:rPr>
        <w:t>X</w:t>
      </w:r>
      <w:r>
        <w:rPr>
          <w:rFonts w:hint="cs"/>
          <w:sz w:val="28"/>
          <w:szCs w:val="28"/>
          <w:rtl/>
        </w:rPr>
        <w:t>224</w:t>
      </w:r>
      <w:r>
        <w:rPr>
          <w:rFonts w:hint="cs"/>
          <w:sz w:val="28"/>
          <w:szCs w:val="28"/>
        </w:rPr>
        <w:t>X</w:t>
      </w:r>
      <w:r>
        <w:rPr>
          <w:rFonts w:hint="cs"/>
          <w:sz w:val="28"/>
          <w:szCs w:val="28"/>
          <w:rtl/>
        </w:rPr>
        <w:t>64 ומקטינה אותו בחצי ל112</w:t>
      </w:r>
      <w:r>
        <w:rPr>
          <w:rFonts w:hint="cs"/>
          <w:sz w:val="28"/>
          <w:szCs w:val="28"/>
        </w:rPr>
        <w:t>X</w:t>
      </w:r>
      <w:r>
        <w:rPr>
          <w:rFonts w:hint="cs"/>
          <w:sz w:val="28"/>
          <w:szCs w:val="28"/>
          <w:rtl/>
        </w:rPr>
        <w:t>122</w:t>
      </w:r>
      <w:r>
        <w:rPr>
          <w:rFonts w:hint="cs"/>
          <w:sz w:val="28"/>
          <w:szCs w:val="28"/>
        </w:rPr>
        <w:t>X</w:t>
      </w:r>
      <w:r>
        <w:rPr>
          <w:rFonts w:hint="cs"/>
          <w:sz w:val="28"/>
          <w:szCs w:val="28"/>
          <w:rtl/>
        </w:rPr>
        <w:t>64.</w:t>
      </w:r>
    </w:p>
    <w:p w14:paraId="788B0769" w14:textId="77777777" w:rsidR="009378DE" w:rsidRDefault="009378DE" w:rsidP="00F30BC6">
      <w:pPr>
        <w:pStyle w:val="ListParagraph"/>
        <w:bidi/>
        <w:jc w:val="both"/>
        <w:rPr>
          <w:sz w:val="28"/>
          <w:szCs w:val="28"/>
          <w:rtl/>
        </w:rPr>
      </w:pPr>
    </w:p>
    <w:p w14:paraId="08A84BFF" w14:textId="77777777" w:rsidR="009378DE" w:rsidRDefault="009378DE" w:rsidP="00F30BC6">
      <w:pPr>
        <w:pStyle w:val="ListParagraph"/>
        <w:bidi/>
        <w:jc w:val="both"/>
        <w:rPr>
          <w:sz w:val="28"/>
          <w:szCs w:val="28"/>
          <w:rtl/>
        </w:rPr>
      </w:pPr>
    </w:p>
    <w:p w14:paraId="3B782B10" w14:textId="77777777" w:rsidR="00C85936" w:rsidRDefault="00C85936" w:rsidP="00F30BC6">
      <w:pPr>
        <w:pStyle w:val="ListParagraph"/>
        <w:bidi/>
        <w:jc w:val="both"/>
        <w:rPr>
          <w:sz w:val="28"/>
          <w:szCs w:val="28"/>
        </w:rPr>
      </w:pPr>
      <w:proofErr w:type="spellStart"/>
      <w:r>
        <w:rPr>
          <w:b/>
          <w:bCs/>
          <w:sz w:val="28"/>
          <w:szCs w:val="28"/>
          <w:u w:val="single"/>
        </w:rPr>
        <w:t>ReLu</w:t>
      </w:r>
      <w:proofErr w:type="spellEnd"/>
      <w:r>
        <w:rPr>
          <w:b/>
          <w:bCs/>
          <w:sz w:val="28"/>
          <w:szCs w:val="28"/>
          <w:u w:val="single"/>
        </w:rPr>
        <w:t xml:space="preserve"> Layer</w:t>
      </w:r>
    </w:p>
    <w:p w14:paraId="0C18CBD9" w14:textId="77777777" w:rsidR="00C85936" w:rsidRDefault="00C85936" w:rsidP="00F30BC6">
      <w:pPr>
        <w:pStyle w:val="ListParagraph"/>
        <w:bidi/>
        <w:jc w:val="both"/>
        <w:rPr>
          <w:sz w:val="28"/>
          <w:szCs w:val="28"/>
        </w:rPr>
      </w:pPr>
    </w:p>
    <w:p w14:paraId="2E50FECD" w14:textId="77777777" w:rsidR="00DC7164" w:rsidRDefault="00DC7164" w:rsidP="00F30BC6">
      <w:pPr>
        <w:pStyle w:val="ListParagraph"/>
        <w:bidi/>
        <w:jc w:val="both"/>
        <w:rPr>
          <w:sz w:val="28"/>
          <w:szCs w:val="28"/>
          <w:rtl/>
        </w:rPr>
      </w:pPr>
      <w:r>
        <w:rPr>
          <w:rFonts w:hint="cs"/>
          <w:sz w:val="28"/>
          <w:szCs w:val="28"/>
          <w:rtl/>
        </w:rPr>
        <w:t xml:space="preserve">שכבה נוספת אשר מתווספת ישר אחרי שכבת </w:t>
      </w:r>
      <w:proofErr w:type="spellStart"/>
      <w:r>
        <w:rPr>
          <w:rFonts w:hint="cs"/>
          <w:sz w:val="28"/>
          <w:szCs w:val="28"/>
          <w:rtl/>
        </w:rPr>
        <w:t>הקונבולוציה</w:t>
      </w:r>
      <w:proofErr w:type="spellEnd"/>
      <w:r>
        <w:rPr>
          <w:rFonts w:hint="cs"/>
          <w:sz w:val="28"/>
          <w:szCs w:val="28"/>
          <w:rtl/>
        </w:rPr>
        <w:t xml:space="preserve"> אשר מבצע את </w:t>
      </w:r>
      <w:r w:rsidR="007B2902">
        <w:rPr>
          <w:rFonts w:hint="cs"/>
          <w:sz w:val="28"/>
          <w:szCs w:val="28"/>
          <w:rtl/>
        </w:rPr>
        <w:t>פונקציי</w:t>
      </w:r>
      <w:r w:rsidR="007B2902">
        <w:rPr>
          <w:rFonts w:hint="eastAsia"/>
          <w:sz w:val="28"/>
          <w:szCs w:val="28"/>
          <w:rtl/>
        </w:rPr>
        <w:t>ת</w:t>
      </w:r>
      <w:r>
        <w:rPr>
          <w:rFonts w:hint="cs"/>
          <w:sz w:val="28"/>
          <w:szCs w:val="28"/>
          <w:rtl/>
        </w:rPr>
        <w:t xml:space="preserve"> האקטיבציה </w:t>
      </w:r>
      <w:r w:rsidR="007B2902">
        <w:rPr>
          <w:rFonts w:hint="cs"/>
          <w:sz w:val="28"/>
          <w:szCs w:val="28"/>
          <w:rtl/>
        </w:rPr>
        <w:t xml:space="preserve"> </w:t>
      </w:r>
      <w:r w:rsidR="007B2902">
        <w:rPr>
          <w:sz w:val="28"/>
          <w:szCs w:val="28"/>
        </w:rPr>
        <w:t xml:space="preserve"> </w:t>
      </w:r>
      <w:proofErr w:type="spellStart"/>
      <w:r>
        <w:rPr>
          <w:sz w:val="28"/>
          <w:szCs w:val="28"/>
        </w:rPr>
        <w:t>ReLu</w:t>
      </w:r>
      <w:proofErr w:type="spellEnd"/>
      <w:r>
        <w:rPr>
          <w:rFonts w:hint="cs"/>
          <w:sz w:val="28"/>
          <w:szCs w:val="28"/>
          <w:rtl/>
        </w:rPr>
        <w:t xml:space="preserve"> </w:t>
      </w:r>
      <w:r w:rsidR="00830117">
        <w:rPr>
          <w:sz w:val="28"/>
          <w:szCs w:val="28"/>
        </w:rPr>
        <w:t xml:space="preserve"> </w:t>
      </w:r>
      <w:r w:rsidR="007B2902">
        <w:rPr>
          <w:sz w:val="28"/>
          <w:szCs w:val="28"/>
        </w:rPr>
        <w:t>Max(0,</w:t>
      </w:r>
      <w:r w:rsidR="005B670B">
        <w:rPr>
          <w:rFonts w:hint="cs"/>
          <w:sz w:val="28"/>
          <w:szCs w:val="28"/>
        </w:rPr>
        <w:t>Z</w:t>
      </w:r>
      <w:r w:rsidR="007B2902">
        <w:rPr>
          <w:sz w:val="28"/>
          <w:szCs w:val="28"/>
        </w:rPr>
        <w:t xml:space="preserve">) </w:t>
      </w:r>
      <w:r>
        <w:rPr>
          <w:rFonts w:hint="cs"/>
          <w:sz w:val="28"/>
          <w:szCs w:val="28"/>
          <w:rtl/>
        </w:rPr>
        <w:t xml:space="preserve">על כל אלמנט המתקבל כקלט משכבת </w:t>
      </w:r>
      <w:proofErr w:type="spellStart"/>
      <w:r>
        <w:rPr>
          <w:rFonts w:hint="cs"/>
          <w:sz w:val="28"/>
          <w:szCs w:val="28"/>
          <w:rtl/>
        </w:rPr>
        <w:t>הקונבולוציה</w:t>
      </w:r>
      <w:proofErr w:type="spellEnd"/>
      <w:r w:rsidR="00830117">
        <w:rPr>
          <w:sz w:val="28"/>
          <w:szCs w:val="28"/>
        </w:rPr>
        <w:t>.</w:t>
      </w:r>
    </w:p>
    <w:p w14:paraId="744BD670" w14:textId="77777777" w:rsidR="00C85936" w:rsidRPr="00C85936" w:rsidRDefault="00C85936" w:rsidP="00F30BC6">
      <w:pPr>
        <w:pStyle w:val="ListParagraph"/>
        <w:bidi/>
        <w:jc w:val="both"/>
        <w:rPr>
          <w:sz w:val="28"/>
          <w:szCs w:val="28"/>
        </w:rPr>
      </w:pPr>
    </w:p>
    <w:p w14:paraId="1C6E69F8" w14:textId="77777777" w:rsidR="009378DE" w:rsidRDefault="009378DE" w:rsidP="00F30BC6">
      <w:pPr>
        <w:pStyle w:val="ListParagraph"/>
        <w:bidi/>
        <w:jc w:val="both"/>
        <w:rPr>
          <w:sz w:val="28"/>
          <w:szCs w:val="28"/>
          <w:rtl/>
        </w:rPr>
      </w:pPr>
      <w:proofErr w:type="gramStart"/>
      <w:r>
        <w:rPr>
          <w:b/>
          <w:bCs/>
          <w:sz w:val="28"/>
          <w:szCs w:val="28"/>
          <w:u w:val="single"/>
        </w:rPr>
        <w:t>Fully-connected</w:t>
      </w:r>
      <w:proofErr w:type="gramEnd"/>
      <w:r>
        <w:rPr>
          <w:b/>
          <w:bCs/>
          <w:sz w:val="28"/>
          <w:szCs w:val="28"/>
          <w:u w:val="single"/>
        </w:rPr>
        <w:t xml:space="preserve"> layer</w:t>
      </w:r>
      <w:r>
        <w:rPr>
          <w:rFonts w:hint="cs"/>
          <w:b/>
          <w:bCs/>
          <w:sz w:val="28"/>
          <w:szCs w:val="28"/>
          <w:u w:val="single"/>
          <w:rtl/>
        </w:rPr>
        <w:t xml:space="preserve"> </w:t>
      </w:r>
      <w:r>
        <w:rPr>
          <w:rFonts w:hint="cs"/>
          <w:sz w:val="28"/>
          <w:szCs w:val="28"/>
          <w:rtl/>
        </w:rPr>
        <w:t xml:space="preserve"> </w:t>
      </w:r>
    </w:p>
    <w:p w14:paraId="52E41C7E" w14:textId="77777777" w:rsidR="009378DE" w:rsidRDefault="009378DE" w:rsidP="00F30BC6">
      <w:pPr>
        <w:pStyle w:val="ListParagraph"/>
        <w:bidi/>
        <w:jc w:val="both"/>
        <w:rPr>
          <w:sz w:val="28"/>
          <w:szCs w:val="28"/>
          <w:rtl/>
        </w:rPr>
      </w:pPr>
      <w:r>
        <w:rPr>
          <w:rFonts w:hint="cs"/>
          <w:sz w:val="28"/>
          <w:szCs w:val="28"/>
          <w:rtl/>
        </w:rPr>
        <w:t>שכבה זו היא בעצם השכבה האחרונה ברש</w:t>
      </w:r>
      <w:r w:rsidR="00C85936">
        <w:rPr>
          <w:rFonts w:hint="cs"/>
          <w:sz w:val="28"/>
          <w:szCs w:val="28"/>
          <w:rtl/>
        </w:rPr>
        <w:t>ת, שכבה זו מחברת כל נוירון מהשכבה האחת לפני האחרונה לכל אחד מהנוירון בשכבה הזו.</w:t>
      </w:r>
    </w:p>
    <w:p w14:paraId="1425FFF8" w14:textId="77777777" w:rsidR="00C85936" w:rsidRDefault="00C85936" w:rsidP="00F30BC6">
      <w:pPr>
        <w:pStyle w:val="ListParagraph"/>
        <w:bidi/>
        <w:jc w:val="both"/>
        <w:rPr>
          <w:sz w:val="28"/>
          <w:szCs w:val="28"/>
          <w:rtl/>
        </w:rPr>
      </w:pPr>
      <w:r w:rsidRPr="00532C38">
        <w:rPr>
          <w:rFonts w:hint="cs"/>
          <w:sz w:val="28"/>
          <w:szCs w:val="28"/>
          <w:rtl/>
        </w:rPr>
        <w:t>מספר הנוירונים בשכבה האחרונה יקבע לפי מספר הקטגוריות שאנו מאמנים את הרשת שלנו לסווג</w:t>
      </w:r>
      <w:r w:rsidR="00A05C41" w:rsidRPr="00532C38">
        <w:rPr>
          <w:rFonts w:hint="cs"/>
          <w:sz w:val="28"/>
          <w:szCs w:val="28"/>
          <w:rtl/>
        </w:rPr>
        <w:t>.</w:t>
      </w:r>
      <w:r w:rsidRPr="00532C38">
        <w:rPr>
          <w:rFonts w:hint="cs"/>
          <w:sz w:val="28"/>
          <w:szCs w:val="28"/>
          <w:rtl/>
        </w:rPr>
        <w:t xml:space="preserve"> לדוגמא</w:t>
      </w:r>
      <w:r w:rsidR="00A05C41" w:rsidRPr="00532C38">
        <w:rPr>
          <w:rFonts w:hint="cs"/>
          <w:sz w:val="28"/>
          <w:szCs w:val="28"/>
          <w:rtl/>
        </w:rPr>
        <w:t>,</w:t>
      </w:r>
      <w:r w:rsidRPr="00532C38">
        <w:rPr>
          <w:rFonts w:hint="cs"/>
          <w:sz w:val="28"/>
          <w:szCs w:val="28"/>
          <w:rtl/>
        </w:rPr>
        <w:t xml:space="preserve"> אם נרצה לסווג תמונות בין האפשרויות: חתול, כלב ובן אדם נצטרך 3 נוירונים בשכבה האחרונה.</w:t>
      </w:r>
    </w:p>
    <w:p w14:paraId="10D979AE" w14:textId="77777777" w:rsidR="00C85936" w:rsidRDefault="00C85936" w:rsidP="00F30BC6">
      <w:pPr>
        <w:pStyle w:val="ListParagraph"/>
        <w:bidi/>
        <w:jc w:val="both"/>
        <w:rPr>
          <w:sz w:val="28"/>
          <w:szCs w:val="28"/>
          <w:rtl/>
        </w:rPr>
      </w:pPr>
      <w:r>
        <w:rPr>
          <w:rFonts w:hint="cs"/>
          <w:sz w:val="28"/>
          <w:szCs w:val="28"/>
          <w:rtl/>
        </w:rPr>
        <w:t>הנוירונים בשכבה זו יקבעו לאיזה קטגוריה שייכת התמונה שעובדה ברשת.</w:t>
      </w:r>
    </w:p>
    <w:p w14:paraId="021DBE9D" w14:textId="77777777" w:rsidR="00C85936" w:rsidRDefault="00C85936" w:rsidP="00F30BC6">
      <w:pPr>
        <w:pStyle w:val="ListParagraph"/>
        <w:bidi/>
        <w:jc w:val="both"/>
        <w:rPr>
          <w:sz w:val="28"/>
          <w:szCs w:val="28"/>
          <w:rtl/>
        </w:rPr>
      </w:pPr>
    </w:p>
    <w:p w14:paraId="4A263B91" w14:textId="77777777" w:rsidR="00C85936" w:rsidRDefault="00564D4F" w:rsidP="00730EF7">
      <w:pPr>
        <w:pStyle w:val="ListParagraph"/>
        <w:bidi/>
        <w:jc w:val="center"/>
        <w:rPr>
          <w:sz w:val="28"/>
          <w:szCs w:val="28"/>
          <w:u w:val="single"/>
          <w:rtl/>
        </w:rPr>
      </w:pPr>
      <w:r w:rsidRPr="00564D4F">
        <w:rPr>
          <w:rFonts w:cs="Arial"/>
          <w:noProof/>
          <w:sz w:val="28"/>
          <w:szCs w:val="28"/>
          <w:u w:val="single"/>
          <w:rtl/>
        </w:rPr>
        <w:lastRenderedPageBreak/>
        <w:drawing>
          <wp:inline distT="0" distB="0" distL="0" distR="0" wp14:anchorId="20CD8E6E" wp14:editId="08DDE3C9">
            <wp:extent cx="5943600" cy="27857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85745"/>
                    </a:xfrm>
                    <a:prstGeom prst="rect">
                      <a:avLst/>
                    </a:prstGeom>
                  </pic:spPr>
                </pic:pic>
              </a:graphicData>
            </a:graphic>
          </wp:inline>
        </w:drawing>
      </w:r>
    </w:p>
    <w:p w14:paraId="37C7FBCD" w14:textId="59DC2852" w:rsidR="00564D4F" w:rsidRDefault="00564D4F" w:rsidP="00730EF7">
      <w:pPr>
        <w:pStyle w:val="ListParagraph"/>
        <w:bidi/>
        <w:jc w:val="center"/>
      </w:pPr>
      <w:r w:rsidRPr="008017A7">
        <w:rPr>
          <w:rFonts w:hint="cs"/>
          <w:rtl/>
        </w:rPr>
        <w:t xml:space="preserve">תמונה מספר </w:t>
      </w:r>
      <w:del w:id="418" w:author="Stav Cohen" w:date="2020-09-14T13:19:00Z">
        <w:r w:rsidR="00AE5B08" w:rsidDel="00E3368C">
          <w:rPr>
            <w:rFonts w:hint="cs"/>
            <w:rtl/>
          </w:rPr>
          <w:delText>20</w:delText>
        </w:r>
        <w:r w:rsidDel="00E3368C">
          <w:rPr>
            <w:rFonts w:hint="cs"/>
            <w:rtl/>
          </w:rPr>
          <w:delText xml:space="preserve"> </w:delText>
        </w:r>
      </w:del>
      <w:ins w:id="419" w:author="Stav Cohen" w:date="2020-09-14T13:19:00Z">
        <w:r w:rsidR="00E3368C">
          <w:rPr>
            <w:rFonts w:hint="cs"/>
            <w:rtl/>
          </w:rPr>
          <w:t>2</w:t>
        </w:r>
      </w:ins>
      <w:ins w:id="420" w:author="Stav Cohen" w:date="2020-10-16T13:44:00Z">
        <w:r w:rsidR="002220B3">
          <w:rPr>
            <w:rFonts w:hint="cs"/>
            <w:rtl/>
          </w:rPr>
          <w:t>0</w:t>
        </w:r>
      </w:ins>
      <w:ins w:id="421" w:author="Stav Cohen" w:date="2020-09-14T13:19:00Z">
        <w:r w:rsidR="00E3368C">
          <w:rPr>
            <w:rFonts w:hint="cs"/>
            <w:rtl/>
          </w:rPr>
          <w:t xml:space="preserve"> </w:t>
        </w:r>
      </w:ins>
      <w:r w:rsidRPr="008017A7">
        <w:rPr>
          <w:rFonts w:hint="cs"/>
          <w:rtl/>
        </w:rPr>
        <w:t>:</w:t>
      </w:r>
      <w:r>
        <w:rPr>
          <w:rFonts w:hint="cs"/>
          <w:rtl/>
        </w:rPr>
        <w:t xml:space="preserve">דוגמא לארכיטקטורת </w:t>
      </w:r>
      <w:r>
        <w:rPr>
          <w:rFonts w:hint="cs"/>
        </w:rPr>
        <w:t>CNN</w:t>
      </w:r>
      <w:r>
        <w:rPr>
          <w:rFonts w:hint="cs"/>
          <w:rtl/>
        </w:rPr>
        <w:t xml:space="preserve"> </w:t>
      </w:r>
      <w:r w:rsidRPr="008017A7">
        <w:rPr>
          <w:rFonts w:hint="cs"/>
          <w:rtl/>
        </w:rPr>
        <w:t>.  [</w:t>
      </w:r>
      <w:del w:id="422" w:author="Stav Cohen" w:date="2020-10-16T13:34:00Z">
        <w:r w:rsidR="00AE5B08" w:rsidDel="003E2AF5">
          <w:rPr>
            <w:rFonts w:hint="cs"/>
            <w:rtl/>
          </w:rPr>
          <w:delText>14</w:delText>
        </w:r>
      </w:del>
      <w:ins w:id="423" w:author="Stav Cohen" w:date="2020-10-16T13:34:00Z">
        <w:r w:rsidR="003E2AF5">
          <w:t>16</w:t>
        </w:r>
      </w:ins>
      <w:r w:rsidR="00AE5B08">
        <w:rPr>
          <w:rFonts w:hint="cs"/>
          <w:rtl/>
        </w:rPr>
        <w:t>]</w:t>
      </w:r>
    </w:p>
    <w:p w14:paraId="0E13B4F4" w14:textId="1D7775B0" w:rsidR="00564D4F" w:rsidRDefault="00E45A6D" w:rsidP="00F30BC6">
      <w:pPr>
        <w:pStyle w:val="ListParagraph"/>
        <w:bidi/>
        <w:jc w:val="both"/>
        <w:rPr>
          <w:sz w:val="28"/>
          <w:szCs w:val="28"/>
          <w:rtl/>
        </w:rPr>
      </w:pPr>
      <w:r>
        <w:rPr>
          <w:rFonts w:hint="cs"/>
          <w:sz w:val="28"/>
          <w:szCs w:val="28"/>
          <w:rtl/>
        </w:rPr>
        <w:t xml:space="preserve">ניתן לראות בתמונה מספר </w:t>
      </w:r>
      <w:del w:id="424" w:author="Stav Cohen" w:date="2020-09-14T13:19:00Z">
        <w:r w:rsidR="00AE5B08" w:rsidDel="00E3368C">
          <w:rPr>
            <w:rFonts w:hint="cs"/>
            <w:sz w:val="28"/>
            <w:szCs w:val="28"/>
            <w:rtl/>
          </w:rPr>
          <w:delText>20</w:delText>
        </w:r>
        <w:r w:rsidDel="00E3368C">
          <w:rPr>
            <w:rFonts w:hint="cs"/>
            <w:sz w:val="28"/>
            <w:szCs w:val="28"/>
            <w:rtl/>
          </w:rPr>
          <w:delText xml:space="preserve"> </w:delText>
        </w:r>
      </w:del>
      <w:ins w:id="425" w:author="Stav Cohen" w:date="2020-09-14T13:19:00Z">
        <w:r w:rsidR="00E3368C">
          <w:rPr>
            <w:rFonts w:hint="cs"/>
            <w:sz w:val="28"/>
            <w:szCs w:val="28"/>
            <w:rtl/>
          </w:rPr>
          <w:t>2</w:t>
        </w:r>
      </w:ins>
      <w:ins w:id="426" w:author="Stav Cohen" w:date="2020-10-16T13:44:00Z">
        <w:r w:rsidR="002220B3">
          <w:rPr>
            <w:rFonts w:hint="cs"/>
            <w:sz w:val="28"/>
            <w:szCs w:val="28"/>
            <w:rtl/>
          </w:rPr>
          <w:t>0</w:t>
        </w:r>
      </w:ins>
      <w:ins w:id="427" w:author="Stav Cohen" w:date="2020-09-14T13:19:00Z">
        <w:r w:rsidR="00E3368C">
          <w:rPr>
            <w:rFonts w:hint="cs"/>
            <w:sz w:val="28"/>
            <w:szCs w:val="28"/>
            <w:rtl/>
          </w:rPr>
          <w:t xml:space="preserve"> </w:t>
        </w:r>
      </w:ins>
      <w:r>
        <w:rPr>
          <w:rFonts w:hint="cs"/>
          <w:sz w:val="28"/>
          <w:szCs w:val="28"/>
          <w:rtl/>
        </w:rPr>
        <w:t xml:space="preserve">דוגמא לארכיטקטורת רשת </w:t>
      </w:r>
      <w:proofErr w:type="spellStart"/>
      <w:r>
        <w:rPr>
          <w:rFonts w:hint="cs"/>
          <w:sz w:val="28"/>
          <w:szCs w:val="28"/>
          <w:rtl/>
        </w:rPr>
        <w:t>קונבולציה</w:t>
      </w:r>
      <w:proofErr w:type="spellEnd"/>
      <w:r>
        <w:rPr>
          <w:rFonts w:hint="cs"/>
          <w:sz w:val="28"/>
          <w:szCs w:val="28"/>
          <w:rtl/>
        </w:rPr>
        <w:t xml:space="preserve"> אשר כוללת 6 שכבות </w:t>
      </w:r>
      <w:proofErr w:type="spellStart"/>
      <w:r>
        <w:rPr>
          <w:rFonts w:hint="cs"/>
          <w:sz w:val="28"/>
          <w:szCs w:val="28"/>
          <w:rtl/>
        </w:rPr>
        <w:t>קונבולוציה</w:t>
      </w:r>
      <w:proofErr w:type="spellEnd"/>
      <w:r>
        <w:rPr>
          <w:rFonts w:hint="cs"/>
          <w:sz w:val="28"/>
          <w:szCs w:val="28"/>
          <w:rtl/>
        </w:rPr>
        <w:t xml:space="preserve"> שלאחר כל אחת מהן יש שכבת </w:t>
      </w:r>
      <w:proofErr w:type="spellStart"/>
      <w:r>
        <w:rPr>
          <w:sz w:val="28"/>
          <w:szCs w:val="28"/>
        </w:rPr>
        <w:t>ReLu</w:t>
      </w:r>
      <w:proofErr w:type="spellEnd"/>
      <w:r>
        <w:rPr>
          <w:rFonts w:hint="cs"/>
          <w:sz w:val="28"/>
          <w:szCs w:val="28"/>
          <w:rtl/>
        </w:rPr>
        <w:t xml:space="preserve">, 3 שכבות </w:t>
      </w:r>
      <w:r>
        <w:rPr>
          <w:sz w:val="28"/>
          <w:szCs w:val="28"/>
        </w:rPr>
        <w:t>Max-Pooling</w:t>
      </w:r>
      <w:r>
        <w:rPr>
          <w:rFonts w:hint="cs"/>
          <w:sz w:val="28"/>
          <w:szCs w:val="28"/>
          <w:rtl/>
        </w:rPr>
        <w:t xml:space="preserve"> ולבסוף שכבה אחת מסוג </w:t>
      </w:r>
      <w:r>
        <w:rPr>
          <w:sz w:val="28"/>
          <w:szCs w:val="28"/>
        </w:rPr>
        <w:t>Fully-connected</w:t>
      </w:r>
      <w:r>
        <w:rPr>
          <w:rFonts w:hint="cs"/>
          <w:sz w:val="28"/>
          <w:szCs w:val="28"/>
          <w:rtl/>
        </w:rPr>
        <w:t xml:space="preserve"> אשר מסווגת את התמונה המתקבלת לרשת בתור מכונית.</w:t>
      </w:r>
    </w:p>
    <w:p w14:paraId="2511A113" w14:textId="77777777" w:rsidR="004B1B26" w:rsidRDefault="004B1B26" w:rsidP="00F30BC6">
      <w:pPr>
        <w:pStyle w:val="ListParagraph"/>
        <w:bidi/>
        <w:jc w:val="both"/>
        <w:rPr>
          <w:sz w:val="28"/>
          <w:szCs w:val="28"/>
          <w:rtl/>
        </w:rPr>
      </w:pPr>
    </w:p>
    <w:p w14:paraId="305D24BA" w14:textId="77777777" w:rsidR="004B1B26" w:rsidRDefault="004B1B26" w:rsidP="00F30BC6">
      <w:pPr>
        <w:pStyle w:val="ListParagraph"/>
        <w:bidi/>
        <w:jc w:val="both"/>
        <w:rPr>
          <w:sz w:val="28"/>
          <w:szCs w:val="28"/>
          <w:rtl/>
        </w:rPr>
      </w:pPr>
    </w:p>
    <w:p w14:paraId="0056D0B6" w14:textId="77777777" w:rsidR="004B1B26" w:rsidRDefault="004B1B26" w:rsidP="00F30BC6">
      <w:pPr>
        <w:pStyle w:val="ListParagraph"/>
        <w:bidi/>
        <w:jc w:val="both"/>
        <w:rPr>
          <w:sz w:val="28"/>
          <w:szCs w:val="28"/>
          <w:rtl/>
        </w:rPr>
      </w:pPr>
    </w:p>
    <w:p w14:paraId="1D918121" w14:textId="77777777" w:rsidR="004B1B26" w:rsidRDefault="004B1B26" w:rsidP="00F30BC6">
      <w:pPr>
        <w:pStyle w:val="ListParagraph"/>
        <w:bidi/>
        <w:jc w:val="both"/>
        <w:rPr>
          <w:sz w:val="28"/>
          <w:szCs w:val="28"/>
          <w:rtl/>
        </w:rPr>
      </w:pPr>
    </w:p>
    <w:p w14:paraId="72138C81" w14:textId="77777777" w:rsidR="004B1B26" w:rsidRPr="004A271F" w:rsidRDefault="00A33D45" w:rsidP="004A271F">
      <w:pPr>
        <w:pStyle w:val="ListParagraph"/>
        <w:bidi/>
        <w:jc w:val="center"/>
        <w:rPr>
          <w:b/>
          <w:bCs/>
          <w:sz w:val="36"/>
          <w:szCs w:val="36"/>
          <w:u w:val="single"/>
        </w:rPr>
      </w:pPr>
      <w:r w:rsidRPr="004A271F">
        <w:rPr>
          <w:b/>
          <w:bCs/>
          <w:sz w:val="36"/>
          <w:szCs w:val="36"/>
          <w:u w:val="single"/>
        </w:rPr>
        <w:t>Overfitting</w:t>
      </w:r>
      <w:r w:rsidR="00611FAB" w:rsidRPr="004A271F">
        <w:rPr>
          <w:b/>
          <w:bCs/>
          <w:sz w:val="36"/>
          <w:szCs w:val="36"/>
          <w:u w:val="single"/>
        </w:rPr>
        <w:t xml:space="preserve"> and</w:t>
      </w:r>
      <w:r w:rsidRPr="004A271F">
        <w:rPr>
          <w:b/>
          <w:bCs/>
          <w:sz w:val="36"/>
          <w:szCs w:val="36"/>
          <w:u w:val="single"/>
        </w:rPr>
        <w:t xml:space="preserve"> </w:t>
      </w:r>
      <w:r w:rsidR="00611FAB" w:rsidRPr="004A271F">
        <w:rPr>
          <w:b/>
          <w:bCs/>
          <w:sz w:val="36"/>
          <w:szCs w:val="36"/>
          <w:u w:val="single"/>
        </w:rPr>
        <w:t>Data Selection</w:t>
      </w:r>
    </w:p>
    <w:p w14:paraId="73021DF5" w14:textId="77777777" w:rsidR="00611FAB" w:rsidRDefault="00611FAB" w:rsidP="00F30BC6">
      <w:pPr>
        <w:pStyle w:val="ListParagraph"/>
        <w:bidi/>
        <w:jc w:val="both"/>
        <w:rPr>
          <w:sz w:val="28"/>
          <w:szCs w:val="28"/>
        </w:rPr>
      </w:pPr>
    </w:p>
    <w:p w14:paraId="33442BD4" w14:textId="77777777" w:rsidR="00611FAB" w:rsidRDefault="008B40BC" w:rsidP="00F30BC6">
      <w:pPr>
        <w:pStyle w:val="ListParagraph"/>
        <w:bidi/>
        <w:jc w:val="both"/>
        <w:rPr>
          <w:sz w:val="28"/>
          <w:szCs w:val="28"/>
          <w:rtl/>
        </w:rPr>
      </w:pPr>
      <w:r>
        <w:rPr>
          <w:rFonts w:hint="cs"/>
          <w:sz w:val="28"/>
          <w:szCs w:val="28"/>
          <w:rtl/>
        </w:rPr>
        <w:t xml:space="preserve">לפני שאנו מתחילים לבנות את המודל שלנו אנו צריכים לקבוע כיצד </w:t>
      </w:r>
      <w:r w:rsidR="00611FAB">
        <w:rPr>
          <w:rFonts w:hint="cs"/>
          <w:sz w:val="28"/>
          <w:szCs w:val="28"/>
          <w:rtl/>
        </w:rPr>
        <w:t xml:space="preserve">אנו מחלקים את המסד הנתונים שלנו </w:t>
      </w:r>
      <w:r>
        <w:rPr>
          <w:rFonts w:hint="cs"/>
          <w:sz w:val="28"/>
          <w:szCs w:val="28"/>
          <w:rtl/>
        </w:rPr>
        <w:t>שעליו אנו נעבוד, לכן נבחר לחלק אותו לשתי קבוצות</w:t>
      </w:r>
      <w:r w:rsidR="00224055">
        <w:rPr>
          <w:sz w:val="28"/>
          <w:szCs w:val="28"/>
        </w:rPr>
        <w:t>[1]</w:t>
      </w:r>
      <w:r>
        <w:rPr>
          <w:rFonts w:hint="cs"/>
          <w:sz w:val="28"/>
          <w:szCs w:val="28"/>
          <w:rtl/>
        </w:rPr>
        <w:t>:</w:t>
      </w:r>
    </w:p>
    <w:p w14:paraId="5952262D" w14:textId="77777777" w:rsidR="00611FAB" w:rsidRDefault="00611FAB" w:rsidP="00F30BC6">
      <w:pPr>
        <w:pStyle w:val="ListParagraph"/>
        <w:numPr>
          <w:ilvl w:val="0"/>
          <w:numId w:val="3"/>
        </w:numPr>
        <w:bidi/>
        <w:jc w:val="both"/>
        <w:rPr>
          <w:sz w:val="28"/>
          <w:szCs w:val="28"/>
        </w:rPr>
      </w:pPr>
      <w:r>
        <w:rPr>
          <w:sz w:val="28"/>
          <w:szCs w:val="28"/>
        </w:rPr>
        <w:t xml:space="preserve">Training Data </w:t>
      </w:r>
      <w:r>
        <w:rPr>
          <w:sz w:val="28"/>
          <w:szCs w:val="28"/>
          <w:rtl/>
        </w:rPr>
        <w:t>–</w:t>
      </w:r>
      <w:r>
        <w:rPr>
          <w:rFonts w:hint="cs"/>
          <w:sz w:val="28"/>
          <w:szCs w:val="28"/>
          <w:rtl/>
        </w:rPr>
        <w:t xml:space="preserve"> </w:t>
      </w:r>
      <w:r w:rsidR="008B40BC">
        <w:rPr>
          <w:rFonts w:hint="cs"/>
          <w:sz w:val="28"/>
          <w:szCs w:val="28"/>
          <w:rtl/>
        </w:rPr>
        <w:t>סט</w:t>
      </w:r>
      <w:r>
        <w:rPr>
          <w:rFonts w:hint="cs"/>
          <w:sz w:val="28"/>
          <w:szCs w:val="28"/>
          <w:rtl/>
        </w:rPr>
        <w:t xml:space="preserve"> נתונים אשר כולל את הנתונים שלנו שבעזרתם אנו מאמנים את הרשת שלנו.</w:t>
      </w:r>
    </w:p>
    <w:p w14:paraId="3F8F7519" w14:textId="10F0ECE3" w:rsidR="00611FAB" w:rsidRDefault="00224055" w:rsidP="00F30BC6">
      <w:pPr>
        <w:pStyle w:val="ListParagraph"/>
        <w:numPr>
          <w:ilvl w:val="0"/>
          <w:numId w:val="3"/>
        </w:numPr>
        <w:bidi/>
        <w:jc w:val="both"/>
        <w:rPr>
          <w:ins w:id="428" w:author="Stav Cohen" w:date="2020-09-14T13:19:00Z"/>
          <w:sz w:val="28"/>
          <w:szCs w:val="28"/>
        </w:rPr>
      </w:pPr>
      <w:r>
        <w:rPr>
          <w:sz w:val="28"/>
          <w:szCs w:val="28"/>
        </w:rPr>
        <w:t>Validation</w:t>
      </w:r>
      <w:r w:rsidR="00611FAB">
        <w:rPr>
          <w:sz w:val="28"/>
          <w:szCs w:val="28"/>
        </w:rPr>
        <w:t xml:space="preserve"> Data</w:t>
      </w:r>
      <w:proofErr w:type="gramStart"/>
      <w:r w:rsidR="00611FAB">
        <w:rPr>
          <w:rFonts w:hint="cs"/>
          <w:sz w:val="28"/>
          <w:szCs w:val="28"/>
          <w:rtl/>
        </w:rPr>
        <w:t xml:space="preserve">- </w:t>
      </w:r>
      <w:r w:rsidR="00611FAB">
        <w:rPr>
          <w:sz w:val="28"/>
          <w:szCs w:val="28"/>
        </w:rPr>
        <w:t xml:space="preserve"> </w:t>
      </w:r>
      <w:r w:rsidR="008B40BC">
        <w:rPr>
          <w:rFonts w:hint="cs"/>
          <w:sz w:val="28"/>
          <w:szCs w:val="28"/>
          <w:rtl/>
        </w:rPr>
        <w:t>סט</w:t>
      </w:r>
      <w:proofErr w:type="gramEnd"/>
      <w:r w:rsidR="00611FAB">
        <w:rPr>
          <w:rFonts w:hint="cs"/>
          <w:sz w:val="28"/>
          <w:szCs w:val="28"/>
          <w:rtl/>
        </w:rPr>
        <w:t xml:space="preserve"> נתונים מצומצם יותר אשר </w:t>
      </w:r>
      <w:r>
        <w:rPr>
          <w:rFonts w:hint="cs"/>
          <w:sz w:val="28"/>
          <w:szCs w:val="28"/>
          <w:rtl/>
        </w:rPr>
        <w:t>בעזרתו</w:t>
      </w:r>
      <w:r w:rsidR="00611FAB">
        <w:rPr>
          <w:rFonts w:hint="cs"/>
          <w:sz w:val="28"/>
          <w:szCs w:val="28"/>
          <w:rtl/>
        </w:rPr>
        <w:t xml:space="preserve"> אנו בודקים את דיוק המודל שלנו בחיזוי או סיווג נתונים שהוא לא ראה מעולם</w:t>
      </w:r>
      <w:r w:rsidR="001A5FA8">
        <w:rPr>
          <w:rFonts w:hint="cs"/>
          <w:sz w:val="28"/>
          <w:szCs w:val="28"/>
          <w:rtl/>
        </w:rPr>
        <w:t xml:space="preserve"> בזמן האימון</w:t>
      </w:r>
      <w:r w:rsidR="00611FAB">
        <w:rPr>
          <w:rFonts w:hint="cs"/>
          <w:sz w:val="28"/>
          <w:szCs w:val="28"/>
          <w:rtl/>
        </w:rPr>
        <w:t>.</w:t>
      </w:r>
    </w:p>
    <w:p w14:paraId="05BC7D16" w14:textId="74EB1398" w:rsidR="00E3368C" w:rsidDel="00297F89" w:rsidRDefault="00297F89">
      <w:pPr>
        <w:pStyle w:val="ListParagraph"/>
        <w:numPr>
          <w:ilvl w:val="0"/>
          <w:numId w:val="3"/>
        </w:numPr>
        <w:bidi/>
        <w:jc w:val="both"/>
        <w:rPr>
          <w:del w:id="429" w:author="Stav Cohen" w:date="2020-09-14T13:26:00Z"/>
          <w:sz w:val="28"/>
          <w:szCs w:val="28"/>
        </w:rPr>
        <w:pPrChange w:id="430" w:author="Stav Cohen" w:date="2020-09-14T13:19:00Z">
          <w:pPr>
            <w:pStyle w:val="ListParagraph"/>
            <w:numPr>
              <w:numId w:val="3"/>
            </w:numPr>
            <w:bidi/>
            <w:ind w:hanging="360"/>
            <w:jc w:val="both"/>
          </w:pPr>
        </w:pPrChange>
      </w:pPr>
      <w:ins w:id="431" w:author="Stav Cohen" w:date="2020-09-14T13:19:00Z">
        <w:r>
          <w:rPr>
            <w:sz w:val="28"/>
            <w:szCs w:val="28"/>
          </w:rPr>
          <w:t>Test Data</w:t>
        </w:r>
        <w:r>
          <w:rPr>
            <w:rFonts w:hint="cs"/>
            <w:sz w:val="28"/>
            <w:szCs w:val="28"/>
            <w:rtl/>
          </w:rPr>
          <w:t>- סט נתונים נוסף המשתמש לבדיקה סופית של המודל לאחר סיו</w:t>
        </w:r>
      </w:ins>
      <w:ins w:id="432" w:author="Stav Cohen" w:date="2020-09-14T13:20:00Z">
        <w:r>
          <w:rPr>
            <w:rFonts w:hint="cs"/>
            <w:sz w:val="28"/>
            <w:szCs w:val="28"/>
            <w:rtl/>
          </w:rPr>
          <w:t>ם האימון.</w:t>
        </w:r>
      </w:ins>
    </w:p>
    <w:p w14:paraId="7D8C175F" w14:textId="77777777" w:rsidR="00611FAB" w:rsidRPr="00297F89" w:rsidRDefault="00611FAB">
      <w:pPr>
        <w:pStyle w:val="ListParagraph"/>
        <w:numPr>
          <w:ilvl w:val="0"/>
          <w:numId w:val="3"/>
        </w:numPr>
        <w:bidi/>
        <w:jc w:val="both"/>
        <w:rPr>
          <w:sz w:val="28"/>
          <w:szCs w:val="28"/>
          <w:rtl/>
          <w:rPrChange w:id="433" w:author="Stav Cohen" w:date="2020-09-14T13:26:00Z">
            <w:rPr>
              <w:rtl/>
            </w:rPr>
          </w:rPrChange>
        </w:rPr>
        <w:pPrChange w:id="434" w:author="Stav Cohen" w:date="2020-09-14T13:26:00Z">
          <w:pPr>
            <w:pStyle w:val="ListParagraph"/>
            <w:bidi/>
            <w:jc w:val="both"/>
          </w:pPr>
        </w:pPrChange>
      </w:pPr>
    </w:p>
    <w:p w14:paraId="026988CF" w14:textId="77777777" w:rsidR="008B40BC" w:rsidRDefault="00611FAB" w:rsidP="00F30BC6">
      <w:pPr>
        <w:pStyle w:val="ListParagraph"/>
        <w:bidi/>
        <w:jc w:val="both"/>
        <w:rPr>
          <w:sz w:val="28"/>
          <w:szCs w:val="28"/>
          <w:rtl/>
        </w:rPr>
      </w:pPr>
      <w:r>
        <w:rPr>
          <w:rFonts w:hint="cs"/>
          <w:sz w:val="28"/>
          <w:szCs w:val="28"/>
          <w:rtl/>
        </w:rPr>
        <w:t>בדרך כלל אנו בוחרים לחלק את מסד הנתונים שלנו באופן ש</w:t>
      </w:r>
      <w:r w:rsidR="008B40BC">
        <w:rPr>
          <w:rFonts w:hint="cs"/>
          <w:sz w:val="28"/>
          <w:szCs w:val="28"/>
          <w:rtl/>
        </w:rPr>
        <w:t>רוב הנתונים יהיו בסט הנתונים המשמשים לאימון הרשת בשביל שהרשת שלנו תראה כמה שיותר מקרים שונים וכך תיחש</w:t>
      </w:r>
      <w:r w:rsidR="008B40BC">
        <w:rPr>
          <w:rFonts w:hint="eastAsia"/>
          <w:sz w:val="28"/>
          <w:szCs w:val="28"/>
          <w:rtl/>
        </w:rPr>
        <w:t>ף</w:t>
      </w:r>
      <w:r w:rsidR="008B40BC">
        <w:rPr>
          <w:rFonts w:hint="cs"/>
          <w:sz w:val="28"/>
          <w:szCs w:val="28"/>
          <w:rtl/>
        </w:rPr>
        <w:t xml:space="preserve"> ליותר אפשרויות, חלוקה אפשרית לדוגמא היא</w:t>
      </w:r>
    </w:p>
    <w:p w14:paraId="25B212E4" w14:textId="770D3927" w:rsidR="008B40BC" w:rsidRPr="00060B66" w:rsidRDefault="008B40BC" w:rsidP="00060B66">
      <w:pPr>
        <w:pStyle w:val="ListParagraph"/>
        <w:bidi/>
        <w:jc w:val="both"/>
        <w:rPr>
          <w:sz w:val="28"/>
          <w:szCs w:val="28"/>
          <w:rtl/>
        </w:rPr>
      </w:pPr>
      <w:r>
        <w:rPr>
          <w:rFonts w:hint="cs"/>
          <w:sz w:val="28"/>
          <w:szCs w:val="28"/>
          <w:rtl/>
        </w:rPr>
        <w:t xml:space="preserve"> </w:t>
      </w:r>
      <w:del w:id="435" w:author="Stav Cohen" w:date="2020-09-14T13:20:00Z">
        <w:r w:rsidRPr="008B40BC" w:rsidDel="00297F89">
          <w:rPr>
            <w:rFonts w:hint="cs"/>
            <w:sz w:val="28"/>
            <w:szCs w:val="28"/>
            <w:rtl/>
          </w:rPr>
          <w:delText>80</w:delText>
        </w:r>
      </w:del>
      <w:del w:id="436" w:author="Stav Cohen" w:date="2020-09-14T13:21:00Z">
        <w:r w:rsidRPr="008B40BC" w:rsidDel="00297F89">
          <w:rPr>
            <w:rFonts w:hint="cs"/>
            <w:sz w:val="28"/>
            <w:szCs w:val="28"/>
            <w:rtl/>
          </w:rPr>
          <w:delText>%</w:delText>
        </w:r>
      </w:del>
      <w:ins w:id="437" w:author="Stav Cohen" w:date="2020-09-14T13:21:00Z">
        <w:r w:rsidR="00297F89">
          <w:rPr>
            <w:sz w:val="28"/>
            <w:szCs w:val="28"/>
          </w:rPr>
          <w:t>60%</w:t>
        </w:r>
      </w:ins>
      <w:r>
        <w:rPr>
          <w:rFonts w:hint="cs"/>
          <w:sz w:val="28"/>
          <w:szCs w:val="28"/>
          <w:rtl/>
        </w:rPr>
        <w:t xml:space="preserve"> מהנתונים ב</w:t>
      </w:r>
      <w:r>
        <w:rPr>
          <w:sz w:val="28"/>
          <w:szCs w:val="28"/>
        </w:rPr>
        <w:t xml:space="preserve">Training </w:t>
      </w:r>
      <w:proofErr w:type="gramStart"/>
      <w:r>
        <w:rPr>
          <w:sz w:val="28"/>
          <w:szCs w:val="28"/>
        </w:rPr>
        <w:t>Data</w:t>
      </w:r>
      <w:r>
        <w:rPr>
          <w:rFonts w:hint="cs"/>
          <w:sz w:val="28"/>
          <w:szCs w:val="28"/>
          <w:rtl/>
        </w:rPr>
        <w:t xml:space="preserve"> </w:t>
      </w:r>
      <w:ins w:id="438" w:author="Stav Cohen" w:date="2020-09-14T13:20:00Z">
        <w:r w:rsidR="00297F89">
          <w:rPr>
            <w:rFonts w:hint="cs"/>
            <w:sz w:val="28"/>
            <w:szCs w:val="28"/>
            <w:rtl/>
          </w:rPr>
          <w:t>,</w:t>
        </w:r>
      </w:ins>
      <w:proofErr w:type="gramEnd"/>
      <w:del w:id="439" w:author="Stav Cohen" w:date="2020-09-14T13:20:00Z">
        <w:r w:rsidDel="00297F89">
          <w:rPr>
            <w:rFonts w:hint="cs"/>
            <w:sz w:val="28"/>
            <w:szCs w:val="28"/>
            <w:rtl/>
          </w:rPr>
          <w:delText>ו</w:delText>
        </w:r>
      </w:del>
      <w:r>
        <w:rPr>
          <w:rFonts w:hint="cs"/>
          <w:sz w:val="28"/>
          <w:szCs w:val="28"/>
          <w:rtl/>
        </w:rPr>
        <w:t>20% ב</w:t>
      </w:r>
      <w:ins w:id="440" w:author="Stav Cohen" w:date="2020-09-14T13:20:00Z">
        <w:r w:rsidR="00297F89">
          <w:rPr>
            <w:rFonts w:hint="cs"/>
            <w:sz w:val="28"/>
            <w:szCs w:val="28"/>
            <w:rtl/>
          </w:rPr>
          <w:t xml:space="preserve"> </w:t>
        </w:r>
      </w:ins>
      <w:r w:rsidR="00224055">
        <w:rPr>
          <w:sz w:val="28"/>
          <w:szCs w:val="28"/>
        </w:rPr>
        <w:t>Validation</w:t>
      </w:r>
      <w:r>
        <w:rPr>
          <w:sz w:val="28"/>
          <w:szCs w:val="28"/>
        </w:rPr>
        <w:t xml:space="preserve"> Data</w:t>
      </w:r>
      <w:ins w:id="441" w:author="Stav Cohen" w:date="2020-09-14T13:20:00Z">
        <w:r w:rsidR="00297F89">
          <w:rPr>
            <w:rFonts w:hint="cs"/>
            <w:sz w:val="28"/>
            <w:szCs w:val="28"/>
            <w:rtl/>
          </w:rPr>
          <w:t xml:space="preserve"> ו</w:t>
        </w:r>
      </w:ins>
      <w:ins w:id="442" w:author="Stav Cohen" w:date="2020-11-05T18:33:00Z">
        <w:r w:rsidR="00574890">
          <w:rPr>
            <w:rFonts w:hint="cs"/>
            <w:sz w:val="28"/>
            <w:szCs w:val="28"/>
            <w:rtl/>
          </w:rPr>
          <w:t>2</w:t>
        </w:r>
      </w:ins>
      <w:ins w:id="443" w:author="Stav Cohen" w:date="2020-09-14T13:20:00Z">
        <w:r w:rsidR="00297F89">
          <w:rPr>
            <w:rFonts w:hint="cs"/>
            <w:sz w:val="28"/>
            <w:szCs w:val="28"/>
            <w:rtl/>
          </w:rPr>
          <w:t xml:space="preserve">0% ב </w:t>
        </w:r>
        <w:r w:rsidR="00297F89">
          <w:rPr>
            <w:sz w:val="28"/>
            <w:szCs w:val="28"/>
          </w:rPr>
          <w:t>Test Data</w:t>
        </w:r>
      </w:ins>
      <w:r>
        <w:rPr>
          <w:rFonts w:hint="cs"/>
          <w:sz w:val="28"/>
          <w:szCs w:val="28"/>
          <w:rtl/>
        </w:rPr>
        <w:t>.</w:t>
      </w:r>
    </w:p>
    <w:p w14:paraId="3B8B7652" w14:textId="77777777" w:rsidR="008B40BC" w:rsidRDefault="008B40BC" w:rsidP="00F30BC6">
      <w:pPr>
        <w:pStyle w:val="ListParagraph"/>
        <w:bidi/>
        <w:jc w:val="both"/>
        <w:rPr>
          <w:sz w:val="28"/>
          <w:szCs w:val="28"/>
          <w:rtl/>
        </w:rPr>
      </w:pPr>
      <w:r>
        <w:rPr>
          <w:rFonts w:hint="cs"/>
          <w:sz w:val="28"/>
          <w:szCs w:val="28"/>
          <w:rtl/>
        </w:rPr>
        <w:lastRenderedPageBreak/>
        <w:t>לאחר שחילקנו את הנתונים נבנה ארכיטקטורה של מודל למידה כמו רשת נוירונים, אנו נתחיל לאמן את המודל על ה</w:t>
      </w:r>
      <w:r>
        <w:rPr>
          <w:sz w:val="28"/>
          <w:szCs w:val="28"/>
        </w:rPr>
        <w:t>Data-</w:t>
      </w:r>
      <w:r>
        <w:rPr>
          <w:rFonts w:hint="cs"/>
          <w:sz w:val="28"/>
          <w:szCs w:val="28"/>
          <w:rtl/>
        </w:rPr>
        <w:t xml:space="preserve"> שיש ברשותנו, בזמן אימון המודל הנתונים שבסט האימון קובעים את ה-</w:t>
      </w:r>
      <w:r>
        <w:rPr>
          <w:sz w:val="28"/>
          <w:szCs w:val="28"/>
        </w:rPr>
        <w:t>Weights</w:t>
      </w:r>
      <w:r>
        <w:rPr>
          <w:rFonts w:hint="cs"/>
          <w:sz w:val="28"/>
          <w:szCs w:val="28"/>
          <w:rtl/>
        </w:rPr>
        <w:t xml:space="preserve"> וה-</w:t>
      </w:r>
      <w:r>
        <w:rPr>
          <w:sz w:val="28"/>
          <w:szCs w:val="28"/>
        </w:rPr>
        <w:t>Bias</w:t>
      </w:r>
      <w:r>
        <w:rPr>
          <w:rFonts w:hint="cs"/>
          <w:sz w:val="28"/>
          <w:szCs w:val="28"/>
          <w:rtl/>
        </w:rPr>
        <w:t xml:space="preserve"> בכל הנוירונים ברשת.</w:t>
      </w:r>
    </w:p>
    <w:p w14:paraId="7046E8D3" w14:textId="2BE39919" w:rsidR="00D82369" w:rsidRDefault="00224055" w:rsidP="00F30BC6">
      <w:pPr>
        <w:pStyle w:val="ListParagraph"/>
        <w:bidi/>
        <w:jc w:val="both"/>
        <w:rPr>
          <w:sz w:val="28"/>
          <w:szCs w:val="28"/>
          <w:rtl/>
        </w:rPr>
      </w:pPr>
      <w:r>
        <w:rPr>
          <w:rFonts w:hint="cs"/>
          <w:sz w:val="28"/>
          <w:szCs w:val="28"/>
          <w:rtl/>
        </w:rPr>
        <w:t>אחת מהטכניקות אימון הנפוצות היא</w:t>
      </w:r>
      <w:ins w:id="444" w:author="Stav Cohen" w:date="2020-09-14T13:23:00Z">
        <w:r w:rsidR="00297F89">
          <w:rPr>
            <w:rFonts w:hint="cs"/>
            <w:sz w:val="28"/>
            <w:szCs w:val="28"/>
            <w:rtl/>
          </w:rPr>
          <w:t xml:space="preserve"> מספר מעברים על בסיס הנתונים -</w:t>
        </w:r>
      </w:ins>
      <w:r>
        <w:rPr>
          <w:rFonts w:hint="cs"/>
          <w:sz w:val="28"/>
          <w:szCs w:val="28"/>
          <w:rtl/>
        </w:rPr>
        <w:t xml:space="preserve"> שימוש</w:t>
      </w:r>
      <w:r w:rsidR="00D82369">
        <w:rPr>
          <w:rFonts w:hint="cs"/>
          <w:sz w:val="28"/>
          <w:szCs w:val="28"/>
          <w:rtl/>
        </w:rPr>
        <w:t xml:space="preserve"> בחלוקת </w:t>
      </w:r>
      <w:del w:id="445" w:author="Stav Cohen" w:date="2020-09-14T13:22:00Z">
        <w:r w:rsidR="00D82369" w:rsidDel="00297F89">
          <w:rPr>
            <w:rFonts w:hint="cs"/>
            <w:sz w:val="28"/>
            <w:szCs w:val="28"/>
            <w:rtl/>
          </w:rPr>
          <w:delText>ה</w:delText>
        </w:r>
        <w:r w:rsidDel="00297F89">
          <w:rPr>
            <w:sz w:val="28"/>
            <w:szCs w:val="28"/>
          </w:rPr>
          <w:delText>Epoch</w:delText>
        </w:r>
      </w:del>
      <w:ins w:id="446" w:author="Stav Cohen" w:date="2020-09-14T13:22:00Z">
        <w:r w:rsidR="00297F89">
          <w:rPr>
            <w:rFonts w:hint="cs"/>
            <w:sz w:val="28"/>
            <w:szCs w:val="28"/>
            <w:rtl/>
          </w:rPr>
          <w:t>ל</w:t>
        </w:r>
        <w:r w:rsidR="00297F89">
          <w:rPr>
            <w:sz w:val="28"/>
            <w:szCs w:val="28"/>
          </w:rPr>
          <w:t>Epochs</w:t>
        </w:r>
      </w:ins>
      <w:r>
        <w:rPr>
          <w:sz w:val="28"/>
          <w:szCs w:val="28"/>
        </w:rPr>
        <w:t xml:space="preserve">- </w:t>
      </w:r>
      <w:ins w:id="447" w:author="Stav Cohen" w:date="2020-09-14T13:23:00Z">
        <w:r w:rsidR="00297F89">
          <w:rPr>
            <w:rFonts w:hint="cs"/>
            <w:sz w:val="28"/>
            <w:szCs w:val="28"/>
            <w:rtl/>
          </w:rPr>
          <w:t>[1]</w:t>
        </w:r>
      </w:ins>
      <w:r>
        <w:rPr>
          <w:rFonts w:hint="cs"/>
          <w:sz w:val="28"/>
          <w:szCs w:val="28"/>
          <w:rtl/>
        </w:rPr>
        <w:t xml:space="preserve"> </w:t>
      </w:r>
      <w:r w:rsidR="00D82369">
        <w:rPr>
          <w:rFonts w:hint="cs"/>
          <w:sz w:val="28"/>
          <w:szCs w:val="28"/>
          <w:rtl/>
        </w:rPr>
        <w:t>.</w:t>
      </w:r>
    </w:p>
    <w:p w14:paraId="6B5ED9F7" w14:textId="42F935BB" w:rsidR="008B40BC" w:rsidRPr="00297F89" w:rsidDel="00297F89" w:rsidRDefault="00D82369">
      <w:pPr>
        <w:bidi/>
        <w:jc w:val="both"/>
        <w:rPr>
          <w:del w:id="448" w:author="Stav Cohen" w:date="2020-09-14T13:23:00Z"/>
          <w:sz w:val="28"/>
          <w:szCs w:val="28"/>
          <w:rPrChange w:id="449" w:author="Stav Cohen" w:date="2020-09-14T13:23:00Z">
            <w:rPr>
              <w:del w:id="450" w:author="Stav Cohen" w:date="2020-09-14T13:23:00Z"/>
            </w:rPr>
          </w:rPrChange>
        </w:rPr>
        <w:pPrChange w:id="451" w:author="Stav Cohen" w:date="2020-09-14T13:23:00Z">
          <w:pPr>
            <w:pStyle w:val="ListParagraph"/>
            <w:bidi/>
            <w:jc w:val="both"/>
          </w:pPr>
        </w:pPrChange>
      </w:pPr>
      <w:del w:id="452" w:author="Stav Cohen" w:date="2020-09-14T13:23:00Z">
        <w:r w:rsidRPr="00297F89" w:rsidDel="00297F89">
          <w:rPr>
            <w:sz w:val="28"/>
            <w:szCs w:val="28"/>
            <w:rtl/>
            <w:rPrChange w:id="453" w:author="Stav Cohen" w:date="2020-09-14T13:23:00Z">
              <w:rPr>
                <w:rtl/>
              </w:rPr>
            </w:rPrChange>
          </w:rPr>
          <w:delText xml:space="preserve"> הכוונה במושג </w:delText>
        </w:r>
        <w:r w:rsidRPr="00297F89" w:rsidDel="00297F89">
          <w:rPr>
            <w:sz w:val="28"/>
            <w:szCs w:val="28"/>
            <w:rPrChange w:id="454" w:author="Stav Cohen" w:date="2020-09-14T13:23:00Z">
              <w:rPr/>
            </w:rPrChange>
          </w:rPr>
          <w:delText>Epoch</w:delText>
        </w:r>
        <w:r w:rsidRPr="00297F89" w:rsidDel="00297F89">
          <w:rPr>
            <w:sz w:val="28"/>
            <w:szCs w:val="28"/>
            <w:rtl/>
            <w:rPrChange w:id="455" w:author="Stav Cohen" w:date="2020-09-14T13:23:00Z">
              <w:rPr>
                <w:rtl/>
              </w:rPr>
            </w:rPrChange>
          </w:rPr>
          <w:delText xml:space="preserve"> זה היא איטרציה אחת או מעבר אחד בו מאמנים את המודל על כמות מסוימת של נתונים.[</w:delText>
        </w:r>
        <w:commentRangeStart w:id="456"/>
        <w:r w:rsidRPr="00297F89" w:rsidDel="00297F89">
          <w:rPr>
            <w:sz w:val="28"/>
            <w:szCs w:val="28"/>
            <w:rtl/>
            <w:rPrChange w:id="457" w:author="Stav Cohen" w:date="2020-09-14T13:23:00Z">
              <w:rPr>
                <w:rtl/>
              </w:rPr>
            </w:rPrChange>
          </w:rPr>
          <w:delText>1</w:delText>
        </w:r>
        <w:commentRangeEnd w:id="456"/>
        <w:r w:rsidR="00F85695" w:rsidDel="00297F89">
          <w:rPr>
            <w:rStyle w:val="CommentReference"/>
            <w:rtl/>
          </w:rPr>
          <w:commentReference w:id="456"/>
        </w:r>
        <w:r w:rsidRPr="00297F89" w:rsidDel="00297F89">
          <w:rPr>
            <w:sz w:val="28"/>
            <w:szCs w:val="28"/>
            <w:rtl/>
            <w:rPrChange w:id="458" w:author="Stav Cohen" w:date="2020-09-14T13:23:00Z">
              <w:rPr>
                <w:rtl/>
              </w:rPr>
            </w:rPrChange>
          </w:rPr>
          <w:delText>]</w:delText>
        </w:r>
      </w:del>
    </w:p>
    <w:p w14:paraId="30DCC78D" w14:textId="47736F0A" w:rsidR="00532C38" w:rsidRPr="00532C38" w:rsidRDefault="00D82369" w:rsidP="00F30BC6">
      <w:pPr>
        <w:pStyle w:val="ListParagraph"/>
        <w:bidi/>
        <w:jc w:val="both"/>
        <w:rPr>
          <w:sz w:val="28"/>
          <w:szCs w:val="28"/>
          <w:u w:val="single"/>
          <w:rtl/>
        </w:rPr>
      </w:pPr>
      <w:r w:rsidRPr="00532C38">
        <w:rPr>
          <w:rFonts w:hint="cs"/>
          <w:sz w:val="28"/>
          <w:szCs w:val="28"/>
          <w:rtl/>
        </w:rPr>
        <w:t xml:space="preserve">לכן בטכניקה זו נחלק את </w:t>
      </w:r>
      <w:del w:id="459" w:author="Stav Cohen" w:date="2020-09-14T13:24:00Z">
        <w:r w:rsidRPr="00532C38" w:rsidDel="00297F89">
          <w:rPr>
            <w:rFonts w:hint="cs"/>
            <w:sz w:val="28"/>
            <w:szCs w:val="28"/>
            <w:rtl/>
          </w:rPr>
          <w:delText>סט נתוני האימון</w:delText>
        </w:r>
      </w:del>
      <w:proofErr w:type="spellStart"/>
      <w:ins w:id="460" w:author="Stav Cohen" w:date="2020-09-14T13:24:00Z">
        <w:r w:rsidR="00297F89">
          <w:rPr>
            <w:rFonts w:hint="cs"/>
            <w:sz w:val="28"/>
            <w:szCs w:val="28"/>
            <w:rtl/>
          </w:rPr>
          <w:t>את</w:t>
        </w:r>
        <w:proofErr w:type="spellEnd"/>
        <w:r w:rsidR="00297F89">
          <w:rPr>
            <w:rFonts w:hint="cs"/>
            <w:sz w:val="28"/>
            <w:szCs w:val="28"/>
            <w:rtl/>
          </w:rPr>
          <w:t xml:space="preserve"> שלבי האימון</w:t>
        </w:r>
      </w:ins>
      <w:r w:rsidRPr="00532C38">
        <w:rPr>
          <w:rFonts w:hint="cs"/>
          <w:sz w:val="28"/>
          <w:szCs w:val="28"/>
          <w:rtl/>
        </w:rPr>
        <w:t xml:space="preserve"> שלנו לכמה </w:t>
      </w:r>
      <w:r w:rsidRPr="00532C38">
        <w:rPr>
          <w:sz w:val="28"/>
          <w:szCs w:val="28"/>
        </w:rPr>
        <w:t>Epochs</w:t>
      </w:r>
      <w:r w:rsidRPr="00532C38">
        <w:rPr>
          <w:rFonts w:hint="cs"/>
          <w:sz w:val="28"/>
          <w:szCs w:val="28"/>
          <w:rtl/>
        </w:rPr>
        <w:t xml:space="preserve"> שונים</w:t>
      </w:r>
      <w:r w:rsidR="00F61BD1" w:rsidRPr="00532C38">
        <w:rPr>
          <w:rFonts w:hint="cs"/>
          <w:sz w:val="28"/>
          <w:szCs w:val="28"/>
          <w:rtl/>
        </w:rPr>
        <w:t>.</w:t>
      </w:r>
      <w:r w:rsidR="00532C38">
        <w:rPr>
          <w:rFonts w:hint="cs"/>
          <w:sz w:val="28"/>
          <w:szCs w:val="28"/>
          <w:rtl/>
        </w:rPr>
        <w:t xml:space="preserve"> </w:t>
      </w:r>
      <w:r w:rsidRPr="00532C38">
        <w:rPr>
          <w:rFonts w:hint="cs"/>
          <w:sz w:val="28"/>
          <w:szCs w:val="28"/>
          <w:rtl/>
        </w:rPr>
        <w:t xml:space="preserve">לדוגמא נוכל </w:t>
      </w:r>
      <w:del w:id="461" w:author="Stav Cohen" w:date="2020-09-14T13:24:00Z">
        <w:r w:rsidRPr="00532C38" w:rsidDel="00297F89">
          <w:rPr>
            <w:rFonts w:hint="cs"/>
            <w:sz w:val="28"/>
            <w:szCs w:val="28"/>
            <w:rtl/>
          </w:rPr>
          <w:delText>להחליט לחלק את סט נתוני האימון שלנו</w:delText>
        </w:r>
      </w:del>
      <w:ins w:id="462" w:author="Stav Cohen" w:date="2020-09-14T13:25:00Z">
        <w:r w:rsidR="00297F89">
          <w:rPr>
            <w:rFonts w:hint="cs"/>
            <w:sz w:val="28"/>
            <w:szCs w:val="28"/>
            <w:rtl/>
          </w:rPr>
          <w:t xml:space="preserve">לקבוע לעבור על מסד הנתונים 5 פעמים אז נקבע את פרמטר ה- </w:t>
        </w:r>
        <w:r w:rsidR="00297F89">
          <w:rPr>
            <w:sz w:val="28"/>
            <w:szCs w:val="28"/>
          </w:rPr>
          <w:t>Epochs</w:t>
        </w:r>
        <w:r w:rsidR="00297F89">
          <w:rPr>
            <w:rFonts w:hint="cs"/>
            <w:sz w:val="28"/>
            <w:szCs w:val="28"/>
            <w:rtl/>
          </w:rPr>
          <w:t xml:space="preserve"> להיות 5. </w:t>
        </w:r>
      </w:ins>
      <w:del w:id="463" w:author="Stav Cohen" w:date="2020-09-14T13:25:00Z">
        <w:r w:rsidRPr="00532C38" w:rsidDel="00297F89">
          <w:rPr>
            <w:rFonts w:hint="cs"/>
            <w:sz w:val="28"/>
            <w:szCs w:val="28"/>
            <w:rtl/>
          </w:rPr>
          <w:delText xml:space="preserve"> ל5 </w:delText>
        </w:r>
        <w:r w:rsidRPr="00532C38" w:rsidDel="00297F89">
          <w:rPr>
            <w:sz w:val="28"/>
            <w:szCs w:val="28"/>
          </w:rPr>
          <w:delText>Epochs</w:delText>
        </w:r>
      </w:del>
      <w:r w:rsidRPr="00532C38">
        <w:rPr>
          <w:rFonts w:hint="cs"/>
          <w:sz w:val="28"/>
          <w:szCs w:val="28"/>
          <w:rtl/>
        </w:rPr>
        <w:t xml:space="preserve"> </w:t>
      </w:r>
      <w:ins w:id="464" w:author="Stav Cohen" w:date="2020-09-14T13:25:00Z">
        <w:r w:rsidR="00297F89">
          <w:rPr>
            <w:rFonts w:hint="cs"/>
            <w:sz w:val="28"/>
            <w:szCs w:val="28"/>
            <w:rtl/>
          </w:rPr>
          <w:t>ל</w:t>
        </w:r>
      </w:ins>
      <w:del w:id="465" w:author="Stav Cohen" w:date="2020-09-14T13:25:00Z">
        <w:r w:rsidRPr="00532C38" w:rsidDel="00297F89">
          <w:rPr>
            <w:rFonts w:hint="cs"/>
            <w:sz w:val="28"/>
            <w:szCs w:val="28"/>
            <w:rtl/>
          </w:rPr>
          <w:delText>שונים ו</w:delText>
        </w:r>
        <w:r w:rsidR="00F61BD1" w:rsidRPr="00532C38" w:rsidDel="00297F89">
          <w:rPr>
            <w:rFonts w:hint="cs"/>
            <w:sz w:val="28"/>
            <w:szCs w:val="28"/>
            <w:rtl/>
          </w:rPr>
          <w:delText>ל</w:delText>
        </w:r>
      </w:del>
      <w:r w:rsidR="00F61BD1" w:rsidRPr="00532C38">
        <w:rPr>
          <w:rFonts w:hint="cs"/>
          <w:sz w:val="28"/>
          <w:szCs w:val="28"/>
          <w:rtl/>
        </w:rPr>
        <w:t xml:space="preserve">אחר כל </w:t>
      </w:r>
      <w:r w:rsidR="00F61BD1" w:rsidRPr="00532C38">
        <w:rPr>
          <w:sz w:val="28"/>
          <w:szCs w:val="28"/>
        </w:rPr>
        <w:t>Epoch</w:t>
      </w:r>
      <w:r w:rsidR="00F61BD1" w:rsidRPr="00532C38">
        <w:rPr>
          <w:rFonts w:hint="cs"/>
          <w:sz w:val="28"/>
          <w:szCs w:val="28"/>
          <w:rtl/>
        </w:rPr>
        <w:t xml:space="preserve"> נוכל לבדוק את דיוק המודל שלנו על סט נתוני האימון וגם סט נתוני הבדיקה[</w:t>
      </w:r>
      <w:del w:id="466" w:author="Stav Cohen" w:date="2020-10-16T13:34:00Z">
        <w:r w:rsidR="004A271F" w:rsidDel="003E2AF5">
          <w:rPr>
            <w:rFonts w:hint="cs"/>
            <w:sz w:val="28"/>
            <w:szCs w:val="28"/>
            <w:rtl/>
          </w:rPr>
          <w:delText>12</w:delText>
        </w:r>
      </w:del>
      <w:ins w:id="467" w:author="Stav Cohen" w:date="2020-10-16T13:34:00Z">
        <w:r w:rsidR="003E2AF5">
          <w:rPr>
            <w:sz w:val="28"/>
            <w:szCs w:val="28"/>
          </w:rPr>
          <w:t>14</w:t>
        </w:r>
      </w:ins>
      <w:r w:rsidR="00F61BD1" w:rsidRPr="00532C38">
        <w:rPr>
          <w:rFonts w:hint="cs"/>
          <w:sz w:val="28"/>
          <w:szCs w:val="28"/>
          <w:rtl/>
        </w:rPr>
        <w:t xml:space="preserve">]. לפעמים נוכל לשים לב לתופעה דיי מוזרה אשר הדיוק של אחוזי האימון </w:t>
      </w:r>
      <w:r w:rsidR="00F61BD1" w:rsidRPr="00532C38">
        <w:rPr>
          <w:rFonts w:hint="cs"/>
          <w:sz w:val="28"/>
          <w:szCs w:val="28"/>
          <w:u w:val="single"/>
          <w:rtl/>
        </w:rPr>
        <w:t>עולה</w:t>
      </w:r>
      <w:r w:rsidR="00F61BD1" w:rsidRPr="00532C38">
        <w:rPr>
          <w:rFonts w:hint="cs"/>
          <w:sz w:val="28"/>
          <w:szCs w:val="28"/>
          <w:rtl/>
        </w:rPr>
        <w:t xml:space="preserve"> אך הדיוק של נתוני הבדיקה </w:t>
      </w:r>
      <w:r w:rsidR="00F61BD1" w:rsidRPr="00532C38">
        <w:rPr>
          <w:rFonts w:hint="cs"/>
          <w:sz w:val="28"/>
          <w:szCs w:val="28"/>
          <w:u w:val="single"/>
          <w:rtl/>
        </w:rPr>
        <w:t>יורד</w:t>
      </w:r>
      <w:ins w:id="468" w:author="Stav Cohen" w:date="2020-09-14T13:28:00Z">
        <w:r w:rsidR="00775D59">
          <w:rPr>
            <w:rFonts w:hint="cs"/>
            <w:sz w:val="28"/>
            <w:szCs w:val="28"/>
            <w:rtl/>
          </w:rPr>
          <w:t xml:space="preserve"> מצב זה נקרא </w:t>
        </w:r>
        <w:r w:rsidR="00775D59">
          <w:rPr>
            <w:sz w:val="28"/>
            <w:szCs w:val="28"/>
          </w:rPr>
          <w:t>Overfit</w:t>
        </w:r>
      </w:ins>
      <w:r w:rsidR="00A05C41" w:rsidRPr="00775D59">
        <w:rPr>
          <w:sz w:val="28"/>
          <w:szCs w:val="28"/>
          <w:rtl/>
          <w:rPrChange w:id="469" w:author="Stav Cohen" w:date="2020-09-14T13:28:00Z">
            <w:rPr>
              <w:sz w:val="28"/>
              <w:szCs w:val="28"/>
              <w:u w:val="single"/>
              <w:rtl/>
            </w:rPr>
          </w:rPrChange>
        </w:rPr>
        <w:t xml:space="preserve">. </w:t>
      </w:r>
    </w:p>
    <w:p w14:paraId="20E03894" w14:textId="77777777" w:rsidR="00F61BD1" w:rsidRDefault="00A05C41" w:rsidP="00F30BC6">
      <w:pPr>
        <w:pStyle w:val="ListParagraph"/>
        <w:bidi/>
        <w:jc w:val="center"/>
        <w:rPr>
          <w:sz w:val="28"/>
          <w:szCs w:val="28"/>
          <w:u w:val="single"/>
        </w:rPr>
      </w:pPr>
      <w:r w:rsidRPr="00532C38">
        <w:rPr>
          <w:rFonts w:hint="cs"/>
          <w:sz w:val="28"/>
          <w:szCs w:val="28"/>
          <w:u w:val="single"/>
          <w:rtl/>
        </w:rPr>
        <w:t xml:space="preserve"> </w:t>
      </w:r>
      <w:r w:rsidR="00EB62B1" w:rsidRPr="00532C38">
        <w:rPr>
          <w:noProof/>
          <w:sz w:val="28"/>
          <w:szCs w:val="28"/>
          <w:u w:val="single"/>
        </w:rPr>
        <w:drawing>
          <wp:inline distT="0" distB="0" distL="0" distR="0" wp14:anchorId="437856FC" wp14:editId="7AADC787">
            <wp:extent cx="3968318" cy="22336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8708" cy="2307002"/>
                    </a:xfrm>
                    <a:prstGeom prst="rect">
                      <a:avLst/>
                    </a:prstGeom>
                    <a:noFill/>
                    <a:ln>
                      <a:noFill/>
                    </a:ln>
                  </pic:spPr>
                </pic:pic>
              </a:graphicData>
            </a:graphic>
          </wp:inline>
        </w:drawing>
      </w:r>
    </w:p>
    <w:p w14:paraId="54E73CC3" w14:textId="689C4684" w:rsidR="00722ED6" w:rsidRDefault="00722ED6" w:rsidP="00060B66">
      <w:pPr>
        <w:bidi/>
        <w:jc w:val="center"/>
        <w:rPr>
          <w:rtl/>
        </w:rPr>
      </w:pPr>
      <w:r w:rsidRPr="008017A7">
        <w:rPr>
          <w:rFonts w:hint="cs"/>
          <w:rtl/>
        </w:rPr>
        <w:t xml:space="preserve">תמונה מספר </w:t>
      </w:r>
      <w:del w:id="470" w:author="Stav Cohen" w:date="2020-09-14T13:26:00Z">
        <w:r w:rsidR="00060B66" w:rsidDel="00775D59">
          <w:rPr>
            <w:rFonts w:hint="cs"/>
            <w:rtl/>
          </w:rPr>
          <w:delText>21</w:delText>
        </w:r>
        <w:r w:rsidDel="00775D59">
          <w:rPr>
            <w:rFonts w:hint="cs"/>
            <w:rtl/>
          </w:rPr>
          <w:delText xml:space="preserve"> </w:delText>
        </w:r>
      </w:del>
      <w:ins w:id="471" w:author="Stav Cohen" w:date="2020-09-14T13:26:00Z">
        <w:r w:rsidR="00775D59">
          <w:rPr>
            <w:rFonts w:hint="cs"/>
            <w:rtl/>
          </w:rPr>
          <w:t>2</w:t>
        </w:r>
      </w:ins>
      <w:ins w:id="472" w:author="Stav Cohen" w:date="2020-10-16T13:44:00Z">
        <w:r w:rsidR="002220B3">
          <w:rPr>
            <w:rFonts w:hint="cs"/>
            <w:rtl/>
          </w:rPr>
          <w:t>1</w:t>
        </w:r>
      </w:ins>
      <w:ins w:id="473" w:author="Stav Cohen" w:date="2020-09-14T13:26:00Z">
        <w:r w:rsidR="00775D59">
          <w:rPr>
            <w:rFonts w:hint="cs"/>
            <w:rtl/>
          </w:rPr>
          <w:t xml:space="preserve"> </w:t>
        </w:r>
      </w:ins>
      <w:r w:rsidRPr="008017A7">
        <w:rPr>
          <w:rFonts w:hint="cs"/>
          <w:rtl/>
        </w:rPr>
        <w:t>:</w:t>
      </w:r>
      <w:r>
        <w:rPr>
          <w:rFonts w:hint="cs"/>
          <w:rtl/>
        </w:rPr>
        <w:t xml:space="preserve">גרף </w:t>
      </w:r>
      <w:r>
        <w:t>Overfit</w:t>
      </w:r>
      <w:r>
        <w:rPr>
          <w:rFonts w:hint="cs"/>
          <w:rtl/>
        </w:rPr>
        <w:t xml:space="preserve"> </w:t>
      </w:r>
      <w:commentRangeStart w:id="474"/>
      <w:del w:id="475" w:author="Stav Cohen" w:date="2020-09-14T13:26:00Z">
        <w:r w:rsidR="007F4565" w:rsidDel="00297F89">
          <w:fldChar w:fldCharType="begin"/>
        </w:r>
        <w:r w:rsidR="007F4565" w:rsidDel="00297F89">
          <w:delInstrText xml:space="preserve"> HYPERLINK "https://meditationsonbianddatascience.com/2017/05/11/overfitting-underfitting-how-well-does-your-model-fit/" </w:delInstrText>
        </w:r>
        <w:r w:rsidR="007F4565" w:rsidDel="00297F89">
          <w:fldChar w:fldCharType="separate"/>
        </w:r>
        <w:r w:rsidRPr="00722ED6" w:rsidDel="00297F89">
          <w:rPr>
            <w:rStyle w:val="Hyperlink"/>
            <w:rFonts w:hint="cs"/>
            <w:rtl/>
          </w:rPr>
          <w:delText>הלקוח מאתר חיצוני</w:delText>
        </w:r>
        <w:r w:rsidR="007F4565" w:rsidDel="00297F89">
          <w:rPr>
            <w:rStyle w:val="Hyperlink"/>
          </w:rPr>
          <w:fldChar w:fldCharType="end"/>
        </w:r>
      </w:del>
      <w:commentRangeEnd w:id="474"/>
      <w:ins w:id="476" w:author="Stav Cohen" w:date="2020-09-14T13:26:00Z">
        <w:r w:rsidR="00297F89">
          <w:fldChar w:fldCharType="begin"/>
        </w:r>
        <w:r w:rsidR="00297F89">
          <w:instrText xml:space="preserve"> HYPERLINK "https://meditationsonbianddatascience.com/2017/05/11/overfitting-underfitting-how-well-does-your-model-fit/" </w:instrText>
        </w:r>
        <w:r w:rsidR="00297F89">
          <w:fldChar w:fldCharType="separate"/>
        </w:r>
        <w:r w:rsidR="00297F89">
          <w:rPr>
            <w:rStyle w:val="Hyperlink"/>
            <w:rFonts w:hint="cs"/>
            <w:rtl/>
          </w:rPr>
          <w:t>[</w:t>
        </w:r>
        <w:r w:rsidR="00297F89">
          <w:rPr>
            <w:rStyle w:val="Hyperlink"/>
          </w:rPr>
          <w:fldChar w:fldCharType="end"/>
        </w:r>
      </w:ins>
      <w:r w:rsidR="00F77872">
        <w:rPr>
          <w:rStyle w:val="CommentReference"/>
          <w:rtl/>
        </w:rPr>
        <w:commentReference w:id="474"/>
      </w:r>
      <w:ins w:id="477" w:author="Stav Cohen" w:date="2020-09-14T13:26:00Z">
        <w:r w:rsidR="00297F89" w:rsidRPr="00297F89">
          <w:rPr>
            <w:rStyle w:val="Hyperlink"/>
          </w:rPr>
          <w:t>https://bit.ly/35A767K</w:t>
        </w:r>
        <w:r w:rsidR="00297F89">
          <w:rPr>
            <w:rStyle w:val="Hyperlink"/>
            <w:rFonts w:hint="cs"/>
            <w:rtl/>
          </w:rPr>
          <w:t>]</w:t>
        </w:r>
      </w:ins>
      <w:r>
        <w:rPr>
          <w:rFonts w:hint="cs"/>
          <w:rtl/>
        </w:rPr>
        <w:t xml:space="preserve"> </w:t>
      </w:r>
      <w:r w:rsidRPr="008017A7">
        <w:rPr>
          <w:rFonts w:hint="cs"/>
          <w:rtl/>
        </w:rPr>
        <w:t>.</w:t>
      </w:r>
    </w:p>
    <w:p w14:paraId="4612EB1E" w14:textId="77777777" w:rsidR="00722ED6" w:rsidRDefault="00722ED6" w:rsidP="00F30BC6">
      <w:pPr>
        <w:pStyle w:val="ListParagraph"/>
        <w:bidi/>
        <w:jc w:val="both"/>
        <w:rPr>
          <w:rtl/>
        </w:rPr>
      </w:pPr>
    </w:p>
    <w:p w14:paraId="5ED2B56A" w14:textId="0E8B3F89" w:rsidR="00722ED6" w:rsidRPr="00532C38" w:rsidRDefault="00722ED6" w:rsidP="00F30BC6">
      <w:pPr>
        <w:pStyle w:val="ListParagraph"/>
        <w:bidi/>
        <w:jc w:val="both"/>
        <w:rPr>
          <w:sz w:val="28"/>
          <w:szCs w:val="28"/>
          <w:rtl/>
        </w:rPr>
      </w:pPr>
      <w:r w:rsidRPr="00532C38">
        <w:rPr>
          <w:rFonts w:hint="cs"/>
          <w:sz w:val="28"/>
          <w:szCs w:val="28"/>
          <w:rtl/>
        </w:rPr>
        <w:t xml:space="preserve">ניתן לראות בתמונה מספר </w:t>
      </w:r>
      <w:del w:id="478" w:author="Stav Cohen" w:date="2020-09-14T13:26:00Z">
        <w:r w:rsidR="00060B66" w:rsidDel="00775D59">
          <w:rPr>
            <w:rFonts w:hint="cs"/>
            <w:sz w:val="28"/>
            <w:szCs w:val="28"/>
            <w:rtl/>
          </w:rPr>
          <w:delText>21</w:delText>
        </w:r>
        <w:r w:rsidRPr="00532C38" w:rsidDel="00775D59">
          <w:rPr>
            <w:rFonts w:hint="cs"/>
            <w:sz w:val="28"/>
            <w:szCs w:val="28"/>
            <w:rtl/>
          </w:rPr>
          <w:delText xml:space="preserve"> </w:delText>
        </w:r>
      </w:del>
      <w:ins w:id="479" w:author="Stav Cohen" w:date="2020-09-14T13:26:00Z">
        <w:r w:rsidR="00775D59">
          <w:rPr>
            <w:rFonts w:hint="cs"/>
            <w:sz w:val="28"/>
            <w:szCs w:val="28"/>
            <w:rtl/>
          </w:rPr>
          <w:t>2</w:t>
        </w:r>
      </w:ins>
      <w:ins w:id="480" w:author="Stav Cohen" w:date="2020-10-16T13:44:00Z">
        <w:r w:rsidR="002220B3">
          <w:rPr>
            <w:rFonts w:hint="cs"/>
            <w:sz w:val="28"/>
            <w:szCs w:val="28"/>
            <w:rtl/>
          </w:rPr>
          <w:t>1</w:t>
        </w:r>
      </w:ins>
      <w:ins w:id="481" w:author="Stav Cohen" w:date="2020-09-14T13:26:00Z">
        <w:r w:rsidR="00775D59" w:rsidRPr="00532C38">
          <w:rPr>
            <w:rFonts w:hint="cs"/>
            <w:sz w:val="28"/>
            <w:szCs w:val="28"/>
            <w:rtl/>
          </w:rPr>
          <w:t xml:space="preserve"> </w:t>
        </w:r>
      </w:ins>
      <w:r w:rsidRPr="00532C38">
        <w:rPr>
          <w:rFonts w:hint="cs"/>
          <w:sz w:val="28"/>
          <w:szCs w:val="28"/>
          <w:rtl/>
        </w:rPr>
        <w:t xml:space="preserve">גרף המציג את אחוזי השגיאה על סט האימונים בשחור ועל סט הבדיקה באדום לאורך מספר </w:t>
      </w:r>
      <w:r w:rsidRPr="00532C38">
        <w:rPr>
          <w:sz w:val="28"/>
          <w:szCs w:val="28"/>
        </w:rPr>
        <w:t>Epochs</w:t>
      </w:r>
      <w:r w:rsidRPr="00532C38">
        <w:rPr>
          <w:rFonts w:hint="cs"/>
          <w:sz w:val="28"/>
          <w:szCs w:val="28"/>
          <w:rtl/>
        </w:rPr>
        <w:t>.</w:t>
      </w:r>
    </w:p>
    <w:p w14:paraId="54868357" w14:textId="77777777" w:rsidR="00722ED6" w:rsidRPr="00532C38" w:rsidRDefault="00722ED6" w:rsidP="00F30BC6">
      <w:pPr>
        <w:pStyle w:val="ListParagraph"/>
        <w:bidi/>
        <w:jc w:val="both"/>
        <w:rPr>
          <w:sz w:val="28"/>
          <w:szCs w:val="28"/>
          <w:rtl/>
        </w:rPr>
      </w:pPr>
      <w:r w:rsidRPr="00532C38">
        <w:rPr>
          <w:rFonts w:hint="cs"/>
          <w:sz w:val="28"/>
          <w:szCs w:val="28"/>
          <w:rtl/>
        </w:rPr>
        <w:t xml:space="preserve">נראה שתחילה אנו במצב הנקרא </w:t>
      </w:r>
      <w:r w:rsidRPr="00D15958">
        <w:rPr>
          <w:b/>
          <w:bCs/>
          <w:sz w:val="28"/>
          <w:szCs w:val="28"/>
          <w:rPrChange w:id="482" w:author="Stav Cohen" w:date="2020-09-14T13:28:00Z">
            <w:rPr>
              <w:sz w:val="28"/>
              <w:szCs w:val="28"/>
            </w:rPr>
          </w:rPrChange>
        </w:rPr>
        <w:t>Underfitting</w:t>
      </w:r>
      <w:r w:rsidRPr="00532C38">
        <w:rPr>
          <w:rFonts w:hint="cs"/>
          <w:sz w:val="28"/>
          <w:szCs w:val="28"/>
          <w:rtl/>
        </w:rPr>
        <w:t xml:space="preserve"> אשר אומר כי המודל שלנו עדיין אינו מכיר מספיק את הנתונים וכדאי להמשיך לאמנו</w:t>
      </w:r>
      <w:r w:rsidR="00A05C41" w:rsidRPr="00532C38">
        <w:rPr>
          <w:rFonts w:hint="cs"/>
          <w:sz w:val="28"/>
          <w:szCs w:val="28"/>
          <w:rtl/>
        </w:rPr>
        <w:t>.</w:t>
      </w:r>
      <w:r w:rsidRPr="00532C38">
        <w:rPr>
          <w:rFonts w:hint="cs"/>
          <w:sz w:val="28"/>
          <w:szCs w:val="28"/>
          <w:rtl/>
        </w:rPr>
        <w:t xml:space="preserve"> </w:t>
      </w:r>
      <w:r w:rsidRPr="00532C38">
        <w:rPr>
          <w:sz w:val="28"/>
          <w:szCs w:val="28"/>
        </w:rPr>
        <w:t>Good Model</w:t>
      </w:r>
      <w:r w:rsidRPr="00532C38">
        <w:rPr>
          <w:rFonts w:hint="cs"/>
          <w:sz w:val="28"/>
          <w:szCs w:val="28"/>
          <w:rtl/>
        </w:rPr>
        <w:t xml:space="preserve"> הינו המקום בו אחוז השגיאות על סט האימונים ואחוז השגיאות על סט הבדיקות הוא נמוך וזה מקום טוב מבחינת דיוק המודל</w:t>
      </w:r>
      <w:r w:rsidR="00A05C41" w:rsidRPr="00532C38">
        <w:rPr>
          <w:rFonts w:hint="cs"/>
          <w:sz w:val="28"/>
          <w:szCs w:val="28"/>
          <w:rtl/>
        </w:rPr>
        <w:t>.</w:t>
      </w:r>
      <w:r w:rsidRPr="00532C38">
        <w:rPr>
          <w:rFonts w:hint="cs"/>
          <w:sz w:val="28"/>
          <w:szCs w:val="28"/>
          <w:rtl/>
        </w:rPr>
        <w:t xml:space="preserve"> </w:t>
      </w:r>
      <w:r w:rsidRPr="00D15958">
        <w:rPr>
          <w:b/>
          <w:bCs/>
          <w:sz w:val="28"/>
          <w:szCs w:val="28"/>
          <w:rPrChange w:id="483" w:author="Stav Cohen" w:date="2020-09-14T13:28:00Z">
            <w:rPr>
              <w:sz w:val="28"/>
              <w:szCs w:val="28"/>
            </w:rPr>
          </w:rPrChange>
        </w:rPr>
        <w:t>Overfitting</w:t>
      </w:r>
      <w:r w:rsidRPr="00532C38">
        <w:rPr>
          <w:rFonts w:hint="cs"/>
          <w:sz w:val="28"/>
          <w:szCs w:val="28"/>
          <w:rtl/>
        </w:rPr>
        <w:t xml:space="preserve"> </w:t>
      </w:r>
      <w:ins w:id="484" w:author="maya" w:date="2020-09-13T15:01:00Z">
        <w:r w:rsidR="008E2E48">
          <w:rPr>
            <w:rFonts w:hint="cs"/>
            <w:sz w:val="28"/>
            <w:szCs w:val="28"/>
            <w:rtl/>
          </w:rPr>
          <w:t xml:space="preserve">התאמת יתר </w:t>
        </w:r>
      </w:ins>
      <w:r w:rsidRPr="00532C38">
        <w:rPr>
          <w:rFonts w:hint="cs"/>
          <w:sz w:val="28"/>
          <w:szCs w:val="28"/>
          <w:rtl/>
        </w:rPr>
        <w:t>הינו המצב שבו המודל למד את נתוני האימון טוב מידי עד לרמה שאפשר להגיד שהוא "שינן" אותם לכן הוא מדויק מאוד לגביהם אך לגבי נתונים חדשים שאינו ראה מעולם הוא טועה ובגדול.</w:t>
      </w:r>
    </w:p>
    <w:p w14:paraId="476986A8" w14:textId="77777777" w:rsidR="00722ED6" w:rsidRPr="00532C38" w:rsidDel="00B3459F" w:rsidRDefault="00722ED6" w:rsidP="00F30BC6">
      <w:pPr>
        <w:pStyle w:val="ListParagraph"/>
        <w:bidi/>
        <w:jc w:val="both"/>
        <w:rPr>
          <w:del w:id="485" w:author="Stav Cohen" w:date="2020-09-14T11:44:00Z"/>
          <w:sz w:val="28"/>
          <w:szCs w:val="28"/>
          <w:rtl/>
        </w:rPr>
      </w:pPr>
      <w:r w:rsidRPr="00532C38">
        <w:rPr>
          <w:rFonts w:hint="cs"/>
          <w:sz w:val="28"/>
          <w:szCs w:val="28"/>
          <w:rtl/>
        </w:rPr>
        <w:t>זהו הוא מצב רע שנרצה להימנע ממנו בכל מחיר</w:t>
      </w:r>
      <w:r w:rsidRPr="00532C38">
        <w:rPr>
          <w:sz w:val="28"/>
          <w:szCs w:val="28"/>
        </w:rPr>
        <w:t>[1]</w:t>
      </w:r>
      <w:r w:rsidRPr="00532C38">
        <w:rPr>
          <w:rFonts w:hint="cs"/>
          <w:sz w:val="28"/>
          <w:szCs w:val="28"/>
          <w:rtl/>
        </w:rPr>
        <w:t>.</w:t>
      </w:r>
    </w:p>
    <w:p w14:paraId="365FC402" w14:textId="156376C6" w:rsidR="00722ED6" w:rsidRPr="00B3459F" w:rsidDel="00B3459F" w:rsidRDefault="00722ED6">
      <w:pPr>
        <w:bidi/>
        <w:rPr>
          <w:del w:id="486" w:author="Stav Cohen" w:date="2020-09-14T11:44:00Z"/>
          <w:sz w:val="28"/>
          <w:szCs w:val="28"/>
          <w:rtl/>
          <w:rPrChange w:id="487" w:author="Stav Cohen" w:date="2020-09-14T11:44:00Z">
            <w:rPr>
              <w:del w:id="488" w:author="Stav Cohen" w:date="2020-09-14T11:44:00Z"/>
              <w:rtl/>
            </w:rPr>
          </w:rPrChange>
        </w:rPr>
        <w:pPrChange w:id="489" w:author="Stav Cohen" w:date="2020-09-14T11:44:00Z">
          <w:pPr>
            <w:pStyle w:val="ListParagraph"/>
            <w:bidi/>
            <w:jc w:val="both"/>
          </w:pPr>
        </w:pPrChange>
      </w:pPr>
      <w:del w:id="490" w:author="Stav Cohen" w:date="2020-09-14T11:44:00Z">
        <w:r w:rsidRPr="00B3459F" w:rsidDel="00B3459F">
          <w:rPr>
            <w:rFonts w:hint="eastAsia"/>
            <w:sz w:val="28"/>
            <w:szCs w:val="28"/>
            <w:rtl/>
            <w:rPrChange w:id="491" w:author="Stav Cohen" w:date="2020-09-14T11:44:00Z">
              <w:rPr>
                <w:rFonts w:hint="eastAsia"/>
                <w:rtl/>
              </w:rPr>
            </w:rPrChange>
          </w:rPr>
          <w:delText>אנלוגיה</w:delText>
        </w:r>
        <w:r w:rsidRPr="00B3459F" w:rsidDel="00B3459F">
          <w:rPr>
            <w:sz w:val="28"/>
            <w:szCs w:val="28"/>
            <w:rtl/>
            <w:rPrChange w:id="492" w:author="Stav Cohen" w:date="2020-09-14T11:44:00Z">
              <w:rPr>
                <w:rtl/>
              </w:rPr>
            </w:rPrChange>
          </w:rPr>
          <w:delText xml:space="preserve"> מעניינת </w:delText>
        </w:r>
        <w:r w:rsidR="003B4EBE" w:rsidRPr="00B3459F" w:rsidDel="00B3459F">
          <w:rPr>
            <w:rFonts w:hint="eastAsia"/>
            <w:sz w:val="28"/>
            <w:szCs w:val="28"/>
            <w:rtl/>
            <w:rPrChange w:id="493" w:author="Stav Cohen" w:date="2020-09-14T11:44:00Z">
              <w:rPr>
                <w:rFonts w:hint="eastAsia"/>
                <w:rtl/>
              </w:rPr>
            </w:rPrChange>
          </w:rPr>
          <w:delText>היא</w:delText>
        </w:r>
        <w:r w:rsidR="003B4EBE" w:rsidRPr="00B3459F" w:rsidDel="00B3459F">
          <w:rPr>
            <w:sz w:val="28"/>
            <w:szCs w:val="28"/>
            <w:rtl/>
            <w:rPrChange w:id="494" w:author="Stav Cohen" w:date="2020-09-14T11:44:00Z">
              <w:rPr>
                <w:rtl/>
              </w:rPr>
            </w:rPrChange>
          </w:rPr>
          <w:delText xml:space="preserve"> </w:delText>
        </w:r>
        <w:r w:rsidR="003B4EBE" w:rsidRPr="00B3459F" w:rsidDel="00B3459F">
          <w:rPr>
            <w:rFonts w:hint="eastAsia"/>
            <w:sz w:val="28"/>
            <w:szCs w:val="28"/>
            <w:rtl/>
            <w:rPrChange w:id="495" w:author="Stav Cohen" w:date="2020-09-14T11:44:00Z">
              <w:rPr>
                <w:rFonts w:hint="eastAsia"/>
                <w:rtl/>
              </w:rPr>
            </w:rPrChange>
          </w:rPr>
          <w:delText>ל</w:delText>
        </w:r>
        <w:r w:rsidR="003B4EBE" w:rsidRPr="00B3459F" w:rsidDel="00B3459F">
          <w:rPr>
            <w:sz w:val="28"/>
            <w:szCs w:val="28"/>
            <w:rPrChange w:id="496" w:author="Stav Cohen" w:date="2020-09-14T11:44:00Z">
              <w:rPr/>
            </w:rPrChange>
          </w:rPr>
          <w:delText>OverFit</w:delText>
        </w:r>
        <w:r w:rsidR="003B4EBE" w:rsidRPr="00B3459F" w:rsidDel="00B3459F">
          <w:rPr>
            <w:sz w:val="28"/>
            <w:szCs w:val="28"/>
            <w:rtl/>
            <w:rPrChange w:id="497" w:author="Stav Cohen" w:date="2020-09-14T11:44:00Z">
              <w:rPr>
                <w:rtl/>
              </w:rPr>
            </w:rPrChange>
          </w:rPr>
          <w:delText xml:space="preserve"> היא ללמד </w:delText>
        </w:r>
        <w:r w:rsidR="000B4400" w:rsidRPr="00B3459F" w:rsidDel="00B3459F">
          <w:rPr>
            <w:rFonts w:hint="eastAsia"/>
            <w:sz w:val="28"/>
            <w:szCs w:val="28"/>
            <w:rtl/>
            <w:rPrChange w:id="498" w:author="Stav Cohen" w:date="2020-09-14T11:44:00Z">
              <w:rPr>
                <w:rFonts w:hint="eastAsia"/>
                <w:rtl/>
              </w:rPr>
            </w:rPrChange>
          </w:rPr>
          <w:delText>אדם</w:delText>
        </w:r>
        <w:r w:rsidR="000B4400" w:rsidRPr="00B3459F" w:rsidDel="00B3459F">
          <w:rPr>
            <w:sz w:val="28"/>
            <w:szCs w:val="28"/>
            <w:rtl/>
            <w:rPrChange w:id="499" w:author="Stav Cohen" w:date="2020-09-14T11:44:00Z">
              <w:rPr>
                <w:rtl/>
              </w:rPr>
            </w:rPrChange>
          </w:rPr>
          <w:delText xml:space="preserve"> </w:delText>
        </w:r>
        <w:r w:rsidR="000B4400" w:rsidRPr="00B3459F" w:rsidDel="00B3459F">
          <w:rPr>
            <w:rFonts w:hint="eastAsia"/>
            <w:sz w:val="28"/>
            <w:szCs w:val="28"/>
            <w:rtl/>
            <w:rPrChange w:id="500" w:author="Stav Cohen" w:date="2020-09-14T11:44:00Z">
              <w:rPr>
                <w:rFonts w:hint="eastAsia"/>
                <w:rtl/>
              </w:rPr>
            </w:rPrChange>
          </w:rPr>
          <w:delText>כל</w:delText>
        </w:r>
        <w:r w:rsidR="000B4400" w:rsidRPr="00B3459F" w:rsidDel="00B3459F">
          <w:rPr>
            <w:sz w:val="28"/>
            <w:szCs w:val="28"/>
            <w:rtl/>
            <w:rPrChange w:id="501" w:author="Stav Cohen" w:date="2020-09-14T11:44:00Z">
              <w:rPr>
                <w:rtl/>
              </w:rPr>
            </w:rPrChange>
          </w:rPr>
          <w:delText xml:space="preserve"> </w:delText>
        </w:r>
        <w:r w:rsidR="000B4400" w:rsidRPr="00B3459F" w:rsidDel="00B3459F">
          <w:rPr>
            <w:rFonts w:hint="eastAsia"/>
            <w:sz w:val="28"/>
            <w:szCs w:val="28"/>
            <w:rtl/>
            <w:rPrChange w:id="502" w:author="Stav Cohen" w:date="2020-09-14T11:44:00Z">
              <w:rPr>
                <w:rFonts w:hint="eastAsia"/>
                <w:rtl/>
              </w:rPr>
            </w:rPrChange>
          </w:rPr>
          <w:delText>חייו</w:delText>
        </w:r>
        <w:r w:rsidR="000B4400" w:rsidRPr="00B3459F" w:rsidDel="00B3459F">
          <w:rPr>
            <w:sz w:val="28"/>
            <w:szCs w:val="28"/>
            <w:rtl/>
            <w:rPrChange w:id="503" w:author="Stav Cohen" w:date="2020-09-14T11:44:00Z">
              <w:rPr>
                <w:rtl/>
              </w:rPr>
            </w:rPrChange>
          </w:rPr>
          <w:delText xml:space="preserve"> </w:delText>
        </w:r>
        <w:r w:rsidR="000B4400" w:rsidRPr="00B3459F" w:rsidDel="00B3459F">
          <w:rPr>
            <w:rFonts w:hint="eastAsia"/>
            <w:sz w:val="28"/>
            <w:szCs w:val="28"/>
            <w:rtl/>
            <w:rPrChange w:id="504" w:author="Stav Cohen" w:date="2020-09-14T11:44:00Z">
              <w:rPr>
                <w:rFonts w:hint="eastAsia"/>
                <w:rtl/>
              </w:rPr>
            </w:rPrChange>
          </w:rPr>
          <w:delText>שנעל</w:delText>
        </w:r>
        <w:r w:rsidR="00A05C41" w:rsidRPr="00B3459F" w:rsidDel="00B3459F">
          <w:rPr>
            <w:rFonts w:hint="eastAsia"/>
            <w:sz w:val="28"/>
            <w:szCs w:val="28"/>
            <w:rtl/>
            <w:rPrChange w:id="505" w:author="Stav Cohen" w:date="2020-09-14T11:44:00Z">
              <w:rPr>
                <w:rFonts w:hint="eastAsia"/>
                <w:rtl/>
              </w:rPr>
            </w:rPrChange>
          </w:rPr>
          <w:delText>י</w:delText>
        </w:r>
        <w:r w:rsidR="000B4400" w:rsidRPr="00B3459F" w:rsidDel="00B3459F">
          <w:rPr>
            <w:rFonts w:hint="eastAsia"/>
            <w:sz w:val="28"/>
            <w:szCs w:val="28"/>
            <w:rtl/>
            <w:rPrChange w:id="506" w:author="Stav Cohen" w:date="2020-09-14T11:44:00Z">
              <w:rPr>
                <w:rFonts w:hint="eastAsia"/>
                <w:rtl/>
              </w:rPr>
            </w:rPrChange>
          </w:rPr>
          <w:delText>ים</w:delText>
        </w:r>
        <w:r w:rsidR="000B4400" w:rsidRPr="00B3459F" w:rsidDel="00B3459F">
          <w:rPr>
            <w:sz w:val="28"/>
            <w:szCs w:val="28"/>
            <w:rtl/>
            <w:rPrChange w:id="507" w:author="Stav Cohen" w:date="2020-09-14T11:44:00Z">
              <w:rPr>
                <w:rtl/>
              </w:rPr>
            </w:rPrChange>
          </w:rPr>
          <w:delText xml:space="preserve"> </w:delText>
        </w:r>
        <w:r w:rsidR="000B4400" w:rsidRPr="00B3459F" w:rsidDel="00B3459F">
          <w:rPr>
            <w:rFonts w:hint="eastAsia"/>
            <w:sz w:val="28"/>
            <w:szCs w:val="28"/>
            <w:rtl/>
            <w:rPrChange w:id="508" w:author="Stav Cohen" w:date="2020-09-14T11:44:00Z">
              <w:rPr>
                <w:rFonts w:hint="eastAsia"/>
                <w:rtl/>
              </w:rPr>
            </w:rPrChange>
          </w:rPr>
          <w:delText>נראים</w:delText>
        </w:r>
        <w:r w:rsidR="000B4400" w:rsidRPr="00B3459F" w:rsidDel="00B3459F">
          <w:rPr>
            <w:sz w:val="28"/>
            <w:szCs w:val="28"/>
            <w:rtl/>
            <w:rPrChange w:id="509" w:author="Stav Cohen" w:date="2020-09-14T11:44:00Z">
              <w:rPr>
                <w:rtl/>
              </w:rPr>
            </w:rPrChange>
          </w:rPr>
          <w:delText xml:space="preserve"> </w:delText>
        </w:r>
        <w:r w:rsidR="000B4400" w:rsidRPr="00B3459F" w:rsidDel="00B3459F">
          <w:rPr>
            <w:rFonts w:hint="eastAsia"/>
            <w:sz w:val="28"/>
            <w:szCs w:val="28"/>
            <w:rtl/>
            <w:rPrChange w:id="510" w:author="Stav Cohen" w:date="2020-09-14T11:44:00Z">
              <w:rPr>
                <w:rFonts w:hint="eastAsia"/>
                <w:rtl/>
              </w:rPr>
            </w:rPrChange>
          </w:rPr>
          <w:delText>רק</w:delText>
        </w:r>
        <w:r w:rsidR="000B4400" w:rsidRPr="00B3459F" w:rsidDel="00B3459F">
          <w:rPr>
            <w:sz w:val="28"/>
            <w:szCs w:val="28"/>
            <w:rtl/>
            <w:rPrChange w:id="511" w:author="Stav Cohen" w:date="2020-09-14T11:44:00Z">
              <w:rPr>
                <w:rtl/>
              </w:rPr>
            </w:rPrChange>
          </w:rPr>
          <w:delText xml:space="preserve"> </w:delText>
        </w:r>
        <w:r w:rsidR="000B4400" w:rsidRPr="00B3459F" w:rsidDel="00B3459F">
          <w:rPr>
            <w:rFonts w:hint="eastAsia"/>
            <w:sz w:val="28"/>
            <w:szCs w:val="28"/>
            <w:rtl/>
            <w:rPrChange w:id="512" w:author="Stav Cohen" w:date="2020-09-14T11:44:00Z">
              <w:rPr>
                <w:rFonts w:hint="eastAsia"/>
                <w:rtl/>
              </w:rPr>
            </w:rPrChange>
          </w:rPr>
          <w:delText>בצורת</w:delText>
        </w:r>
        <w:r w:rsidR="000B4400" w:rsidRPr="00B3459F" w:rsidDel="00B3459F">
          <w:rPr>
            <w:sz w:val="28"/>
            <w:szCs w:val="28"/>
            <w:rtl/>
            <w:rPrChange w:id="513" w:author="Stav Cohen" w:date="2020-09-14T11:44:00Z">
              <w:rPr>
                <w:rtl/>
              </w:rPr>
            </w:rPrChange>
          </w:rPr>
          <w:delText xml:space="preserve"> </w:delText>
        </w:r>
        <w:r w:rsidR="000B4400" w:rsidRPr="00B3459F" w:rsidDel="00B3459F">
          <w:rPr>
            <w:rFonts w:hint="eastAsia"/>
            <w:sz w:val="28"/>
            <w:szCs w:val="28"/>
            <w:rtl/>
            <w:rPrChange w:id="514" w:author="Stav Cohen" w:date="2020-09-14T11:44:00Z">
              <w:rPr>
                <w:rFonts w:hint="eastAsia"/>
                <w:rtl/>
              </w:rPr>
            </w:rPrChange>
          </w:rPr>
          <w:delText>נעלי</w:delText>
        </w:r>
        <w:r w:rsidR="000B4400" w:rsidRPr="00B3459F" w:rsidDel="00B3459F">
          <w:rPr>
            <w:sz w:val="28"/>
            <w:szCs w:val="28"/>
            <w:rtl/>
            <w:rPrChange w:id="515" w:author="Stav Cohen" w:date="2020-09-14T11:44:00Z">
              <w:rPr>
                <w:rtl/>
              </w:rPr>
            </w:rPrChange>
          </w:rPr>
          <w:delText xml:space="preserve"> </w:delText>
        </w:r>
        <w:r w:rsidR="000B4400" w:rsidRPr="00B3459F" w:rsidDel="00B3459F">
          <w:rPr>
            <w:rFonts w:hint="eastAsia"/>
            <w:sz w:val="28"/>
            <w:szCs w:val="28"/>
            <w:rtl/>
            <w:rPrChange w:id="516" w:author="Stav Cohen" w:date="2020-09-14T11:44:00Z">
              <w:rPr>
                <w:rFonts w:hint="eastAsia"/>
                <w:rtl/>
              </w:rPr>
            </w:rPrChange>
          </w:rPr>
          <w:delText>ספורט</w:delText>
        </w:r>
        <w:r w:rsidR="000B4400" w:rsidRPr="00B3459F" w:rsidDel="00B3459F">
          <w:rPr>
            <w:sz w:val="28"/>
            <w:szCs w:val="28"/>
            <w:rtl/>
            <w:rPrChange w:id="517" w:author="Stav Cohen" w:date="2020-09-14T11:44:00Z">
              <w:rPr>
                <w:rtl/>
              </w:rPr>
            </w:rPrChange>
          </w:rPr>
          <w:delText xml:space="preserve"> </w:delText>
        </w:r>
        <w:r w:rsidR="000B4400" w:rsidRPr="00B3459F" w:rsidDel="00B3459F">
          <w:rPr>
            <w:rFonts w:hint="eastAsia"/>
            <w:sz w:val="28"/>
            <w:szCs w:val="28"/>
            <w:rtl/>
            <w:rPrChange w:id="518" w:author="Stav Cohen" w:date="2020-09-14T11:44:00Z">
              <w:rPr>
                <w:rFonts w:hint="eastAsia"/>
                <w:rtl/>
              </w:rPr>
            </w:rPrChange>
          </w:rPr>
          <w:delText>ואז</w:delText>
        </w:r>
        <w:r w:rsidR="000B4400" w:rsidRPr="00B3459F" w:rsidDel="00B3459F">
          <w:rPr>
            <w:sz w:val="28"/>
            <w:szCs w:val="28"/>
            <w:rtl/>
            <w:rPrChange w:id="519" w:author="Stav Cohen" w:date="2020-09-14T11:44:00Z">
              <w:rPr>
                <w:rtl/>
              </w:rPr>
            </w:rPrChange>
          </w:rPr>
          <w:delText xml:space="preserve"> </w:delText>
        </w:r>
        <w:r w:rsidR="000B4400" w:rsidRPr="00B3459F" w:rsidDel="00B3459F">
          <w:rPr>
            <w:rFonts w:hint="eastAsia"/>
            <w:sz w:val="28"/>
            <w:szCs w:val="28"/>
            <w:rtl/>
            <w:rPrChange w:id="520" w:author="Stav Cohen" w:date="2020-09-14T11:44:00Z">
              <w:rPr>
                <w:rFonts w:hint="eastAsia"/>
                <w:rtl/>
              </w:rPr>
            </w:rPrChange>
          </w:rPr>
          <w:delText>להראות</w:delText>
        </w:r>
        <w:r w:rsidR="000B4400" w:rsidRPr="00B3459F" w:rsidDel="00B3459F">
          <w:rPr>
            <w:sz w:val="28"/>
            <w:szCs w:val="28"/>
            <w:rtl/>
            <w:rPrChange w:id="521" w:author="Stav Cohen" w:date="2020-09-14T11:44:00Z">
              <w:rPr>
                <w:rtl/>
              </w:rPr>
            </w:rPrChange>
          </w:rPr>
          <w:delText xml:space="preserve"> </w:delText>
        </w:r>
        <w:r w:rsidR="000B4400" w:rsidRPr="00B3459F" w:rsidDel="00B3459F">
          <w:rPr>
            <w:rFonts w:hint="eastAsia"/>
            <w:sz w:val="28"/>
            <w:szCs w:val="28"/>
            <w:rtl/>
            <w:rPrChange w:id="522" w:author="Stav Cohen" w:date="2020-09-14T11:44:00Z">
              <w:rPr>
                <w:rFonts w:hint="eastAsia"/>
                <w:rtl/>
              </w:rPr>
            </w:rPrChange>
          </w:rPr>
          <w:delText>לו</w:delText>
        </w:r>
        <w:r w:rsidR="000B4400" w:rsidRPr="00B3459F" w:rsidDel="00B3459F">
          <w:rPr>
            <w:sz w:val="28"/>
            <w:szCs w:val="28"/>
            <w:rtl/>
            <w:rPrChange w:id="523" w:author="Stav Cohen" w:date="2020-09-14T11:44:00Z">
              <w:rPr>
                <w:rtl/>
              </w:rPr>
            </w:rPrChange>
          </w:rPr>
          <w:delText xml:space="preserve"> </w:delText>
        </w:r>
        <w:r w:rsidR="000B4400" w:rsidRPr="00B3459F" w:rsidDel="00B3459F">
          <w:rPr>
            <w:rFonts w:hint="eastAsia"/>
            <w:sz w:val="28"/>
            <w:szCs w:val="28"/>
            <w:rtl/>
            <w:rPrChange w:id="524" w:author="Stav Cohen" w:date="2020-09-14T11:44:00Z">
              <w:rPr>
                <w:rFonts w:hint="eastAsia"/>
                <w:rtl/>
              </w:rPr>
            </w:rPrChange>
          </w:rPr>
          <w:delText>תמונה</w:delText>
        </w:r>
        <w:r w:rsidR="000B4400" w:rsidRPr="00B3459F" w:rsidDel="00B3459F">
          <w:rPr>
            <w:sz w:val="28"/>
            <w:szCs w:val="28"/>
            <w:rtl/>
            <w:rPrChange w:id="525" w:author="Stav Cohen" w:date="2020-09-14T11:44:00Z">
              <w:rPr>
                <w:rtl/>
              </w:rPr>
            </w:rPrChange>
          </w:rPr>
          <w:delText xml:space="preserve"> </w:delText>
        </w:r>
        <w:r w:rsidR="000B4400" w:rsidRPr="00B3459F" w:rsidDel="00B3459F">
          <w:rPr>
            <w:rFonts w:hint="eastAsia"/>
            <w:sz w:val="28"/>
            <w:szCs w:val="28"/>
            <w:rtl/>
            <w:rPrChange w:id="526" w:author="Stav Cohen" w:date="2020-09-14T11:44:00Z">
              <w:rPr>
                <w:rFonts w:hint="eastAsia"/>
                <w:rtl/>
              </w:rPr>
            </w:rPrChange>
          </w:rPr>
          <w:delText>של</w:delText>
        </w:r>
        <w:r w:rsidR="000B4400" w:rsidRPr="00B3459F" w:rsidDel="00B3459F">
          <w:rPr>
            <w:sz w:val="28"/>
            <w:szCs w:val="28"/>
            <w:rtl/>
            <w:rPrChange w:id="527" w:author="Stav Cohen" w:date="2020-09-14T11:44:00Z">
              <w:rPr>
                <w:rtl/>
              </w:rPr>
            </w:rPrChange>
          </w:rPr>
          <w:delText xml:space="preserve"> </w:delText>
        </w:r>
        <w:r w:rsidR="000B4400" w:rsidRPr="00B3459F" w:rsidDel="00B3459F">
          <w:rPr>
            <w:rFonts w:hint="eastAsia"/>
            <w:sz w:val="28"/>
            <w:szCs w:val="28"/>
            <w:rtl/>
            <w:rPrChange w:id="528" w:author="Stav Cohen" w:date="2020-09-14T11:44:00Z">
              <w:rPr>
                <w:rFonts w:hint="eastAsia"/>
                <w:rtl/>
              </w:rPr>
            </w:rPrChange>
          </w:rPr>
          <w:delText>נעלי</w:delText>
        </w:r>
        <w:r w:rsidR="000B4400" w:rsidRPr="00B3459F" w:rsidDel="00B3459F">
          <w:rPr>
            <w:sz w:val="28"/>
            <w:szCs w:val="28"/>
            <w:rtl/>
            <w:rPrChange w:id="529" w:author="Stav Cohen" w:date="2020-09-14T11:44:00Z">
              <w:rPr>
                <w:rtl/>
              </w:rPr>
            </w:rPrChange>
          </w:rPr>
          <w:delText xml:space="preserve"> </w:delText>
        </w:r>
        <w:r w:rsidR="000B4400" w:rsidRPr="00B3459F" w:rsidDel="00B3459F">
          <w:rPr>
            <w:rFonts w:hint="eastAsia"/>
            <w:sz w:val="28"/>
            <w:szCs w:val="28"/>
            <w:rtl/>
            <w:rPrChange w:id="530" w:author="Stav Cohen" w:date="2020-09-14T11:44:00Z">
              <w:rPr>
                <w:rFonts w:hint="eastAsia"/>
                <w:rtl/>
              </w:rPr>
            </w:rPrChange>
          </w:rPr>
          <w:delText>עקב</w:delText>
        </w:r>
        <w:r w:rsidR="000B4400" w:rsidRPr="00B3459F" w:rsidDel="00B3459F">
          <w:rPr>
            <w:sz w:val="28"/>
            <w:szCs w:val="28"/>
            <w:rtl/>
            <w:rPrChange w:id="531" w:author="Stav Cohen" w:date="2020-09-14T11:44:00Z">
              <w:rPr>
                <w:rtl/>
              </w:rPr>
            </w:rPrChange>
          </w:rPr>
          <w:delText xml:space="preserve"> </w:delText>
        </w:r>
        <w:r w:rsidR="000B4400" w:rsidRPr="00B3459F" w:rsidDel="00B3459F">
          <w:rPr>
            <w:rFonts w:hint="eastAsia"/>
            <w:sz w:val="28"/>
            <w:szCs w:val="28"/>
            <w:rtl/>
            <w:rPrChange w:id="532" w:author="Stav Cohen" w:date="2020-09-14T11:44:00Z">
              <w:rPr>
                <w:rFonts w:hint="eastAsia"/>
                <w:rtl/>
              </w:rPr>
            </w:rPrChange>
          </w:rPr>
          <w:delText>ולשאול</w:delText>
        </w:r>
        <w:r w:rsidR="000B4400" w:rsidRPr="00B3459F" w:rsidDel="00B3459F">
          <w:rPr>
            <w:sz w:val="28"/>
            <w:szCs w:val="28"/>
            <w:rtl/>
            <w:rPrChange w:id="533" w:author="Stav Cohen" w:date="2020-09-14T11:44:00Z">
              <w:rPr>
                <w:rtl/>
              </w:rPr>
            </w:rPrChange>
          </w:rPr>
          <w:delText xml:space="preserve"> </w:delText>
        </w:r>
        <w:r w:rsidR="000B4400" w:rsidRPr="00B3459F" w:rsidDel="00B3459F">
          <w:rPr>
            <w:rFonts w:hint="eastAsia"/>
            <w:sz w:val="28"/>
            <w:szCs w:val="28"/>
            <w:rtl/>
            <w:rPrChange w:id="534" w:author="Stav Cohen" w:date="2020-09-14T11:44:00Z">
              <w:rPr>
                <w:rFonts w:hint="eastAsia"/>
                <w:rtl/>
              </w:rPr>
            </w:rPrChange>
          </w:rPr>
          <w:delText>אותו</w:delText>
        </w:r>
        <w:r w:rsidR="000B4400" w:rsidRPr="00B3459F" w:rsidDel="00B3459F">
          <w:rPr>
            <w:sz w:val="28"/>
            <w:szCs w:val="28"/>
            <w:rtl/>
            <w:rPrChange w:id="535" w:author="Stav Cohen" w:date="2020-09-14T11:44:00Z">
              <w:rPr>
                <w:rtl/>
              </w:rPr>
            </w:rPrChange>
          </w:rPr>
          <w:delText xml:space="preserve"> </w:delText>
        </w:r>
        <w:r w:rsidR="000B4400" w:rsidRPr="00B3459F" w:rsidDel="00B3459F">
          <w:rPr>
            <w:rFonts w:hint="eastAsia"/>
            <w:sz w:val="28"/>
            <w:szCs w:val="28"/>
            <w:rtl/>
            <w:rPrChange w:id="536" w:author="Stav Cohen" w:date="2020-09-14T11:44:00Z">
              <w:rPr>
                <w:rFonts w:hint="eastAsia"/>
                <w:rtl/>
              </w:rPr>
            </w:rPrChange>
          </w:rPr>
          <w:delText>מה</w:delText>
        </w:r>
        <w:r w:rsidR="000B4400" w:rsidRPr="00B3459F" w:rsidDel="00B3459F">
          <w:rPr>
            <w:sz w:val="28"/>
            <w:szCs w:val="28"/>
            <w:rtl/>
            <w:rPrChange w:id="537" w:author="Stav Cohen" w:date="2020-09-14T11:44:00Z">
              <w:rPr>
                <w:rtl/>
              </w:rPr>
            </w:rPrChange>
          </w:rPr>
          <w:delText xml:space="preserve"> </w:delText>
        </w:r>
        <w:r w:rsidR="000B4400" w:rsidRPr="00B3459F" w:rsidDel="00B3459F">
          <w:rPr>
            <w:rFonts w:hint="eastAsia"/>
            <w:sz w:val="28"/>
            <w:szCs w:val="28"/>
            <w:rtl/>
            <w:rPrChange w:id="538" w:author="Stav Cohen" w:date="2020-09-14T11:44:00Z">
              <w:rPr>
                <w:rFonts w:hint="eastAsia"/>
                <w:rtl/>
              </w:rPr>
            </w:rPrChange>
          </w:rPr>
          <w:delText>זה</w:delText>
        </w:r>
        <w:r w:rsidR="000B4400" w:rsidRPr="00B3459F" w:rsidDel="00B3459F">
          <w:rPr>
            <w:sz w:val="28"/>
            <w:szCs w:val="28"/>
            <w:rtl/>
            <w:rPrChange w:id="539" w:author="Stav Cohen" w:date="2020-09-14T11:44:00Z">
              <w:rPr>
                <w:rtl/>
              </w:rPr>
            </w:rPrChange>
          </w:rPr>
          <w:delText>?</w:delText>
        </w:r>
      </w:del>
    </w:p>
    <w:p w14:paraId="12EF4690" w14:textId="097CB1AD" w:rsidR="000B4400" w:rsidRPr="00532C38" w:rsidRDefault="000B4400" w:rsidP="00063F88">
      <w:pPr>
        <w:pStyle w:val="ListParagraph"/>
        <w:bidi/>
        <w:jc w:val="both"/>
        <w:rPr>
          <w:rtl/>
        </w:rPr>
      </w:pPr>
      <w:del w:id="540" w:author="Stav Cohen" w:date="2020-09-14T11:44:00Z">
        <w:r w:rsidRPr="00532C38" w:rsidDel="00B3459F">
          <w:rPr>
            <w:rFonts w:hint="cs"/>
            <w:rtl/>
          </w:rPr>
          <w:delText>הבנאדם לא ידע שאלה נעליים בכלל כי הוא מכיר רק נעלי ספורט</w:delText>
        </w:r>
      </w:del>
      <w:r w:rsidRPr="00532C38">
        <w:rPr>
          <w:rFonts w:hint="cs"/>
          <w:rtl/>
        </w:rPr>
        <w:t>.</w:t>
      </w:r>
    </w:p>
    <w:p w14:paraId="0072C0E2" w14:textId="77777777" w:rsidR="000B4400" w:rsidRPr="00532C38" w:rsidRDefault="000B4400" w:rsidP="00F30BC6">
      <w:pPr>
        <w:pStyle w:val="ListParagraph"/>
        <w:bidi/>
        <w:jc w:val="both"/>
        <w:rPr>
          <w:sz w:val="28"/>
          <w:szCs w:val="28"/>
          <w:rtl/>
        </w:rPr>
      </w:pPr>
    </w:p>
    <w:p w14:paraId="4D5E44EA" w14:textId="77777777" w:rsidR="000B4400" w:rsidRPr="00D11135" w:rsidRDefault="000B4400" w:rsidP="00F30BC6">
      <w:pPr>
        <w:pStyle w:val="ListParagraph"/>
        <w:bidi/>
        <w:jc w:val="both"/>
        <w:rPr>
          <w:sz w:val="28"/>
          <w:szCs w:val="28"/>
          <w:u w:val="single"/>
          <w:rtl/>
        </w:rPr>
      </w:pPr>
      <w:r w:rsidRPr="00D11135">
        <w:rPr>
          <w:rFonts w:hint="cs"/>
          <w:sz w:val="28"/>
          <w:szCs w:val="28"/>
          <w:u w:val="single"/>
          <w:rtl/>
        </w:rPr>
        <w:t>אז איך נמנעים מ</w:t>
      </w:r>
      <w:r w:rsidRPr="00D11135">
        <w:rPr>
          <w:sz w:val="28"/>
          <w:szCs w:val="28"/>
          <w:u w:val="single"/>
        </w:rPr>
        <w:t xml:space="preserve"> Overfit - </w:t>
      </w:r>
      <w:r w:rsidRPr="00D11135">
        <w:rPr>
          <w:rFonts w:hint="cs"/>
          <w:sz w:val="28"/>
          <w:szCs w:val="28"/>
          <w:u w:val="single"/>
          <w:rtl/>
        </w:rPr>
        <w:t>?</w:t>
      </w:r>
    </w:p>
    <w:p w14:paraId="3486A24C" w14:textId="41F5E5E6" w:rsidR="000B4400" w:rsidRPr="00D11135" w:rsidRDefault="000B4400" w:rsidP="00F30BC6">
      <w:pPr>
        <w:pStyle w:val="ListParagraph"/>
        <w:numPr>
          <w:ilvl w:val="0"/>
          <w:numId w:val="3"/>
        </w:numPr>
        <w:bidi/>
        <w:jc w:val="both"/>
        <w:rPr>
          <w:sz w:val="28"/>
          <w:szCs w:val="28"/>
        </w:rPr>
      </w:pPr>
      <w:r w:rsidRPr="00D11135">
        <w:rPr>
          <w:rFonts w:hint="cs"/>
          <w:sz w:val="28"/>
          <w:szCs w:val="28"/>
          <w:rtl/>
        </w:rPr>
        <w:lastRenderedPageBreak/>
        <w:t xml:space="preserve">איזון הסטים של הנתונים- חשוב להקפיד על כך שסט האימון וסט הבדיקה יהיו מגוונים ככל שאפשר וחלוקת הנתונים השונים </w:t>
      </w:r>
      <w:proofErr w:type="spellStart"/>
      <w:r w:rsidR="00D11135" w:rsidRPr="00D11135">
        <w:rPr>
          <w:rFonts w:hint="cs"/>
          <w:sz w:val="28"/>
          <w:szCs w:val="28"/>
          <w:rtl/>
        </w:rPr>
        <w:t>מב</w:t>
      </w:r>
      <w:ins w:id="541" w:author="Stav Cohen" w:date="2020-10-26T19:51:00Z">
        <w:r w:rsidR="00E95BBA">
          <w:rPr>
            <w:rFonts w:hint="cs"/>
            <w:sz w:val="28"/>
            <w:szCs w:val="28"/>
            <w:rtl/>
          </w:rPr>
          <w:t>י</w:t>
        </w:r>
      </w:ins>
      <w:r w:rsidR="00D11135" w:rsidRPr="00D11135">
        <w:rPr>
          <w:rFonts w:hint="cs"/>
          <w:sz w:val="28"/>
          <w:szCs w:val="28"/>
          <w:rtl/>
        </w:rPr>
        <w:t>ניהם</w:t>
      </w:r>
      <w:proofErr w:type="spellEnd"/>
      <w:r w:rsidRPr="00D11135">
        <w:rPr>
          <w:rFonts w:hint="cs"/>
          <w:sz w:val="28"/>
          <w:szCs w:val="28"/>
          <w:rtl/>
        </w:rPr>
        <w:t xml:space="preserve"> תתבצע בצורה שווה יחסית. מומלץ לבצע את חילוק מסד הנתונים לשני הסטים בצורה רנדומלית.</w:t>
      </w:r>
    </w:p>
    <w:p w14:paraId="2C0D0205" w14:textId="77777777" w:rsidR="006F369C" w:rsidRPr="00D11135" w:rsidRDefault="006F369C" w:rsidP="00F30BC6">
      <w:pPr>
        <w:pStyle w:val="ListParagraph"/>
        <w:numPr>
          <w:ilvl w:val="0"/>
          <w:numId w:val="3"/>
        </w:numPr>
        <w:bidi/>
        <w:jc w:val="both"/>
        <w:rPr>
          <w:sz w:val="28"/>
          <w:szCs w:val="28"/>
        </w:rPr>
      </w:pPr>
      <w:r w:rsidRPr="00D11135">
        <w:rPr>
          <w:sz w:val="28"/>
          <w:szCs w:val="28"/>
        </w:rPr>
        <w:t>Dropouts</w:t>
      </w:r>
      <w:r w:rsidRPr="00D11135">
        <w:rPr>
          <w:rFonts w:hint="cs"/>
          <w:sz w:val="28"/>
          <w:szCs w:val="28"/>
          <w:rtl/>
        </w:rPr>
        <w:t xml:space="preserve">- טכניקה זו באה לידי מימוש בזמן אימון רשת הנוירונים בכך שהיא מציגה לנו משתנה הסתברותי חדש </w:t>
      </w:r>
      <w:proofErr w:type="gramStart"/>
      <w:r w:rsidRPr="00D11135">
        <w:rPr>
          <w:sz w:val="28"/>
          <w:szCs w:val="28"/>
        </w:rPr>
        <w:t xml:space="preserve">P </w:t>
      </w:r>
      <w:r w:rsidRPr="00D11135">
        <w:rPr>
          <w:rFonts w:hint="cs"/>
          <w:sz w:val="28"/>
          <w:szCs w:val="28"/>
          <w:rtl/>
        </w:rPr>
        <w:t xml:space="preserve"> אשר</w:t>
      </w:r>
      <w:proofErr w:type="gramEnd"/>
      <w:r w:rsidRPr="00D11135">
        <w:rPr>
          <w:rFonts w:hint="cs"/>
          <w:sz w:val="28"/>
          <w:szCs w:val="28"/>
          <w:rtl/>
        </w:rPr>
        <w:t xml:space="preserve"> מוצמד לכל נוירון ברשת אשר קובע הסתברות מסוימת שנוירון כלשהו לא יפעל במהלך מעבר אחד על קלט מסוים ברשת. הרשת לא נפגעת מכך ואפילו נהיית יותר מדויקת אפילו כאשר חלק מהאינפורמציה בה נעלם</w:t>
      </w:r>
      <w:r w:rsidR="009D3728" w:rsidRPr="00D11135">
        <w:rPr>
          <w:rFonts w:hint="cs"/>
          <w:sz w:val="28"/>
          <w:szCs w:val="28"/>
          <w:rtl/>
        </w:rPr>
        <w:t>.</w:t>
      </w:r>
      <w:r w:rsidRPr="00D11135">
        <w:rPr>
          <w:rFonts w:hint="cs"/>
          <w:sz w:val="28"/>
          <w:szCs w:val="28"/>
          <w:rtl/>
        </w:rPr>
        <w:t xml:space="preserve"> טכניקה זו מונעת מהרשת להסתמך יותר מדי על</w:t>
      </w:r>
      <w:r w:rsidR="00532C38" w:rsidRPr="00D11135">
        <w:rPr>
          <w:rFonts w:hint="cs"/>
          <w:sz w:val="28"/>
          <w:szCs w:val="28"/>
          <w:rtl/>
        </w:rPr>
        <w:t xml:space="preserve"> נוירון</w:t>
      </w:r>
      <w:r w:rsidRPr="00D11135">
        <w:rPr>
          <w:rFonts w:hint="cs"/>
          <w:sz w:val="28"/>
          <w:szCs w:val="28"/>
          <w:rtl/>
        </w:rPr>
        <w:t xml:space="preserve"> אחד או יותר וכתוצאה מכך להגדיל את הדיוק של המודל ולהימנע יותר מ</w:t>
      </w:r>
      <w:r w:rsidRPr="00D11135">
        <w:rPr>
          <w:sz w:val="28"/>
          <w:szCs w:val="28"/>
        </w:rPr>
        <w:t>Overfitting</w:t>
      </w:r>
      <w:r w:rsidRPr="00D11135">
        <w:rPr>
          <w:rFonts w:hint="cs"/>
          <w:sz w:val="28"/>
          <w:szCs w:val="28"/>
          <w:rtl/>
        </w:rPr>
        <w:t>.</w:t>
      </w:r>
    </w:p>
    <w:p w14:paraId="0A134D71" w14:textId="77777777" w:rsidR="006F369C" w:rsidRPr="00D11135" w:rsidRDefault="006F369C" w:rsidP="00730EF7">
      <w:pPr>
        <w:pStyle w:val="ListParagraph"/>
        <w:bidi/>
        <w:jc w:val="center"/>
        <w:rPr>
          <w:sz w:val="28"/>
          <w:szCs w:val="28"/>
          <w:rtl/>
        </w:rPr>
      </w:pPr>
      <w:r w:rsidRPr="00D11135">
        <w:rPr>
          <w:rFonts w:cs="Arial"/>
          <w:noProof/>
          <w:sz w:val="28"/>
          <w:szCs w:val="28"/>
          <w:rtl/>
        </w:rPr>
        <w:drawing>
          <wp:inline distT="0" distB="0" distL="0" distR="0" wp14:anchorId="77CC78E8" wp14:editId="7A4747A6">
            <wp:extent cx="3453537" cy="19418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9353" cy="1956316"/>
                    </a:xfrm>
                    <a:prstGeom prst="rect">
                      <a:avLst/>
                    </a:prstGeom>
                  </pic:spPr>
                </pic:pic>
              </a:graphicData>
            </a:graphic>
          </wp:inline>
        </w:drawing>
      </w:r>
    </w:p>
    <w:p w14:paraId="218E9070" w14:textId="20F58F37" w:rsidR="006F369C" w:rsidRPr="00D11135" w:rsidRDefault="006F369C" w:rsidP="00D11135">
      <w:pPr>
        <w:pStyle w:val="ListParagraph"/>
        <w:bidi/>
        <w:jc w:val="center"/>
        <w:rPr>
          <w:rtl/>
        </w:rPr>
      </w:pPr>
      <w:r w:rsidRPr="00D11135">
        <w:rPr>
          <w:rFonts w:hint="cs"/>
          <w:rtl/>
        </w:rPr>
        <w:t xml:space="preserve">תמונה מספר </w:t>
      </w:r>
      <w:del w:id="542" w:author="Stav Cohen" w:date="2020-09-14T13:29:00Z">
        <w:r w:rsidR="00D11135" w:rsidDel="006736C5">
          <w:rPr>
            <w:rFonts w:hint="cs"/>
            <w:rtl/>
          </w:rPr>
          <w:delText>22</w:delText>
        </w:r>
        <w:r w:rsidRPr="00D11135" w:rsidDel="006736C5">
          <w:rPr>
            <w:rFonts w:hint="cs"/>
            <w:rtl/>
          </w:rPr>
          <w:delText xml:space="preserve"> </w:delText>
        </w:r>
      </w:del>
      <w:ins w:id="543" w:author="Stav Cohen" w:date="2020-09-14T13:29:00Z">
        <w:r w:rsidR="006736C5">
          <w:rPr>
            <w:rFonts w:hint="cs"/>
            <w:rtl/>
          </w:rPr>
          <w:t>2</w:t>
        </w:r>
      </w:ins>
      <w:ins w:id="544" w:author="Stav Cohen" w:date="2020-10-16T13:44:00Z">
        <w:r w:rsidR="002220B3">
          <w:rPr>
            <w:rFonts w:hint="cs"/>
            <w:rtl/>
          </w:rPr>
          <w:t>2</w:t>
        </w:r>
      </w:ins>
      <w:ins w:id="545" w:author="Stav Cohen" w:date="2020-09-14T13:29:00Z">
        <w:r w:rsidR="006736C5" w:rsidRPr="00D11135">
          <w:rPr>
            <w:rFonts w:hint="cs"/>
            <w:rtl/>
          </w:rPr>
          <w:t xml:space="preserve"> </w:t>
        </w:r>
      </w:ins>
      <w:r w:rsidRPr="00D11135">
        <w:rPr>
          <w:rFonts w:hint="cs"/>
          <w:rtl/>
        </w:rPr>
        <w:t>:המציגה את תהליך ה</w:t>
      </w:r>
      <w:r w:rsidRPr="00D11135">
        <w:t xml:space="preserve">- </w:t>
      </w:r>
      <w:r w:rsidRPr="00D11135">
        <w:rPr>
          <w:rFonts w:hint="cs"/>
          <w:rtl/>
        </w:rPr>
        <w:t xml:space="preserve"> </w:t>
      </w:r>
      <w:r w:rsidR="002318AF" w:rsidRPr="00D11135">
        <w:rPr>
          <w:rFonts w:hint="cs"/>
          <w:rtl/>
        </w:rPr>
        <w:t xml:space="preserve"> </w:t>
      </w:r>
      <w:r w:rsidRPr="00D11135">
        <w:t xml:space="preserve">Dropout </w:t>
      </w:r>
      <w:r w:rsidR="002318AF" w:rsidRPr="00D11135">
        <w:rPr>
          <w:rFonts w:hint="cs"/>
          <w:rtl/>
        </w:rPr>
        <w:t xml:space="preserve"> בארכיטקטורה בסיסית</w:t>
      </w:r>
      <w:r w:rsidRPr="00D11135">
        <w:rPr>
          <w:rFonts w:hint="cs"/>
          <w:rtl/>
        </w:rPr>
        <w:t>[</w:t>
      </w:r>
      <w:r w:rsidR="002318AF" w:rsidRPr="00D11135">
        <w:rPr>
          <w:rFonts w:hint="cs"/>
          <w:rtl/>
        </w:rPr>
        <w:t>1].</w:t>
      </w:r>
    </w:p>
    <w:p w14:paraId="7547EEDA" w14:textId="697E7292" w:rsidR="002318AF" w:rsidRPr="002318AF" w:rsidRDefault="002318AF" w:rsidP="00F30BC6">
      <w:pPr>
        <w:pStyle w:val="ListParagraph"/>
        <w:bidi/>
        <w:jc w:val="both"/>
        <w:rPr>
          <w:sz w:val="28"/>
          <w:szCs w:val="28"/>
          <w:rtl/>
        </w:rPr>
      </w:pPr>
      <w:r w:rsidRPr="00D11135">
        <w:rPr>
          <w:rFonts w:hint="cs"/>
          <w:sz w:val="28"/>
          <w:szCs w:val="28"/>
          <w:rtl/>
        </w:rPr>
        <w:t xml:space="preserve"> לדוגמא ניתן לראות בתמונה</w:t>
      </w:r>
      <w:r>
        <w:rPr>
          <w:rFonts w:hint="cs"/>
          <w:sz w:val="28"/>
          <w:szCs w:val="28"/>
          <w:rtl/>
        </w:rPr>
        <w:t xml:space="preserve"> מספר </w:t>
      </w:r>
      <w:del w:id="546" w:author="Stav Cohen" w:date="2020-09-14T13:29:00Z">
        <w:r w:rsidR="00D11135" w:rsidDel="006736C5">
          <w:rPr>
            <w:rFonts w:hint="cs"/>
            <w:sz w:val="28"/>
            <w:szCs w:val="28"/>
            <w:rtl/>
          </w:rPr>
          <w:delText>22</w:delText>
        </w:r>
        <w:r w:rsidDel="006736C5">
          <w:rPr>
            <w:rFonts w:hint="cs"/>
            <w:sz w:val="28"/>
            <w:szCs w:val="28"/>
            <w:rtl/>
          </w:rPr>
          <w:delText xml:space="preserve"> </w:delText>
        </w:r>
      </w:del>
      <w:ins w:id="547" w:author="Stav Cohen" w:date="2020-09-14T13:29:00Z">
        <w:r w:rsidR="006736C5">
          <w:rPr>
            <w:rFonts w:hint="cs"/>
            <w:sz w:val="28"/>
            <w:szCs w:val="28"/>
            <w:rtl/>
          </w:rPr>
          <w:t>2</w:t>
        </w:r>
      </w:ins>
      <w:ins w:id="548" w:author="Stav Cohen" w:date="2020-10-16T13:44:00Z">
        <w:r w:rsidR="002220B3">
          <w:rPr>
            <w:rFonts w:hint="cs"/>
            <w:sz w:val="28"/>
            <w:szCs w:val="28"/>
            <w:rtl/>
          </w:rPr>
          <w:t>2</w:t>
        </w:r>
      </w:ins>
      <w:ins w:id="549" w:author="Stav Cohen" w:date="2020-09-14T13:29:00Z">
        <w:r w:rsidR="006736C5">
          <w:rPr>
            <w:rFonts w:hint="cs"/>
            <w:sz w:val="28"/>
            <w:szCs w:val="28"/>
            <w:rtl/>
          </w:rPr>
          <w:t xml:space="preserve"> </w:t>
        </w:r>
      </w:ins>
      <w:r>
        <w:rPr>
          <w:rFonts w:hint="cs"/>
          <w:sz w:val="28"/>
          <w:szCs w:val="28"/>
          <w:rtl/>
        </w:rPr>
        <w:t>כי הנוירונים האדומים הם נוירונים אשר לא "נפלו" במעבר אחד ברשת.</w:t>
      </w:r>
    </w:p>
    <w:p w14:paraId="63A31D0D" w14:textId="6A564DE9" w:rsidR="006F369C" w:rsidRPr="009916C5" w:rsidRDefault="002318AF" w:rsidP="00F30BC6">
      <w:pPr>
        <w:pStyle w:val="ListParagraph"/>
        <w:bidi/>
        <w:jc w:val="both"/>
        <w:rPr>
          <w:sz w:val="28"/>
          <w:szCs w:val="28"/>
        </w:rPr>
      </w:pPr>
      <w:r w:rsidRPr="009916C5">
        <w:rPr>
          <w:rFonts w:hint="cs"/>
          <w:sz w:val="28"/>
          <w:szCs w:val="28"/>
          <w:rtl/>
        </w:rPr>
        <w:t xml:space="preserve">ישנן טכניקות </w:t>
      </w:r>
      <w:r w:rsidR="000C4AAC" w:rsidRPr="009916C5">
        <w:rPr>
          <w:rFonts w:hint="cs"/>
          <w:sz w:val="28"/>
          <w:szCs w:val="28"/>
          <w:rtl/>
        </w:rPr>
        <w:t xml:space="preserve">רבות </w:t>
      </w:r>
      <w:r w:rsidRPr="009916C5">
        <w:rPr>
          <w:rFonts w:hint="cs"/>
          <w:sz w:val="28"/>
          <w:szCs w:val="28"/>
          <w:rtl/>
        </w:rPr>
        <w:t>נוספות להימנע מ</w:t>
      </w:r>
      <w:proofErr w:type="spellStart"/>
      <w:r w:rsidRPr="009916C5">
        <w:rPr>
          <w:sz w:val="28"/>
          <w:szCs w:val="28"/>
        </w:rPr>
        <w:t>OverFit</w:t>
      </w:r>
      <w:proofErr w:type="spellEnd"/>
      <w:r w:rsidRPr="009916C5">
        <w:rPr>
          <w:rFonts w:hint="cs"/>
          <w:sz w:val="28"/>
          <w:szCs w:val="28"/>
          <w:rtl/>
        </w:rPr>
        <w:t xml:space="preserve"> אך כעת אתמקד בטכניקה פופולרית מאוד ואף יגידו הכרחית</w:t>
      </w:r>
      <w:r w:rsidR="00054263" w:rsidRPr="009916C5">
        <w:rPr>
          <w:rFonts w:hint="cs"/>
          <w:sz w:val="28"/>
          <w:szCs w:val="28"/>
          <w:rtl/>
        </w:rPr>
        <w:t xml:space="preserve"> ברשתות </w:t>
      </w:r>
      <w:r w:rsidR="00054263" w:rsidRPr="009916C5">
        <w:rPr>
          <w:rFonts w:hint="cs"/>
          <w:sz w:val="28"/>
          <w:szCs w:val="28"/>
        </w:rPr>
        <w:t>CNN</w:t>
      </w:r>
      <w:r w:rsidRPr="009916C5">
        <w:rPr>
          <w:rFonts w:hint="cs"/>
          <w:sz w:val="28"/>
          <w:szCs w:val="28"/>
          <w:rtl/>
        </w:rPr>
        <w:t xml:space="preserve"> הנקראת </w:t>
      </w:r>
      <w:r w:rsidR="00D650B9" w:rsidRPr="009916C5">
        <w:rPr>
          <w:sz w:val="28"/>
          <w:szCs w:val="28"/>
        </w:rPr>
        <w:t>[</w:t>
      </w:r>
      <w:del w:id="550" w:author="Stav Cohen" w:date="2020-10-16T13:34:00Z">
        <w:r w:rsidR="009916C5" w:rsidRPr="009916C5" w:rsidDel="003E2AF5">
          <w:rPr>
            <w:sz w:val="28"/>
            <w:szCs w:val="28"/>
          </w:rPr>
          <w:delText>12</w:delText>
        </w:r>
      </w:del>
      <w:ins w:id="551" w:author="Stav Cohen" w:date="2020-10-16T13:34:00Z">
        <w:r w:rsidR="003E2AF5">
          <w:rPr>
            <w:sz w:val="28"/>
            <w:szCs w:val="28"/>
          </w:rPr>
          <w:t>14</w:t>
        </w:r>
      </w:ins>
      <w:r w:rsidR="00D650B9" w:rsidRPr="009916C5">
        <w:rPr>
          <w:sz w:val="28"/>
          <w:szCs w:val="28"/>
        </w:rPr>
        <w:t>]</w:t>
      </w:r>
      <w:r w:rsidRPr="009916C5">
        <w:rPr>
          <w:sz w:val="28"/>
          <w:szCs w:val="28"/>
          <w:u w:val="single"/>
        </w:rPr>
        <w:t xml:space="preserve">Data </w:t>
      </w:r>
      <w:proofErr w:type="spellStart"/>
      <w:r w:rsidRPr="009916C5">
        <w:rPr>
          <w:sz w:val="28"/>
          <w:szCs w:val="28"/>
          <w:u w:val="single"/>
        </w:rPr>
        <w:t>Augmention</w:t>
      </w:r>
      <w:proofErr w:type="spellEnd"/>
      <w:r w:rsidRPr="009916C5">
        <w:rPr>
          <w:rFonts w:hint="cs"/>
          <w:sz w:val="28"/>
          <w:szCs w:val="28"/>
          <w:rtl/>
        </w:rPr>
        <w:t>.</w:t>
      </w:r>
    </w:p>
    <w:p w14:paraId="039E5F4E" w14:textId="77777777" w:rsidR="00054263" w:rsidRPr="009916C5" w:rsidRDefault="00054263" w:rsidP="00F30BC6">
      <w:pPr>
        <w:pStyle w:val="ListParagraph"/>
        <w:bidi/>
        <w:jc w:val="both"/>
        <w:rPr>
          <w:sz w:val="28"/>
          <w:szCs w:val="28"/>
          <w:rtl/>
        </w:rPr>
      </w:pPr>
      <w:r w:rsidRPr="009916C5">
        <w:rPr>
          <w:rFonts w:hint="cs"/>
          <w:sz w:val="28"/>
          <w:szCs w:val="28"/>
          <w:rtl/>
        </w:rPr>
        <w:t xml:space="preserve">טכניקה זו נותנת לנו דרכים נוספות להגדיל את מסד נתוני התמונות שלנו </w:t>
      </w:r>
      <w:r w:rsidR="00484D49" w:rsidRPr="009916C5">
        <w:rPr>
          <w:rFonts w:hint="cs"/>
          <w:sz w:val="28"/>
          <w:szCs w:val="28"/>
          <w:rtl/>
        </w:rPr>
        <w:t>מ</w:t>
      </w:r>
      <w:r w:rsidRPr="009916C5">
        <w:rPr>
          <w:rFonts w:hint="cs"/>
          <w:sz w:val="28"/>
          <w:szCs w:val="28"/>
          <w:rtl/>
        </w:rPr>
        <w:t>בלי להשיג תמונות חדשות.</w:t>
      </w:r>
    </w:p>
    <w:p w14:paraId="6DBAF62B" w14:textId="77777777" w:rsidR="00054263" w:rsidRPr="009916C5" w:rsidRDefault="00054263" w:rsidP="00F30BC6">
      <w:pPr>
        <w:pStyle w:val="ListParagraph"/>
        <w:bidi/>
        <w:jc w:val="both"/>
        <w:rPr>
          <w:sz w:val="28"/>
          <w:szCs w:val="28"/>
          <w:rtl/>
        </w:rPr>
      </w:pPr>
      <w:r w:rsidRPr="009916C5">
        <w:rPr>
          <w:rFonts w:hint="cs"/>
          <w:sz w:val="28"/>
          <w:szCs w:val="28"/>
          <w:rtl/>
        </w:rPr>
        <w:t>טכניקה זו יכולה לעזור מאוד כאשר מסד נתוני התמונות שלנו מצומצם ואין לנו מספיק תמונות שונות בשביל לאמן את הרשת</w:t>
      </w:r>
      <w:r w:rsidR="00484D49" w:rsidRPr="009916C5">
        <w:rPr>
          <w:rFonts w:hint="cs"/>
          <w:sz w:val="28"/>
          <w:szCs w:val="28"/>
          <w:rtl/>
        </w:rPr>
        <w:t>.</w:t>
      </w:r>
      <w:r w:rsidRPr="009916C5">
        <w:rPr>
          <w:rFonts w:hint="cs"/>
          <w:sz w:val="28"/>
          <w:szCs w:val="28"/>
          <w:rtl/>
        </w:rPr>
        <w:t xml:space="preserve"> אופציה אחת היא להשיג עוד תמונות אך מה נעשה אם התמונות שעליה</w:t>
      </w:r>
      <w:r w:rsidR="00484D49" w:rsidRPr="009916C5">
        <w:rPr>
          <w:rFonts w:hint="cs"/>
          <w:sz w:val="28"/>
          <w:szCs w:val="28"/>
          <w:rtl/>
        </w:rPr>
        <w:t>ן</w:t>
      </w:r>
      <w:r w:rsidRPr="009916C5">
        <w:rPr>
          <w:rFonts w:hint="cs"/>
          <w:sz w:val="28"/>
          <w:szCs w:val="28"/>
          <w:rtl/>
        </w:rPr>
        <w:t xml:space="preserve"> אנו מאמנים את הרשת ה</w:t>
      </w:r>
      <w:r w:rsidR="00484D49" w:rsidRPr="009916C5">
        <w:rPr>
          <w:rFonts w:hint="cs"/>
          <w:sz w:val="28"/>
          <w:szCs w:val="28"/>
          <w:rtl/>
        </w:rPr>
        <w:t>ן</w:t>
      </w:r>
      <w:r w:rsidRPr="009916C5">
        <w:rPr>
          <w:rFonts w:hint="cs"/>
          <w:sz w:val="28"/>
          <w:szCs w:val="28"/>
          <w:rtl/>
        </w:rPr>
        <w:t xml:space="preserve"> נדירות?</w:t>
      </w:r>
    </w:p>
    <w:p w14:paraId="3882D0B9" w14:textId="77777777" w:rsidR="00054263" w:rsidRPr="009916C5" w:rsidRDefault="00054263" w:rsidP="00F30BC6">
      <w:pPr>
        <w:pStyle w:val="ListParagraph"/>
        <w:bidi/>
        <w:jc w:val="both"/>
        <w:rPr>
          <w:sz w:val="28"/>
          <w:szCs w:val="28"/>
          <w:rtl/>
        </w:rPr>
      </w:pPr>
      <w:r w:rsidRPr="009916C5">
        <w:rPr>
          <w:rFonts w:hint="cs"/>
          <w:sz w:val="28"/>
          <w:szCs w:val="28"/>
          <w:rtl/>
        </w:rPr>
        <w:t>לדוגמא אם אנו בונים מודל אשר מחפש לזהות את החיה נמר השלג שנחשבת אחת החיות הנדירות והחמקניות בעולם</w:t>
      </w:r>
      <w:r w:rsidR="00484D49" w:rsidRPr="009916C5">
        <w:rPr>
          <w:rFonts w:hint="cs"/>
          <w:sz w:val="28"/>
          <w:szCs w:val="28"/>
          <w:rtl/>
        </w:rPr>
        <w:t>,</w:t>
      </w:r>
      <w:r w:rsidRPr="009916C5">
        <w:rPr>
          <w:rFonts w:hint="cs"/>
          <w:sz w:val="28"/>
          <w:szCs w:val="28"/>
          <w:rtl/>
        </w:rPr>
        <w:t xml:space="preserve"> בשביל לבסס מודל מדויק מספיק שידע לזהות את החיה במדויק נצטרך הרבה תמונות של החיה מכל מיני זווית</w:t>
      </w:r>
      <w:r w:rsidR="00484D49" w:rsidRPr="009916C5">
        <w:rPr>
          <w:rFonts w:hint="cs"/>
          <w:sz w:val="28"/>
          <w:szCs w:val="28"/>
          <w:rtl/>
        </w:rPr>
        <w:t>.</w:t>
      </w:r>
      <w:r w:rsidRPr="009916C5">
        <w:rPr>
          <w:rFonts w:hint="cs"/>
          <w:sz w:val="28"/>
          <w:szCs w:val="28"/>
          <w:rtl/>
        </w:rPr>
        <w:t xml:space="preserve"> לצערנו החיה הזאת כמעט נכחדה ואין מספיק תמונות טובות שלה בטבע.</w:t>
      </w:r>
    </w:p>
    <w:p w14:paraId="0D8E21DA" w14:textId="77777777" w:rsidR="00054263" w:rsidRPr="009916C5" w:rsidRDefault="00054263" w:rsidP="00F30BC6">
      <w:pPr>
        <w:pStyle w:val="ListParagraph"/>
        <w:bidi/>
        <w:jc w:val="both"/>
        <w:rPr>
          <w:sz w:val="28"/>
          <w:szCs w:val="28"/>
          <w:rtl/>
        </w:rPr>
      </w:pPr>
      <w:r w:rsidRPr="009916C5">
        <w:rPr>
          <w:rFonts w:hint="cs"/>
          <w:sz w:val="28"/>
          <w:szCs w:val="28"/>
          <w:rtl/>
        </w:rPr>
        <w:t xml:space="preserve">בעזרת טכניקת </w:t>
      </w:r>
      <w:r w:rsidRPr="009916C5">
        <w:rPr>
          <w:sz w:val="28"/>
          <w:szCs w:val="28"/>
        </w:rPr>
        <w:t xml:space="preserve">Data </w:t>
      </w:r>
      <w:proofErr w:type="spellStart"/>
      <w:r w:rsidRPr="009916C5">
        <w:rPr>
          <w:sz w:val="28"/>
          <w:szCs w:val="28"/>
        </w:rPr>
        <w:t>Augmention</w:t>
      </w:r>
      <w:proofErr w:type="spellEnd"/>
      <w:r w:rsidRPr="009916C5">
        <w:rPr>
          <w:rFonts w:hint="cs"/>
          <w:sz w:val="28"/>
          <w:szCs w:val="28"/>
          <w:rtl/>
        </w:rPr>
        <w:t xml:space="preserve"> נוכל לקחת תמונות קיימות שיש לנו ולעשות עליה</w:t>
      </w:r>
      <w:r w:rsidR="00484D49" w:rsidRPr="009916C5">
        <w:rPr>
          <w:rFonts w:hint="cs"/>
          <w:sz w:val="28"/>
          <w:szCs w:val="28"/>
          <w:rtl/>
        </w:rPr>
        <w:t>ן</w:t>
      </w:r>
      <w:r w:rsidRPr="009916C5">
        <w:rPr>
          <w:rFonts w:hint="cs"/>
          <w:sz w:val="28"/>
          <w:szCs w:val="28"/>
          <w:rtl/>
        </w:rPr>
        <w:t xml:space="preserve"> עריכה מסוימת אשר תוכל להיראות למודל כתמונה שונה מהקיימת.</w:t>
      </w:r>
    </w:p>
    <w:p w14:paraId="20B5571A" w14:textId="77777777" w:rsidR="00054263" w:rsidRDefault="00054263" w:rsidP="00F30BC6">
      <w:pPr>
        <w:pStyle w:val="ListParagraph"/>
        <w:bidi/>
        <w:jc w:val="both"/>
        <w:rPr>
          <w:sz w:val="28"/>
          <w:szCs w:val="28"/>
        </w:rPr>
      </w:pPr>
      <w:r w:rsidRPr="009916C5">
        <w:rPr>
          <w:rFonts w:hint="cs"/>
          <w:sz w:val="28"/>
          <w:szCs w:val="28"/>
          <w:rtl/>
        </w:rPr>
        <w:t xml:space="preserve">חלק מטכניקות </w:t>
      </w:r>
      <w:proofErr w:type="spellStart"/>
      <w:r w:rsidRPr="009916C5">
        <w:rPr>
          <w:rFonts w:hint="cs"/>
          <w:sz w:val="28"/>
          <w:szCs w:val="28"/>
          <w:rtl/>
        </w:rPr>
        <w:t>האוגמנטציה</w:t>
      </w:r>
      <w:proofErr w:type="spellEnd"/>
      <w:r w:rsidRPr="009916C5">
        <w:rPr>
          <w:rFonts w:hint="cs"/>
          <w:sz w:val="28"/>
          <w:szCs w:val="28"/>
          <w:rtl/>
        </w:rPr>
        <w:t xml:space="preserve"> ה</w:t>
      </w:r>
      <w:r w:rsidR="00484D49" w:rsidRPr="009916C5">
        <w:rPr>
          <w:rFonts w:hint="cs"/>
          <w:sz w:val="28"/>
          <w:szCs w:val="28"/>
          <w:rtl/>
        </w:rPr>
        <w:t>ן</w:t>
      </w:r>
      <w:r w:rsidRPr="009916C5">
        <w:rPr>
          <w:rFonts w:hint="cs"/>
          <w:sz w:val="28"/>
          <w:szCs w:val="28"/>
          <w:rtl/>
        </w:rPr>
        <w:t>: הפיכת התמונה</w:t>
      </w:r>
      <w:r w:rsidR="00D650B9" w:rsidRPr="009916C5">
        <w:rPr>
          <w:rFonts w:hint="cs"/>
          <w:sz w:val="28"/>
          <w:szCs w:val="28"/>
          <w:rtl/>
        </w:rPr>
        <w:t>, חיתוך רנדומלי של חלקי התמונה, זום אין לתוך התמונה, שינוי גווני צבע התמונה, סיבובים ועוד.</w:t>
      </w:r>
    </w:p>
    <w:p w14:paraId="67DB4F0B" w14:textId="6A7E0CD8" w:rsidR="00D650B9" w:rsidRDefault="00A632D7" w:rsidP="00F30BC6">
      <w:pPr>
        <w:pStyle w:val="ListParagraph"/>
        <w:bidi/>
        <w:jc w:val="both"/>
        <w:rPr>
          <w:sz w:val="28"/>
          <w:szCs w:val="28"/>
        </w:rPr>
      </w:pPr>
      <w:del w:id="552" w:author="Stav Cohen" w:date="2020-09-14T13:32:00Z">
        <w:r w:rsidRPr="00A632D7" w:rsidDel="006736C5">
          <w:rPr>
            <w:rFonts w:cs="Arial"/>
            <w:noProof/>
            <w:sz w:val="28"/>
            <w:szCs w:val="28"/>
            <w:rtl/>
          </w:rPr>
          <w:lastRenderedPageBreak/>
          <w:drawing>
            <wp:inline distT="0" distB="0" distL="0" distR="0" wp14:anchorId="1B94B6C0" wp14:editId="15B6E080">
              <wp:extent cx="5642649" cy="339041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754" cy="3443950"/>
                      </a:xfrm>
                      <a:prstGeom prst="rect">
                        <a:avLst/>
                      </a:prstGeom>
                    </pic:spPr>
                  </pic:pic>
                </a:graphicData>
              </a:graphic>
            </wp:inline>
          </w:drawing>
        </w:r>
      </w:del>
      <w:ins w:id="553" w:author="Stav Cohen" w:date="2020-09-14T13:32:00Z">
        <w:r w:rsidR="00144EC7" w:rsidRPr="00144EC7">
          <w:rPr>
            <w:rFonts w:cs="Arial"/>
            <w:noProof/>
            <w:sz w:val="28"/>
            <w:szCs w:val="28"/>
            <w:rtl/>
          </w:rPr>
          <w:drawing>
            <wp:inline distT="0" distB="0" distL="0" distR="0" wp14:anchorId="00BFA1A6" wp14:editId="0855B818">
              <wp:extent cx="5943600" cy="22358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35835"/>
                      </a:xfrm>
                      <a:prstGeom prst="rect">
                        <a:avLst/>
                      </a:prstGeom>
                    </pic:spPr>
                  </pic:pic>
                </a:graphicData>
              </a:graphic>
            </wp:inline>
          </w:drawing>
        </w:r>
      </w:ins>
    </w:p>
    <w:p w14:paraId="63744797" w14:textId="4C16A4E1" w:rsidR="00A632D7" w:rsidRDefault="00A632D7" w:rsidP="009916C5">
      <w:pPr>
        <w:pStyle w:val="ListParagraph"/>
        <w:bidi/>
        <w:jc w:val="center"/>
        <w:rPr>
          <w:rtl/>
        </w:rPr>
      </w:pPr>
      <w:r w:rsidRPr="008017A7">
        <w:rPr>
          <w:rFonts w:hint="cs"/>
          <w:rtl/>
        </w:rPr>
        <w:t xml:space="preserve">תמונה מספר </w:t>
      </w:r>
      <w:del w:id="554" w:author="Stav Cohen" w:date="2020-09-14T13:29:00Z">
        <w:r w:rsidR="009916C5" w:rsidDel="006736C5">
          <w:delText>23</w:delText>
        </w:r>
        <w:r w:rsidDel="006736C5">
          <w:rPr>
            <w:rFonts w:hint="cs"/>
            <w:rtl/>
          </w:rPr>
          <w:delText xml:space="preserve"> </w:delText>
        </w:r>
      </w:del>
      <w:ins w:id="555" w:author="Stav Cohen" w:date="2020-09-14T13:29:00Z">
        <w:r w:rsidR="006736C5">
          <w:rPr>
            <w:rFonts w:hint="cs"/>
            <w:rtl/>
          </w:rPr>
          <w:t>2</w:t>
        </w:r>
      </w:ins>
      <w:ins w:id="556" w:author="Stav Cohen" w:date="2020-10-16T13:44:00Z">
        <w:r w:rsidR="002220B3">
          <w:rPr>
            <w:rFonts w:hint="cs"/>
            <w:rtl/>
          </w:rPr>
          <w:t>3</w:t>
        </w:r>
      </w:ins>
      <w:ins w:id="557" w:author="Stav Cohen" w:date="2020-09-14T13:29:00Z">
        <w:r w:rsidR="006736C5">
          <w:rPr>
            <w:rFonts w:hint="cs"/>
            <w:rtl/>
          </w:rPr>
          <w:t xml:space="preserve"> </w:t>
        </w:r>
      </w:ins>
      <w:r w:rsidRPr="008017A7">
        <w:rPr>
          <w:rFonts w:hint="cs"/>
          <w:rtl/>
        </w:rPr>
        <w:t>:</w:t>
      </w:r>
      <w:r>
        <w:rPr>
          <w:rFonts w:hint="cs"/>
          <w:rtl/>
        </w:rPr>
        <w:t xml:space="preserve">דוגמא </w:t>
      </w:r>
      <w:proofErr w:type="spellStart"/>
      <w:r>
        <w:rPr>
          <w:rFonts w:hint="cs"/>
          <w:rtl/>
        </w:rPr>
        <w:t>לאוגמנטציה</w:t>
      </w:r>
      <w:proofErr w:type="spellEnd"/>
      <w:r>
        <w:rPr>
          <w:rFonts w:hint="cs"/>
          <w:rtl/>
        </w:rPr>
        <w:t xml:space="preserve"> של תמונה </w:t>
      </w:r>
      <w:del w:id="558" w:author="Stav Cohen" w:date="2020-09-14T13:32:00Z">
        <w:r w:rsidDel="00144EC7">
          <w:rPr>
            <w:rFonts w:hint="cs"/>
            <w:rtl/>
          </w:rPr>
          <w:delText xml:space="preserve">הלקוחה </w:delText>
        </w:r>
      </w:del>
      <w:del w:id="559" w:author="Stav Cohen" w:date="2020-09-14T13:31:00Z">
        <w:r w:rsidR="00B3459F" w:rsidDel="006736C5">
          <w:fldChar w:fldCharType="begin"/>
        </w:r>
        <w:r w:rsidR="00B3459F" w:rsidDel="006736C5">
          <w:delInstrText xml:space="preserve"> HYPERLINK "https://mc.ai/image-data-augmentation-image-processing-in-tensorflow-part-2/" </w:delInstrText>
        </w:r>
        <w:r w:rsidR="00B3459F" w:rsidDel="006736C5">
          <w:fldChar w:fldCharType="separate"/>
        </w:r>
        <w:r w:rsidRPr="00A632D7" w:rsidDel="006736C5">
          <w:rPr>
            <w:rStyle w:val="Hyperlink"/>
            <w:rFonts w:hint="cs"/>
            <w:rtl/>
          </w:rPr>
          <w:delText>ממקור חיצוני</w:delText>
        </w:r>
        <w:r w:rsidR="00B3459F" w:rsidDel="006736C5">
          <w:rPr>
            <w:rStyle w:val="Hyperlink"/>
          </w:rPr>
          <w:fldChar w:fldCharType="end"/>
        </w:r>
      </w:del>
      <w:ins w:id="560" w:author="Stav Cohen" w:date="2020-09-14T13:31:00Z">
        <w:r w:rsidR="006736C5">
          <w:fldChar w:fldCharType="begin"/>
        </w:r>
        <w:r w:rsidR="006736C5">
          <w:instrText xml:space="preserve"> HYPERLINK "https://mc.ai/image-data-augmentation-image-processing-in-tensorflow-part-2/" </w:instrText>
        </w:r>
        <w:r w:rsidR="006736C5">
          <w:fldChar w:fldCharType="separate"/>
        </w:r>
        <w:r w:rsidR="006736C5">
          <w:rPr>
            <w:rStyle w:val="Hyperlink"/>
            <w:rFonts w:hint="cs"/>
            <w:rtl/>
          </w:rPr>
          <w:t>[</w:t>
        </w:r>
        <w:r w:rsidR="006736C5">
          <w:rPr>
            <w:rStyle w:val="Hyperlink"/>
          </w:rPr>
          <w:fldChar w:fldCharType="end"/>
        </w:r>
        <w:r w:rsidR="006736C5" w:rsidRPr="006736C5">
          <w:rPr>
            <w:rStyle w:val="Hyperlink"/>
          </w:rPr>
          <w:t>https://bit.ly/35A7R0A</w:t>
        </w:r>
        <w:r w:rsidR="006736C5">
          <w:rPr>
            <w:rStyle w:val="Hyperlink"/>
            <w:rFonts w:hint="cs"/>
            <w:rtl/>
          </w:rPr>
          <w:t>]</w:t>
        </w:r>
      </w:ins>
      <w:r>
        <w:rPr>
          <w:rFonts w:hint="cs"/>
          <w:rtl/>
        </w:rPr>
        <w:t>.</w:t>
      </w:r>
    </w:p>
    <w:p w14:paraId="7EEB4996" w14:textId="373D3B9E" w:rsidR="00A632D7" w:rsidRDefault="00A632D7" w:rsidP="00F30BC6">
      <w:pPr>
        <w:pStyle w:val="ListParagraph"/>
        <w:bidi/>
        <w:jc w:val="both"/>
        <w:rPr>
          <w:sz w:val="28"/>
          <w:szCs w:val="28"/>
          <w:rtl/>
        </w:rPr>
      </w:pPr>
      <w:r>
        <w:rPr>
          <w:rFonts w:hint="cs"/>
          <w:sz w:val="28"/>
          <w:szCs w:val="28"/>
          <w:rtl/>
        </w:rPr>
        <w:t xml:space="preserve">ניתן לראות בתמונה מספר </w:t>
      </w:r>
      <w:del w:id="561" w:author="Stav Cohen" w:date="2020-09-14T13:29:00Z">
        <w:r w:rsidR="009916C5" w:rsidDel="006736C5">
          <w:rPr>
            <w:sz w:val="28"/>
            <w:szCs w:val="28"/>
          </w:rPr>
          <w:delText>23</w:delText>
        </w:r>
        <w:r w:rsidDel="006736C5">
          <w:rPr>
            <w:rFonts w:hint="cs"/>
            <w:sz w:val="28"/>
            <w:szCs w:val="28"/>
            <w:rtl/>
          </w:rPr>
          <w:delText xml:space="preserve"> </w:delText>
        </w:r>
      </w:del>
      <w:ins w:id="562" w:author="Stav Cohen" w:date="2020-09-14T13:29:00Z">
        <w:r w:rsidR="006736C5">
          <w:rPr>
            <w:rFonts w:hint="cs"/>
            <w:sz w:val="28"/>
            <w:szCs w:val="28"/>
            <w:rtl/>
          </w:rPr>
          <w:t>2</w:t>
        </w:r>
      </w:ins>
      <w:ins w:id="563" w:author="Stav Cohen" w:date="2020-10-16T13:44:00Z">
        <w:r w:rsidR="002220B3">
          <w:rPr>
            <w:rFonts w:hint="cs"/>
            <w:sz w:val="28"/>
            <w:szCs w:val="28"/>
            <w:rtl/>
          </w:rPr>
          <w:t>3</w:t>
        </w:r>
      </w:ins>
      <w:ins w:id="564" w:author="Stav Cohen" w:date="2020-09-14T13:29:00Z">
        <w:r w:rsidR="006736C5">
          <w:rPr>
            <w:rFonts w:hint="cs"/>
            <w:sz w:val="28"/>
            <w:szCs w:val="28"/>
            <w:rtl/>
          </w:rPr>
          <w:t xml:space="preserve"> </w:t>
        </w:r>
      </w:ins>
      <w:r>
        <w:rPr>
          <w:rFonts w:hint="cs"/>
          <w:sz w:val="28"/>
          <w:szCs w:val="28"/>
          <w:rtl/>
        </w:rPr>
        <w:t xml:space="preserve">כיצד טכניקת </w:t>
      </w:r>
      <w:proofErr w:type="spellStart"/>
      <w:r>
        <w:rPr>
          <w:rFonts w:hint="cs"/>
          <w:sz w:val="28"/>
          <w:szCs w:val="28"/>
          <w:rtl/>
        </w:rPr>
        <w:t>אוגמנטציה</w:t>
      </w:r>
      <w:proofErr w:type="spellEnd"/>
      <w:r>
        <w:rPr>
          <w:rFonts w:hint="cs"/>
          <w:sz w:val="28"/>
          <w:szCs w:val="28"/>
          <w:rtl/>
        </w:rPr>
        <w:t xml:space="preserve"> יכולה לקחת תמונה אחת לדוגמא ולבצע עליה </w:t>
      </w:r>
      <w:proofErr w:type="spellStart"/>
      <w:r>
        <w:rPr>
          <w:rFonts w:hint="cs"/>
          <w:sz w:val="28"/>
          <w:szCs w:val="28"/>
          <w:rtl/>
        </w:rPr>
        <w:t>אוגמנטציה</w:t>
      </w:r>
      <w:proofErr w:type="spellEnd"/>
      <w:r>
        <w:rPr>
          <w:rFonts w:hint="cs"/>
          <w:sz w:val="28"/>
          <w:szCs w:val="28"/>
          <w:rtl/>
        </w:rPr>
        <w:t xml:space="preserve"> בשביל לקבל כמה תמונות שונות מאותו מקור.</w:t>
      </w:r>
    </w:p>
    <w:p w14:paraId="2373089D" w14:textId="77777777" w:rsidR="00A632D7" w:rsidRDefault="00A632D7" w:rsidP="00F30BC6">
      <w:pPr>
        <w:pStyle w:val="ListParagraph"/>
        <w:bidi/>
        <w:jc w:val="both"/>
        <w:rPr>
          <w:sz w:val="28"/>
          <w:szCs w:val="28"/>
          <w:rtl/>
        </w:rPr>
      </w:pPr>
    </w:p>
    <w:p w14:paraId="0F1E3219" w14:textId="77777777" w:rsidR="004B08E8" w:rsidRDefault="004B08E8" w:rsidP="00F30BC6">
      <w:pPr>
        <w:pStyle w:val="ListParagraph"/>
        <w:bidi/>
        <w:jc w:val="both"/>
        <w:rPr>
          <w:sz w:val="28"/>
          <w:szCs w:val="28"/>
          <w:rtl/>
        </w:rPr>
      </w:pPr>
    </w:p>
    <w:p w14:paraId="1474B25D" w14:textId="1F4142A2" w:rsidR="008E154F" w:rsidRPr="009916C5" w:rsidRDefault="00C97EF9" w:rsidP="009916C5">
      <w:pPr>
        <w:pStyle w:val="ListParagraph"/>
        <w:bidi/>
        <w:jc w:val="center"/>
        <w:rPr>
          <w:b/>
          <w:bCs/>
          <w:sz w:val="36"/>
          <w:szCs w:val="36"/>
          <w:u w:val="single"/>
          <w:rtl/>
        </w:rPr>
      </w:pPr>
      <w:r w:rsidRPr="009916C5">
        <w:rPr>
          <w:noProof/>
          <w:sz w:val="24"/>
          <w:szCs w:val="24"/>
          <w:rtl/>
        </w:rPr>
        <w:drawing>
          <wp:anchor distT="0" distB="0" distL="114300" distR="114300" simplePos="0" relativeHeight="251665408" behindDoc="0" locked="0" layoutInCell="1" allowOverlap="1" wp14:anchorId="5D711B6A" wp14:editId="57358D72">
            <wp:simplePos x="0" y="0"/>
            <wp:positionH relativeFrom="page">
              <wp:align>center</wp:align>
            </wp:positionH>
            <wp:positionV relativeFrom="margin">
              <wp:posOffset>526542</wp:posOffset>
            </wp:positionV>
            <wp:extent cx="7439025" cy="30575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439025" cy="3057525"/>
                    </a:xfrm>
                    <a:prstGeom prst="rect">
                      <a:avLst/>
                    </a:prstGeom>
                  </pic:spPr>
                </pic:pic>
              </a:graphicData>
            </a:graphic>
            <wp14:sizeRelH relativeFrom="margin">
              <wp14:pctWidth>0</wp14:pctWidth>
            </wp14:sizeRelH>
            <wp14:sizeRelV relativeFrom="margin">
              <wp14:pctHeight>0</wp14:pctHeight>
            </wp14:sizeRelV>
          </wp:anchor>
        </w:drawing>
      </w:r>
      <w:r w:rsidR="008E154F" w:rsidRPr="009916C5">
        <w:rPr>
          <w:rFonts w:hint="cs"/>
          <w:b/>
          <w:bCs/>
          <w:sz w:val="36"/>
          <w:szCs w:val="36"/>
          <w:u w:val="single"/>
          <w:rtl/>
        </w:rPr>
        <w:t xml:space="preserve">כיצד </w:t>
      </w:r>
      <w:r w:rsidR="005B10F9" w:rsidRPr="009916C5">
        <w:rPr>
          <w:rFonts w:hint="cs"/>
          <w:b/>
          <w:bCs/>
          <w:sz w:val="36"/>
          <w:szCs w:val="36"/>
          <w:u w:val="single"/>
          <w:rtl/>
        </w:rPr>
        <w:t xml:space="preserve">רכבים </w:t>
      </w:r>
      <w:del w:id="565" w:author="Stav Cohen" w:date="2020-09-14T13:32:00Z">
        <w:r w:rsidR="005B10F9" w:rsidRPr="009916C5" w:rsidDel="00101AE0">
          <w:rPr>
            <w:rFonts w:hint="cs"/>
            <w:b/>
            <w:bCs/>
            <w:sz w:val="36"/>
            <w:szCs w:val="36"/>
            <w:u w:val="single"/>
            <w:rtl/>
          </w:rPr>
          <w:delText>אוטונומים</w:delText>
        </w:r>
      </w:del>
      <w:ins w:id="566" w:author="Stav Cohen" w:date="2020-09-14T13:32:00Z">
        <w:r w:rsidR="00101AE0" w:rsidRPr="009916C5">
          <w:rPr>
            <w:rFonts w:hint="cs"/>
            <w:b/>
            <w:bCs/>
            <w:sz w:val="36"/>
            <w:szCs w:val="36"/>
            <w:u w:val="single"/>
            <w:rtl/>
          </w:rPr>
          <w:t>אוטונומיי</w:t>
        </w:r>
        <w:r w:rsidR="00101AE0" w:rsidRPr="009916C5">
          <w:rPr>
            <w:rFonts w:hint="eastAsia"/>
            <w:b/>
            <w:bCs/>
            <w:sz w:val="36"/>
            <w:szCs w:val="36"/>
            <w:u w:val="single"/>
            <w:rtl/>
          </w:rPr>
          <w:t>ם</w:t>
        </w:r>
      </w:ins>
      <w:r w:rsidR="005B10F9" w:rsidRPr="009916C5">
        <w:rPr>
          <w:rFonts w:hint="cs"/>
          <w:b/>
          <w:bCs/>
          <w:sz w:val="36"/>
          <w:szCs w:val="36"/>
          <w:u w:val="single"/>
          <w:rtl/>
        </w:rPr>
        <w:t xml:space="preserve"> עובדים</w:t>
      </w:r>
    </w:p>
    <w:p w14:paraId="5BEB65FC" w14:textId="77777777" w:rsidR="00C97EF9" w:rsidRDefault="00C97EF9" w:rsidP="00F30BC6">
      <w:pPr>
        <w:pStyle w:val="ListParagraph"/>
        <w:bidi/>
        <w:jc w:val="both"/>
        <w:rPr>
          <w:b/>
          <w:bCs/>
          <w:sz w:val="32"/>
          <w:szCs w:val="32"/>
          <w:u w:val="single"/>
          <w:rtl/>
        </w:rPr>
      </w:pPr>
    </w:p>
    <w:p w14:paraId="70B46A55" w14:textId="77777777" w:rsidR="00C97EF9" w:rsidRPr="00C97EF9" w:rsidRDefault="00C97EF9" w:rsidP="00F30BC6">
      <w:pPr>
        <w:bidi/>
        <w:jc w:val="both"/>
        <w:rPr>
          <w:rtl/>
        </w:rPr>
      </w:pPr>
    </w:p>
    <w:p w14:paraId="54602D66" w14:textId="7A440822" w:rsidR="00C97EF9" w:rsidRDefault="00C97EF9" w:rsidP="002F6C90">
      <w:pPr>
        <w:pStyle w:val="ListParagraph"/>
        <w:bidi/>
        <w:jc w:val="center"/>
        <w:rPr>
          <w:rtl/>
        </w:rPr>
      </w:pPr>
      <w:r w:rsidRPr="008017A7">
        <w:rPr>
          <w:rFonts w:hint="cs"/>
          <w:rtl/>
        </w:rPr>
        <w:t xml:space="preserve">תמונה מספר </w:t>
      </w:r>
      <w:del w:id="567" w:author="Stav Cohen" w:date="2020-09-14T13:32:00Z">
        <w:r w:rsidR="009916C5" w:rsidDel="0048352D">
          <w:rPr>
            <w:rFonts w:hint="cs"/>
            <w:rtl/>
          </w:rPr>
          <w:delText>24</w:delText>
        </w:r>
      </w:del>
      <w:ins w:id="568" w:author="Stav Cohen" w:date="2020-09-14T13:32:00Z">
        <w:r w:rsidR="0048352D">
          <w:rPr>
            <w:rFonts w:hint="cs"/>
            <w:rtl/>
          </w:rPr>
          <w:t>2</w:t>
        </w:r>
      </w:ins>
      <w:ins w:id="569" w:author="Stav Cohen" w:date="2020-10-16T13:44:00Z">
        <w:r w:rsidR="002220B3">
          <w:rPr>
            <w:rFonts w:hint="cs"/>
            <w:rtl/>
          </w:rPr>
          <w:t>4</w:t>
        </w:r>
      </w:ins>
      <w:r w:rsidRPr="008017A7">
        <w:rPr>
          <w:rFonts w:hint="cs"/>
          <w:rtl/>
        </w:rPr>
        <w:t>:</w:t>
      </w:r>
      <w:r>
        <w:rPr>
          <w:rFonts w:hint="cs"/>
          <w:rtl/>
        </w:rPr>
        <w:t xml:space="preserve"> דרגות האוטומציה ברכבים[</w:t>
      </w:r>
      <w:del w:id="570" w:author="Stav Cohen" w:date="2020-10-16T13:34:00Z">
        <w:r w:rsidDel="00D84413">
          <w:rPr>
            <w:rFonts w:hint="cs"/>
            <w:rtl/>
          </w:rPr>
          <w:delText>2</w:delText>
        </w:r>
      </w:del>
      <w:ins w:id="571" w:author="Stav Cohen" w:date="2020-10-16T13:34:00Z">
        <w:r w:rsidR="00D84413">
          <w:t>4</w:t>
        </w:r>
      </w:ins>
      <w:r>
        <w:rPr>
          <w:rFonts w:hint="cs"/>
          <w:rtl/>
        </w:rPr>
        <w:t>].</w:t>
      </w:r>
    </w:p>
    <w:p w14:paraId="08BA78E6" w14:textId="50BF82F5" w:rsidR="00C97EF9" w:rsidRDefault="00C97EF9" w:rsidP="00F30BC6">
      <w:pPr>
        <w:pStyle w:val="ListParagraph"/>
        <w:bidi/>
        <w:jc w:val="both"/>
        <w:rPr>
          <w:sz w:val="28"/>
          <w:szCs w:val="28"/>
          <w:rtl/>
        </w:rPr>
      </w:pPr>
      <w:r w:rsidRPr="00532C38">
        <w:rPr>
          <w:rFonts w:hint="cs"/>
          <w:sz w:val="28"/>
          <w:szCs w:val="28"/>
          <w:rtl/>
        </w:rPr>
        <w:lastRenderedPageBreak/>
        <w:t xml:space="preserve">בתמונה מספר </w:t>
      </w:r>
      <w:del w:id="572" w:author="Stav Cohen" w:date="2020-09-14T13:32:00Z">
        <w:r w:rsidR="009916C5" w:rsidDel="0048352D">
          <w:rPr>
            <w:rFonts w:hint="cs"/>
            <w:sz w:val="28"/>
            <w:szCs w:val="28"/>
            <w:rtl/>
          </w:rPr>
          <w:delText>24</w:delText>
        </w:r>
        <w:r w:rsidRPr="00532C38" w:rsidDel="0048352D">
          <w:rPr>
            <w:rFonts w:hint="cs"/>
            <w:sz w:val="28"/>
            <w:szCs w:val="28"/>
            <w:rtl/>
          </w:rPr>
          <w:delText xml:space="preserve"> </w:delText>
        </w:r>
      </w:del>
      <w:ins w:id="573" w:author="Stav Cohen" w:date="2020-09-14T13:32:00Z">
        <w:r w:rsidR="0048352D">
          <w:rPr>
            <w:rFonts w:hint="cs"/>
            <w:sz w:val="28"/>
            <w:szCs w:val="28"/>
            <w:rtl/>
          </w:rPr>
          <w:t>2</w:t>
        </w:r>
      </w:ins>
      <w:ins w:id="574" w:author="Stav Cohen" w:date="2020-10-16T13:44:00Z">
        <w:r w:rsidR="002220B3">
          <w:rPr>
            <w:rFonts w:hint="cs"/>
            <w:sz w:val="28"/>
            <w:szCs w:val="28"/>
            <w:rtl/>
          </w:rPr>
          <w:t>4</w:t>
        </w:r>
      </w:ins>
      <w:ins w:id="575" w:author="Stav Cohen" w:date="2020-09-14T13:32:00Z">
        <w:r w:rsidR="0048352D" w:rsidRPr="00532C38">
          <w:rPr>
            <w:rFonts w:hint="cs"/>
            <w:sz w:val="28"/>
            <w:szCs w:val="28"/>
            <w:rtl/>
          </w:rPr>
          <w:t xml:space="preserve"> </w:t>
        </w:r>
      </w:ins>
      <w:r w:rsidRPr="00532C38">
        <w:rPr>
          <w:rFonts w:hint="cs"/>
          <w:sz w:val="28"/>
          <w:szCs w:val="28"/>
          <w:rtl/>
        </w:rPr>
        <w:t xml:space="preserve">ניתן </w:t>
      </w:r>
      <w:r w:rsidR="00532C38" w:rsidRPr="00532C38">
        <w:rPr>
          <w:rFonts w:hint="cs"/>
          <w:sz w:val="28"/>
          <w:szCs w:val="28"/>
          <w:rtl/>
        </w:rPr>
        <w:t xml:space="preserve"> לראות </w:t>
      </w:r>
      <w:r w:rsidRPr="00532C38">
        <w:rPr>
          <w:rFonts w:hint="cs"/>
          <w:sz w:val="28"/>
          <w:szCs w:val="28"/>
          <w:rtl/>
        </w:rPr>
        <w:t>את דרגות האוטומציה ברכבים מסודרים משמאל לימין לפי רמת האוטומציה של הרכב ללא תלות בנהג.</w:t>
      </w:r>
    </w:p>
    <w:p w14:paraId="74BCD709" w14:textId="75E10CFF" w:rsidR="00C97EF9" w:rsidRDefault="00C97EF9" w:rsidP="00F30BC6">
      <w:pPr>
        <w:pStyle w:val="ListParagraph"/>
        <w:bidi/>
        <w:jc w:val="both"/>
        <w:rPr>
          <w:sz w:val="28"/>
          <w:szCs w:val="28"/>
        </w:rPr>
      </w:pPr>
      <w:r>
        <w:rPr>
          <w:rFonts w:hint="cs"/>
          <w:sz w:val="28"/>
          <w:szCs w:val="28"/>
          <w:rtl/>
        </w:rPr>
        <w:t xml:space="preserve">כדי להגיע לרמות אוטומציה גבוהות רכב אוטונומי יזדקק לשילוב טכנולוגי בין חומרה לתוכנה, ראשית נצטרך לתת לרכב אפשרות "לחוש את הסביבה", לדעת היכן הוא נמצא ומה קורה סביבו. לשם כך נצטרך כמה מערכות </w:t>
      </w:r>
      <w:proofErr w:type="spellStart"/>
      <w:r>
        <w:rPr>
          <w:rFonts w:hint="cs"/>
          <w:sz w:val="28"/>
          <w:szCs w:val="28"/>
          <w:rtl/>
        </w:rPr>
        <w:t>חומרתיות</w:t>
      </w:r>
      <w:proofErr w:type="spellEnd"/>
      <w:r w:rsidR="00A0066A">
        <w:rPr>
          <w:rFonts w:hint="cs"/>
          <w:sz w:val="28"/>
          <w:szCs w:val="28"/>
          <w:rtl/>
        </w:rPr>
        <w:t>[</w:t>
      </w:r>
      <w:del w:id="576" w:author="Stav Cohen" w:date="2020-10-16T13:34:00Z">
        <w:r w:rsidR="00A0066A" w:rsidDel="003149E5">
          <w:rPr>
            <w:rFonts w:hint="cs"/>
            <w:sz w:val="28"/>
            <w:szCs w:val="28"/>
            <w:rtl/>
          </w:rPr>
          <w:delText>3</w:delText>
        </w:r>
      </w:del>
      <w:ins w:id="577" w:author="Stav Cohen" w:date="2020-10-16T13:34:00Z">
        <w:r w:rsidR="003149E5">
          <w:rPr>
            <w:sz w:val="28"/>
            <w:szCs w:val="28"/>
          </w:rPr>
          <w:t>5</w:t>
        </w:r>
      </w:ins>
      <w:r w:rsidR="00A0066A">
        <w:rPr>
          <w:rFonts w:hint="cs"/>
          <w:sz w:val="28"/>
          <w:szCs w:val="28"/>
          <w:rtl/>
        </w:rPr>
        <w:t>]</w:t>
      </w:r>
      <w:r>
        <w:rPr>
          <w:rFonts w:hint="cs"/>
          <w:sz w:val="28"/>
          <w:szCs w:val="28"/>
          <w:rtl/>
        </w:rPr>
        <w:t>:</w:t>
      </w:r>
    </w:p>
    <w:p w14:paraId="0B92590D" w14:textId="77777777" w:rsidR="00A0066A" w:rsidRDefault="00A0066A" w:rsidP="00F30BC6">
      <w:pPr>
        <w:pStyle w:val="ListParagraph"/>
        <w:bidi/>
        <w:jc w:val="both"/>
        <w:rPr>
          <w:sz w:val="28"/>
          <w:szCs w:val="28"/>
          <w:rtl/>
        </w:rPr>
      </w:pPr>
    </w:p>
    <w:p w14:paraId="086F070A" w14:textId="77777777" w:rsidR="00C97EF9" w:rsidRDefault="00A0066A" w:rsidP="00F30BC6">
      <w:pPr>
        <w:pStyle w:val="ListParagraph"/>
        <w:numPr>
          <w:ilvl w:val="0"/>
          <w:numId w:val="3"/>
        </w:numPr>
        <w:bidi/>
        <w:jc w:val="both"/>
        <w:rPr>
          <w:sz w:val="28"/>
          <w:szCs w:val="28"/>
        </w:rPr>
      </w:pPr>
      <w:r>
        <w:rPr>
          <w:sz w:val="28"/>
          <w:szCs w:val="28"/>
        </w:rPr>
        <w:t>Lidar System</w:t>
      </w:r>
      <w:r>
        <w:rPr>
          <w:rFonts w:hint="cs"/>
          <w:sz w:val="28"/>
          <w:szCs w:val="28"/>
          <w:rtl/>
        </w:rPr>
        <w:t xml:space="preserve"> </w:t>
      </w:r>
      <w:r>
        <w:rPr>
          <w:sz w:val="28"/>
          <w:szCs w:val="28"/>
          <w:rtl/>
        </w:rPr>
        <w:t>–</w:t>
      </w:r>
      <w:r>
        <w:rPr>
          <w:rFonts w:hint="cs"/>
          <w:sz w:val="28"/>
          <w:szCs w:val="28"/>
          <w:rtl/>
        </w:rPr>
        <w:t xml:space="preserve"> מערכת </w:t>
      </w:r>
      <w:proofErr w:type="spellStart"/>
      <w:r>
        <w:rPr>
          <w:rFonts w:hint="cs"/>
          <w:sz w:val="28"/>
          <w:szCs w:val="28"/>
          <w:rtl/>
        </w:rPr>
        <w:t>לידאר</w:t>
      </w:r>
      <w:proofErr w:type="spellEnd"/>
      <w:r>
        <w:rPr>
          <w:rFonts w:hint="cs"/>
          <w:sz w:val="28"/>
          <w:szCs w:val="28"/>
          <w:rtl/>
        </w:rPr>
        <w:t xml:space="preserve"> היא מערכת לייזרים אשר מודדת מרחק אל אובייקט מסוים באמצעות שימוש בפולסי לייזר אשר היא מקרינה אל האובייקט אליו היא רוצה למדוד את המרחק, בעזרת מערכת זו המכונית יכולה לקבל אינפורמציה על הסביבה הקרובה אליה. </w:t>
      </w:r>
    </w:p>
    <w:p w14:paraId="266DD0C5" w14:textId="1A53118B" w:rsidR="00A0066A" w:rsidRPr="00532C38" w:rsidRDefault="00A0066A" w:rsidP="00F30BC6">
      <w:pPr>
        <w:pStyle w:val="ListParagraph"/>
        <w:numPr>
          <w:ilvl w:val="0"/>
          <w:numId w:val="3"/>
        </w:numPr>
        <w:bidi/>
        <w:jc w:val="both"/>
        <w:rPr>
          <w:sz w:val="28"/>
          <w:szCs w:val="28"/>
        </w:rPr>
      </w:pPr>
      <w:r w:rsidRPr="00532C38">
        <w:rPr>
          <w:sz w:val="28"/>
          <w:szCs w:val="28"/>
        </w:rPr>
        <w:t xml:space="preserve">Radar System </w:t>
      </w:r>
      <w:r w:rsidRPr="00532C38">
        <w:rPr>
          <w:sz w:val="28"/>
          <w:szCs w:val="28"/>
          <w:rtl/>
        </w:rPr>
        <w:t>–</w:t>
      </w:r>
      <w:r w:rsidRPr="00532C38">
        <w:rPr>
          <w:rFonts w:hint="cs"/>
          <w:sz w:val="28"/>
          <w:szCs w:val="28"/>
          <w:rtl/>
        </w:rPr>
        <w:t xml:space="preserve"> מערכת </w:t>
      </w:r>
      <w:proofErr w:type="spellStart"/>
      <w:r w:rsidRPr="00532C38">
        <w:rPr>
          <w:rFonts w:hint="cs"/>
          <w:sz w:val="28"/>
          <w:szCs w:val="28"/>
          <w:rtl/>
        </w:rPr>
        <w:t>ראדר</w:t>
      </w:r>
      <w:proofErr w:type="spellEnd"/>
      <w:r w:rsidRPr="00532C38">
        <w:rPr>
          <w:rFonts w:hint="cs"/>
          <w:sz w:val="28"/>
          <w:szCs w:val="28"/>
          <w:rtl/>
        </w:rPr>
        <w:t xml:space="preserve"> המשמשת גם היא לקבלת אינפורמציה על סביבת המכונית</w:t>
      </w:r>
      <w:r w:rsidR="001B462E" w:rsidRPr="00532C38">
        <w:rPr>
          <w:rFonts w:hint="cs"/>
          <w:sz w:val="28"/>
          <w:szCs w:val="28"/>
          <w:rtl/>
        </w:rPr>
        <w:t>.</w:t>
      </w:r>
      <w:r w:rsidRPr="00532C38">
        <w:rPr>
          <w:rFonts w:hint="cs"/>
          <w:sz w:val="28"/>
          <w:szCs w:val="28"/>
          <w:rtl/>
        </w:rPr>
        <w:t xml:space="preserve"> מערכת </w:t>
      </w:r>
      <w:proofErr w:type="spellStart"/>
      <w:r w:rsidRPr="00532C38">
        <w:rPr>
          <w:rFonts w:hint="cs"/>
          <w:sz w:val="28"/>
          <w:szCs w:val="28"/>
          <w:rtl/>
        </w:rPr>
        <w:t>ראדר</w:t>
      </w:r>
      <w:proofErr w:type="spellEnd"/>
      <w:r w:rsidRPr="00532C38">
        <w:rPr>
          <w:rFonts w:hint="cs"/>
          <w:sz w:val="28"/>
          <w:szCs w:val="28"/>
          <w:rtl/>
        </w:rPr>
        <w:t xml:space="preserve"> משתמש בגלים אלקטרומגנטים</w:t>
      </w:r>
      <w:r w:rsidR="001B462E" w:rsidRPr="00532C38">
        <w:rPr>
          <w:rFonts w:hint="cs"/>
          <w:sz w:val="28"/>
          <w:szCs w:val="28"/>
          <w:rtl/>
        </w:rPr>
        <w:t>.</w:t>
      </w:r>
      <w:r w:rsidRPr="00532C38">
        <w:rPr>
          <w:rFonts w:hint="cs"/>
          <w:sz w:val="28"/>
          <w:szCs w:val="28"/>
          <w:rtl/>
        </w:rPr>
        <w:t xml:space="preserve"> היתרון במערכת זאת ה</w:t>
      </w:r>
      <w:r w:rsidR="001B462E" w:rsidRPr="00532C38">
        <w:rPr>
          <w:rFonts w:hint="cs"/>
          <w:sz w:val="28"/>
          <w:szCs w:val="28"/>
          <w:rtl/>
        </w:rPr>
        <w:t>ו</w:t>
      </w:r>
      <w:r w:rsidRPr="00532C38">
        <w:rPr>
          <w:rFonts w:hint="cs"/>
          <w:sz w:val="28"/>
          <w:szCs w:val="28"/>
          <w:rtl/>
        </w:rPr>
        <w:t>א הטווח שידור הארוך של גלים אלקטרומגנטים ובכך היא תורמת להשלמת התמונה הרחוקה של הסביבה</w:t>
      </w:r>
      <w:r w:rsidR="00045B5C" w:rsidRPr="00532C38">
        <w:rPr>
          <w:rFonts w:hint="cs"/>
          <w:sz w:val="28"/>
          <w:szCs w:val="28"/>
          <w:rtl/>
        </w:rPr>
        <w:t>[</w:t>
      </w:r>
      <w:del w:id="578" w:author="Stav Cohen" w:date="2020-10-16T13:34:00Z">
        <w:r w:rsidR="00045B5C" w:rsidRPr="00532C38" w:rsidDel="003B03D5">
          <w:rPr>
            <w:rFonts w:hint="cs"/>
            <w:sz w:val="28"/>
            <w:szCs w:val="28"/>
            <w:rtl/>
          </w:rPr>
          <w:delText>2</w:delText>
        </w:r>
      </w:del>
      <w:ins w:id="579" w:author="Stav Cohen" w:date="2020-10-16T13:34:00Z">
        <w:r w:rsidR="003B03D5">
          <w:rPr>
            <w:sz w:val="28"/>
            <w:szCs w:val="28"/>
          </w:rPr>
          <w:t>4</w:t>
        </w:r>
      </w:ins>
      <w:r w:rsidR="00045B5C" w:rsidRPr="00532C38">
        <w:rPr>
          <w:rFonts w:hint="cs"/>
          <w:sz w:val="28"/>
          <w:szCs w:val="28"/>
          <w:rtl/>
        </w:rPr>
        <w:t>]</w:t>
      </w:r>
      <w:r w:rsidRPr="00532C38">
        <w:rPr>
          <w:rFonts w:hint="cs"/>
          <w:sz w:val="28"/>
          <w:szCs w:val="28"/>
          <w:rtl/>
        </w:rPr>
        <w:t>.</w:t>
      </w:r>
    </w:p>
    <w:p w14:paraId="5DEEC9A4" w14:textId="77777777" w:rsidR="00A0066A" w:rsidRDefault="00A0066A" w:rsidP="00F30BC6">
      <w:pPr>
        <w:pStyle w:val="ListParagraph"/>
        <w:numPr>
          <w:ilvl w:val="0"/>
          <w:numId w:val="3"/>
        </w:numPr>
        <w:bidi/>
        <w:jc w:val="both"/>
        <w:rPr>
          <w:sz w:val="28"/>
          <w:szCs w:val="28"/>
        </w:rPr>
      </w:pPr>
      <w:r>
        <w:rPr>
          <w:rFonts w:hint="cs"/>
          <w:sz w:val="28"/>
          <w:szCs w:val="28"/>
          <w:rtl/>
        </w:rPr>
        <w:t xml:space="preserve"> </w:t>
      </w:r>
      <w:r w:rsidR="00045B5C">
        <w:rPr>
          <w:sz w:val="28"/>
          <w:szCs w:val="28"/>
        </w:rPr>
        <w:t xml:space="preserve"> Sonar System </w:t>
      </w:r>
      <w:r w:rsidR="00045B5C">
        <w:rPr>
          <w:sz w:val="28"/>
          <w:szCs w:val="28"/>
          <w:rtl/>
        </w:rPr>
        <w:t>–</w:t>
      </w:r>
      <w:r w:rsidR="00045B5C">
        <w:rPr>
          <w:rFonts w:hint="cs"/>
          <w:sz w:val="28"/>
          <w:szCs w:val="28"/>
          <w:rtl/>
        </w:rPr>
        <w:t xml:space="preserve"> מערכת נוספת אשר עוזרת לקבל אינפורמציה על סביבת המכונית, מערכת </w:t>
      </w:r>
      <w:proofErr w:type="spellStart"/>
      <w:r w:rsidR="00045B5C">
        <w:rPr>
          <w:rFonts w:hint="cs"/>
          <w:sz w:val="28"/>
          <w:szCs w:val="28"/>
          <w:rtl/>
        </w:rPr>
        <w:t>סונאר</w:t>
      </w:r>
      <w:proofErr w:type="spellEnd"/>
      <w:r w:rsidR="00045B5C">
        <w:rPr>
          <w:rFonts w:hint="cs"/>
          <w:sz w:val="28"/>
          <w:szCs w:val="28"/>
          <w:rtl/>
        </w:rPr>
        <w:t xml:space="preserve"> משתמשת בגלי קול ומחשבת את הזמן שלוקח לגלי הקול להגיע לאובייקטים קרובים. המרחק לאובייקטים מחושב לפי זמן ההגעה של גלי הקול לאובייקט.</w:t>
      </w:r>
    </w:p>
    <w:p w14:paraId="2CBA7BA3" w14:textId="77777777" w:rsidR="00045B5C" w:rsidRPr="00C90115" w:rsidRDefault="00045B5C" w:rsidP="00F30BC6">
      <w:pPr>
        <w:pStyle w:val="ListParagraph"/>
        <w:numPr>
          <w:ilvl w:val="0"/>
          <w:numId w:val="3"/>
        </w:numPr>
        <w:bidi/>
        <w:jc w:val="both"/>
        <w:rPr>
          <w:sz w:val="28"/>
          <w:szCs w:val="28"/>
        </w:rPr>
      </w:pPr>
      <w:r>
        <w:rPr>
          <w:rFonts w:hint="cs"/>
          <w:sz w:val="28"/>
          <w:szCs w:val="28"/>
        </w:rPr>
        <w:t>GPS</w:t>
      </w:r>
      <w:r>
        <w:rPr>
          <w:sz w:val="28"/>
          <w:szCs w:val="28"/>
        </w:rPr>
        <w:t xml:space="preserve"> </w:t>
      </w:r>
      <w:proofErr w:type="gramStart"/>
      <w:r w:rsidRPr="00C90115">
        <w:rPr>
          <w:sz w:val="28"/>
          <w:szCs w:val="28"/>
        </w:rPr>
        <w:t xml:space="preserve">System </w:t>
      </w:r>
      <w:r w:rsidRPr="00C90115">
        <w:rPr>
          <w:rFonts w:hint="cs"/>
          <w:sz w:val="28"/>
          <w:szCs w:val="28"/>
          <w:rtl/>
        </w:rPr>
        <w:t xml:space="preserve"> -</w:t>
      </w:r>
      <w:proofErr w:type="gramEnd"/>
      <w:r w:rsidRPr="00C90115">
        <w:rPr>
          <w:rFonts w:hint="cs"/>
          <w:sz w:val="28"/>
          <w:szCs w:val="28"/>
          <w:rtl/>
        </w:rPr>
        <w:t xml:space="preserve"> מערכת </w:t>
      </w:r>
      <w:r w:rsidRPr="00C90115">
        <w:rPr>
          <w:rFonts w:hint="cs"/>
          <w:sz w:val="28"/>
          <w:szCs w:val="28"/>
        </w:rPr>
        <w:t>GPS</w:t>
      </w:r>
      <w:r w:rsidRPr="00C90115">
        <w:rPr>
          <w:rFonts w:hint="cs"/>
          <w:sz w:val="28"/>
          <w:szCs w:val="28"/>
          <w:rtl/>
        </w:rPr>
        <w:t xml:space="preserve"> המשמשת לניווט באמצעות שימוש במיקום גיאוגרפי לפי </w:t>
      </w:r>
      <w:proofErr w:type="spellStart"/>
      <w:r w:rsidRPr="00C90115">
        <w:rPr>
          <w:rFonts w:hint="cs"/>
          <w:sz w:val="28"/>
          <w:szCs w:val="28"/>
          <w:rtl/>
        </w:rPr>
        <w:t>לווינים</w:t>
      </w:r>
      <w:proofErr w:type="spellEnd"/>
      <w:r w:rsidRPr="00C90115">
        <w:rPr>
          <w:rFonts w:hint="cs"/>
          <w:sz w:val="28"/>
          <w:szCs w:val="28"/>
          <w:rtl/>
        </w:rPr>
        <w:t>.</w:t>
      </w:r>
    </w:p>
    <w:p w14:paraId="0925D4A4" w14:textId="77777777" w:rsidR="00045B5C" w:rsidRPr="00C90115" w:rsidRDefault="00045B5C" w:rsidP="00F30BC6">
      <w:pPr>
        <w:pStyle w:val="ListParagraph"/>
        <w:numPr>
          <w:ilvl w:val="0"/>
          <w:numId w:val="3"/>
        </w:numPr>
        <w:bidi/>
        <w:jc w:val="both"/>
        <w:rPr>
          <w:sz w:val="28"/>
          <w:szCs w:val="28"/>
        </w:rPr>
      </w:pPr>
      <w:r w:rsidRPr="00C90115">
        <w:rPr>
          <w:sz w:val="28"/>
          <w:szCs w:val="28"/>
        </w:rPr>
        <w:t>Controlling System</w:t>
      </w:r>
      <w:r w:rsidRPr="00C90115">
        <w:rPr>
          <w:rFonts w:hint="cs"/>
          <w:sz w:val="28"/>
          <w:szCs w:val="28"/>
          <w:rtl/>
        </w:rPr>
        <w:t xml:space="preserve"> </w:t>
      </w:r>
      <w:r w:rsidRPr="00C90115">
        <w:rPr>
          <w:sz w:val="28"/>
          <w:szCs w:val="28"/>
          <w:rtl/>
        </w:rPr>
        <w:t>–</w:t>
      </w:r>
      <w:r w:rsidRPr="00C90115">
        <w:rPr>
          <w:rFonts w:hint="cs"/>
          <w:sz w:val="28"/>
          <w:szCs w:val="28"/>
          <w:rtl/>
        </w:rPr>
        <w:t xml:space="preserve"> המערכת המרכזית אשר שולטת על הרכב</w:t>
      </w:r>
      <w:r w:rsidR="00FF65AB" w:rsidRPr="00C90115">
        <w:rPr>
          <w:rFonts w:hint="cs"/>
          <w:sz w:val="28"/>
          <w:szCs w:val="28"/>
          <w:rtl/>
        </w:rPr>
        <w:t>.</w:t>
      </w:r>
      <w:r w:rsidRPr="00C90115">
        <w:rPr>
          <w:rFonts w:hint="cs"/>
          <w:sz w:val="28"/>
          <w:szCs w:val="28"/>
          <w:rtl/>
        </w:rPr>
        <w:t xml:space="preserve"> מטרת מערכת זו היא להיות המוח מאחורי המערכות ולהפעיל את כל המערכות המכאניות בעת הצורך (מערכת הברקסים</w:t>
      </w:r>
      <w:r w:rsidR="00232BA7" w:rsidRPr="00C90115">
        <w:rPr>
          <w:rFonts w:hint="cs"/>
          <w:sz w:val="28"/>
          <w:szCs w:val="28"/>
          <w:rtl/>
        </w:rPr>
        <w:t>,</w:t>
      </w:r>
      <w:r w:rsidR="00FF65AB" w:rsidRPr="00C90115">
        <w:rPr>
          <w:rFonts w:hint="cs"/>
          <w:sz w:val="28"/>
          <w:szCs w:val="28"/>
          <w:rtl/>
        </w:rPr>
        <w:t xml:space="preserve"> </w:t>
      </w:r>
      <w:r w:rsidR="00232BA7" w:rsidRPr="00C90115">
        <w:rPr>
          <w:rFonts w:hint="cs"/>
          <w:sz w:val="28"/>
          <w:szCs w:val="28"/>
          <w:rtl/>
        </w:rPr>
        <w:t>הזזת ההגה ועוד).</w:t>
      </w:r>
    </w:p>
    <w:p w14:paraId="0B5B4271" w14:textId="77777777" w:rsidR="00045B5C" w:rsidRPr="00C90115" w:rsidRDefault="00045B5C" w:rsidP="00F30BC6">
      <w:pPr>
        <w:pStyle w:val="ListParagraph"/>
        <w:numPr>
          <w:ilvl w:val="0"/>
          <w:numId w:val="3"/>
        </w:numPr>
        <w:bidi/>
        <w:jc w:val="both"/>
        <w:rPr>
          <w:sz w:val="28"/>
          <w:szCs w:val="28"/>
        </w:rPr>
      </w:pPr>
      <w:r w:rsidRPr="00C90115">
        <w:rPr>
          <w:sz w:val="28"/>
          <w:szCs w:val="28"/>
        </w:rPr>
        <w:t>Camera System</w:t>
      </w:r>
      <w:r w:rsidRPr="00C90115">
        <w:rPr>
          <w:rFonts w:hint="cs"/>
          <w:sz w:val="28"/>
          <w:szCs w:val="28"/>
          <w:rtl/>
        </w:rPr>
        <w:t xml:space="preserve"> </w:t>
      </w:r>
      <w:r w:rsidR="00232BA7" w:rsidRPr="00C90115">
        <w:rPr>
          <w:sz w:val="28"/>
          <w:szCs w:val="28"/>
          <w:rtl/>
        </w:rPr>
        <w:t>–</w:t>
      </w:r>
      <w:r w:rsidRPr="00C90115">
        <w:rPr>
          <w:rFonts w:hint="cs"/>
          <w:sz w:val="28"/>
          <w:szCs w:val="28"/>
          <w:rtl/>
        </w:rPr>
        <w:t xml:space="preserve"> </w:t>
      </w:r>
      <w:r w:rsidR="00232BA7" w:rsidRPr="00C90115">
        <w:rPr>
          <w:rFonts w:hint="cs"/>
          <w:sz w:val="28"/>
          <w:szCs w:val="28"/>
          <w:rtl/>
        </w:rPr>
        <w:t xml:space="preserve">מערכת מצלמות אשר </w:t>
      </w:r>
      <w:r w:rsidR="00ED3F1F" w:rsidRPr="00C90115">
        <w:rPr>
          <w:rFonts w:hint="cs"/>
          <w:sz w:val="28"/>
          <w:szCs w:val="28"/>
          <w:rtl/>
        </w:rPr>
        <w:t>מטרת</w:t>
      </w:r>
      <w:r w:rsidR="00FF65AB" w:rsidRPr="00C90115">
        <w:rPr>
          <w:rFonts w:hint="cs"/>
          <w:sz w:val="28"/>
          <w:szCs w:val="28"/>
          <w:rtl/>
        </w:rPr>
        <w:t>ה</w:t>
      </w:r>
      <w:r w:rsidR="00ED3F1F" w:rsidRPr="00C90115">
        <w:rPr>
          <w:rFonts w:hint="cs"/>
          <w:sz w:val="28"/>
          <w:szCs w:val="28"/>
          <w:rtl/>
        </w:rPr>
        <w:t xml:space="preserve"> לקבל אינפורמציה איכותית יותר על הסביבה הקרובה לרכב</w:t>
      </w:r>
      <w:r w:rsidR="00FF65AB" w:rsidRPr="00C90115">
        <w:rPr>
          <w:rFonts w:hint="cs"/>
          <w:sz w:val="28"/>
          <w:szCs w:val="28"/>
          <w:rtl/>
        </w:rPr>
        <w:t>.</w:t>
      </w:r>
      <w:r w:rsidR="00ED3F1F" w:rsidRPr="00C90115">
        <w:rPr>
          <w:rFonts w:hint="cs"/>
          <w:sz w:val="28"/>
          <w:szCs w:val="28"/>
          <w:rtl/>
        </w:rPr>
        <w:t xml:space="preserve"> בדרך כלל מרשתים את הרכב במצלמות 360, מצלמות לטווח קרוב ומצלמות עם עדשה לטווח רחוק.  בעזרת האינפורמציה המתקבלת על ידי מצלמות ניתן לבנות אלגוריתמי</w:t>
      </w:r>
      <w:r w:rsidR="00532C38" w:rsidRPr="00C90115">
        <w:rPr>
          <w:rFonts w:hint="cs"/>
          <w:sz w:val="28"/>
          <w:szCs w:val="28"/>
          <w:rtl/>
        </w:rPr>
        <w:t xml:space="preserve">ם </w:t>
      </w:r>
      <w:r w:rsidR="00771348" w:rsidRPr="00C90115">
        <w:rPr>
          <w:rFonts w:hint="cs"/>
          <w:sz w:val="28"/>
          <w:szCs w:val="28"/>
          <w:rtl/>
        </w:rPr>
        <w:t>של</w:t>
      </w:r>
      <w:r w:rsidR="00ED3F1F" w:rsidRPr="00C90115">
        <w:rPr>
          <w:rFonts w:hint="cs"/>
          <w:sz w:val="28"/>
          <w:szCs w:val="28"/>
          <w:rtl/>
        </w:rPr>
        <w:t xml:space="preserve"> למידת מכונה לזיהוי הולכי רגל, פסי נתיבי ואפילו זיהוי תמרורים שונים. על מערכות אלו ארחיב בהמשך.</w:t>
      </w:r>
    </w:p>
    <w:p w14:paraId="471098A1" w14:textId="77777777" w:rsidR="00ED3F1F" w:rsidRDefault="00ED3F1F" w:rsidP="00F30BC6">
      <w:pPr>
        <w:pStyle w:val="ListParagraph"/>
        <w:bidi/>
        <w:jc w:val="both"/>
        <w:rPr>
          <w:sz w:val="28"/>
          <w:szCs w:val="28"/>
          <w:rtl/>
        </w:rPr>
      </w:pPr>
    </w:p>
    <w:p w14:paraId="62BC3F70" w14:textId="77777777" w:rsidR="00C97EF9" w:rsidRPr="00C97EF9" w:rsidRDefault="00C97EF9" w:rsidP="00F30BC6">
      <w:pPr>
        <w:bidi/>
        <w:jc w:val="both"/>
        <w:rPr>
          <w:rtl/>
        </w:rPr>
      </w:pPr>
    </w:p>
    <w:p w14:paraId="6ADA9B8E" w14:textId="77777777" w:rsidR="00C97EF9" w:rsidRPr="00C97EF9" w:rsidRDefault="00ED3F1F" w:rsidP="00F30BC6">
      <w:pPr>
        <w:bidi/>
        <w:jc w:val="both"/>
        <w:rPr>
          <w:rtl/>
        </w:rPr>
      </w:pPr>
      <w:r w:rsidRPr="00ED3F1F">
        <w:rPr>
          <w:noProof/>
        </w:rPr>
        <w:lastRenderedPageBreak/>
        <w:drawing>
          <wp:inline distT="0" distB="0" distL="0" distR="0" wp14:anchorId="3C802362" wp14:editId="1ADA3FB2">
            <wp:extent cx="5943600" cy="337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78200"/>
                    </a:xfrm>
                    <a:prstGeom prst="rect">
                      <a:avLst/>
                    </a:prstGeom>
                  </pic:spPr>
                </pic:pic>
              </a:graphicData>
            </a:graphic>
          </wp:inline>
        </w:drawing>
      </w:r>
    </w:p>
    <w:p w14:paraId="5F8E77B1" w14:textId="708234EE" w:rsidR="00ED3F1F" w:rsidRDefault="00ED3F1F">
      <w:pPr>
        <w:pStyle w:val="ListParagraph"/>
        <w:bidi/>
        <w:jc w:val="center"/>
        <w:rPr>
          <w:rtl/>
        </w:rPr>
        <w:pPrChange w:id="580" w:author="Stav Cohen" w:date="2020-10-16T13:45:00Z">
          <w:pPr>
            <w:pStyle w:val="ListParagraph"/>
            <w:bidi/>
            <w:jc w:val="both"/>
          </w:pPr>
        </w:pPrChange>
      </w:pPr>
      <w:r w:rsidRPr="008017A7">
        <w:rPr>
          <w:rFonts w:hint="cs"/>
          <w:rtl/>
        </w:rPr>
        <w:t xml:space="preserve">תמונה מספר </w:t>
      </w:r>
      <w:del w:id="581" w:author="Stav Cohen" w:date="2020-09-14T13:34:00Z">
        <w:r w:rsidR="00C90115" w:rsidDel="008A6C23">
          <w:rPr>
            <w:rFonts w:hint="cs"/>
            <w:rtl/>
          </w:rPr>
          <w:delText>25</w:delText>
        </w:r>
      </w:del>
      <w:ins w:id="582" w:author="Stav Cohen" w:date="2020-09-14T13:34:00Z">
        <w:r w:rsidR="008A6C23">
          <w:rPr>
            <w:rFonts w:hint="cs"/>
            <w:rtl/>
          </w:rPr>
          <w:t>2</w:t>
        </w:r>
      </w:ins>
      <w:ins w:id="583" w:author="Stav Cohen" w:date="2020-10-16T13:45:00Z">
        <w:r w:rsidR="001B6690">
          <w:rPr>
            <w:rFonts w:hint="cs"/>
            <w:rtl/>
          </w:rPr>
          <w:t>5</w:t>
        </w:r>
      </w:ins>
      <w:r w:rsidRPr="008017A7">
        <w:rPr>
          <w:rFonts w:hint="cs"/>
          <w:rtl/>
        </w:rPr>
        <w:t>:</w:t>
      </w:r>
      <w:r>
        <w:rPr>
          <w:rFonts w:hint="cs"/>
          <w:rtl/>
        </w:rPr>
        <w:t xml:space="preserve"> מערכת סנסורים הנדרשים למערכת </w:t>
      </w:r>
      <w:r>
        <w:t>Tesla Autopilot</w:t>
      </w:r>
      <w:r>
        <w:rPr>
          <w:rFonts w:hint="cs"/>
          <w:rtl/>
        </w:rPr>
        <w:t>[</w:t>
      </w:r>
      <w:del w:id="584" w:author="Stav Cohen" w:date="2020-10-16T13:35:00Z">
        <w:r w:rsidDel="003B03D5">
          <w:rPr>
            <w:rFonts w:hint="cs"/>
            <w:rtl/>
          </w:rPr>
          <w:delText>2</w:delText>
        </w:r>
      </w:del>
      <w:ins w:id="585" w:author="Stav Cohen" w:date="2020-10-16T13:35:00Z">
        <w:r w:rsidR="003B03D5">
          <w:t>4</w:t>
        </w:r>
      </w:ins>
      <w:r>
        <w:rPr>
          <w:rFonts w:hint="cs"/>
          <w:rtl/>
        </w:rPr>
        <w:t>].</w:t>
      </w:r>
    </w:p>
    <w:p w14:paraId="7792AAB9" w14:textId="77777777" w:rsidR="00C97EF9" w:rsidRPr="00C97EF9" w:rsidRDefault="00C97EF9" w:rsidP="00F30BC6">
      <w:pPr>
        <w:bidi/>
        <w:jc w:val="both"/>
        <w:rPr>
          <w:rtl/>
        </w:rPr>
      </w:pPr>
    </w:p>
    <w:p w14:paraId="50AC6AD9" w14:textId="779DA247" w:rsidR="00C97EF9" w:rsidRDefault="00ED3F1F" w:rsidP="00F30BC6">
      <w:pPr>
        <w:bidi/>
        <w:jc w:val="both"/>
        <w:rPr>
          <w:sz w:val="28"/>
          <w:szCs w:val="28"/>
          <w:rtl/>
        </w:rPr>
      </w:pPr>
      <w:r>
        <w:rPr>
          <w:rFonts w:hint="cs"/>
          <w:sz w:val="28"/>
          <w:szCs w:val="28"/>
          <w:rtl/>
        </w:rPr>
        <w:t xml:space="preserve">ניתן לראות בתמונה מספר </w:t>
      </w:r>
      <w:del w:id="586" w:author="Stav Cohen" w:date="2020-09-14T13:34:00Z">
        <w:r w:rsidDel="008A6C23">
          <w:rPr>
            <w:rFonts w:hint="cs"/>
            <w:sz w:val="28"/>
            <w:szCs w:val="28"/>
            <w:rtl/>
          </w:rPr>
          <w:delText>2</w:delText>
        </w:r>
        <w:r w:rsidR="00C90115" w:rsidDel="008A6C23">
          <w:rPr>
            <w:rFonts w:hint="cs"/>
            <w:sz w:val="28"/>
            <w:szCs w:val="28"/>
            <w:rtl/>
          </w:rPr>
          <w:delText>5</w:delText>
        </w:r>
        <w:r w:rsidDel="008A6C23">
          <w:rPr>
            <w:rFonts w:hint="cs"/>
            <w:sz w:val="28"/>
            <w:szCs w:val="28"/>
            <w:rtl/>
          </w:rPr>
          <w:delText xml:space="preserve"> </w:delText>
        </w:r>
      </w:del>
      <w:ins w:id="587" w:author="Stav Cohen" w:date="2020-09-14T13:34:00Z">
        <w:r w:rsidR="008A6C23">
          <w:rPr>
            <w:rFonts w:hint="cs"/>
            <w:sz w:val="28"/>
            <w:szCs w:val="28"/>
            <w:rtl/>
          </w:rPr>
          <w:t>2</w:t>
        </w:r>
      </w:ins>
      <w:ins w:id="588" w:author="Stav Cohen" w:date="2020-10-16T13:45:00Z">
        <w:r w:rsidR="001B6690">
          <w:rPr>
            <w:rFonts w:hint="cs"/>
            <w:sz w:val="28"/>
            <w:szCs w:val="28"/>
            <w:rtl/>
          </w:rPr>
          <w:t>5</w:t>
        </w:r>
      </w:ins>
      <w:ins w:id="589" w:author="Stav Cohen" w:date="2020-09-14T13:34:00Z">
        <w:r w:rsidR="008A6C23">
          <w:rPr>
            <w:rFonts w:hint="cs"/>
            <w:sz w:val="28"/>
            <w:szCs w:val="28"/>
            <w:rtl/>
          </w:rPr>
          <w:t xml:space="preserve"> </w:t>
        </w:r>
      </w:ins>
      <w:r w:rsidR="00E526BB">
        <w:rPr>
          <w:rFonts w:hint="cs"/>
          <w:sz w:val="28"/>
          <w:szCs w:val="28"/>
          <w:rtl/>
        </w:rPr>
        <w:t>את</w:t>
      </w:r>
      <w:r>
        <w:rPr>
          <w:rFonts w:hint="cs"/>
          <w:sz w:val="28"/>
          <w:szCs w:val="28"/>
          <w:rtl/>
        </w:rPr>
        <w:t xml:space="preserve"> מערכת הסנסורים של המערכת </w:t>
      </w:r>
      <w:hyperlink r:id="rId73" w:history="1">
        <w:r w:rsidRPr="00ED3F1F">
          <w:rPr>
            <w:rStyle w:val="Hyperlink"/>
            <w:sz w:val="28"/>
            <w:szCs w:val="28"/>
          </w:rPr>
          <w:t xml:space="preserve">Tesla </w:t>
        </w:r>
        <w:proofErr w:type="spellStart"/>
        <w:r w:rsidRPr="00ED3F1F">
          <w:rPr>
            <w:rStyle w:val="Hyperlink"/>
            <w:sz w:val="28"/>
            <w:szCs w:val="28"/>
          </w:rPr>
          <w:t>AutoPilot</w:t>
        </w:r>
        <w:proofErr w:type="spellEnd"/>
      </w:hyperlink>
      <w:r w:rsidR="00E526BB">
        <w:rPr>
          <w:rFonts w:hint="cs"/>
          <w:sz w:val="28"/>
          <w:szCs w:val="28"/>
          <w:rtl/>
        </w:rPr>
        <w:t xml:space="preserve">, המשלבת מערכת מצלמות אשר כוללת מצלמות למרחקים שונים וזוויות שונות, מערכת </w:t>
      </w:r>
      <w:r w:rsidR="00E526BB">
        <w:rPr>
          <w:sz w:val="28"/>
          <w:szCs w:val="28"/>
        </w:rPr>
        <w:t xml:space="preserve">Sonar </w:t>
      </w:r>
      <w:r w:rsidR="00E526BB">
        <w:rPr>
          <w:rFonts w:hint="cs"/>
          <w:sz w:val="28"/>
          <w:szCs w:val="28"/>
          <w:rtl/>
        </w:rPr>
        <w:t xml:space="preserve"> באמצעות שימוש בגלי </w:t>
      </w:r>
      <w:r w:rsidR="00E526BB">
        <w:rPr>
          <w:sz w:val="28"/>
          <w:szCs w:val="28"/>
        </w:rPr>
        <w:t>Ultrasonic</w:t>
      </w:r>
      <w:r w:rsidR="00E526BB">
        <w:rPr>
          <w:rFonts w:hint="cs"/>
          <w:sz w:val="28"/>
          <w:szCs w:val="28"/>
          <w:rtl/>
        </w:rPr>
        <w:t xml:space="preserve"> לרדיוס של עד כ8 מטרים סביב המכונית, מערכת </w:t>
      </w:r>
      <w:r w:rsidR="00E526BB">
        <w:rPr>
          <w:sz w:val="28"/>
          <w:szCs w:val="28"/>
        </w:rPr>
        <w:t>Radar</w:t>
      </w:r>
      <w:r w:rsidR="00E526BB">
        <w:rPr>
          <w:rFonts w:hint="cs"/>
          <w:sz w:val="28"/>
          <w:szCs w:val="28"/>
          <w:rtl/>
        </w:rPr>
        <w:t xml:space="preserve"> קדמי עד למרחק של 160 מטרים.</w:t>
      </w:r>
    </w:p>
    <w:p w14:paraId="018BF98D" w14:textId="77777777" w:rsidR="00E526BB" w:rsidRDefault="00257225" w:rsidP="00F30BC6">
      <w:pPr>
        <w:bidi/>
        <w:jc w:val="both"/>
        <w:rPr>
          <w:sz w:val="28"/>
          <w:szCs w:val="28"/>
          <w:rtl/>
        </w:rPr>
      </w:pPr>
      <w:r>
        <w:rPr>
          <w:rFonts w:hint="cs"/>
          <w:sz w:val="28"/>
          <w:szCs w:val="28"/>
          <w:rtl/>
        </w:rPr>
        <w:t xml:space="preserve">כעת נצלול עמוק אל תוך כמה מערכות הנמצאות ברכבים </w:t>
      </w:r>
      <w:proofErr w:type="spellStart"/>
      <w:r>
        <w:rPr>
          <w:rFonts w:hint="cs"/>
          <w:sz w:val="28"/>
          <w:szCs w:val="28"/>
          <w:rtl/>
        </w:rPr>
        <w:t>אוטונומים</w:t>
      </w:r>
      <w:proofErr w:type="spellEnd"/>
      <w:r>
        <w:rPr>
          <w:rFonts w:hint="cs"/>
          <w:sz w:val="28"/>
          <w:szCs w:val="28"/>
          <w:rtl/>
        </w:rPr>
        <w:t>.</w:t>
      </w:r>
    </w:p>
    <w:p w14:paraId="71F14D38" w14:textId="77777777" w:rsidR="00257225" w:rsidRDefault="00257225" w:rsidP="00182B0B">
      <w:pPr>
        <w:bidi/>
        <w:jc w:val="center"/>
        <w:rPr>
          <w:b/>
          <w:bCs/>
          <w:sz w:val="28"/>
          <w:szCs w:val="28"/>
          <w:u w:val="single"/>
        </w:rPr>
      </w:pPr>
      <w:r>
        <w:rPr>
          <w:b/>
          <w:bCs/>
          <w:sz w:val="28"/>
          <w:szCs w:val="28"/>
          <w:u w:val="single"/>
        </w:rPr>
        <w:t>Object Detection</w:t>
      </w:r>
    </w:p>
    <w:p w14:paraId="512C439F" w14:textId="5D284866" w:rsidR="00257225" w:rsidRPr="00182B0B" w:rsidRDefault="00257225" w:rsidP="00F30BC6">
      <w:pPr>
        <w:bidi/>
        <w:jc w:val="both"/>
        <w:rPr>
          <w:sz w:val="28"/>
          <w:szCs w:val="28"/>
          <w:rtl/>
        </w:rPr>
      </w:pPr>
      <w:r>
        <w:rPr>
          <w:rFonts w:hint="cs"/>
          <w:sz w:val="28"/>
          <w:szCs w:val="28"/>
          <w:rtl/>
        </w:rPr>
        <w:t xml:space="preserve">זיהוי </w:t>
      </w:r>
      <w:r w:rsidRPr="00182B0B">
        <w:rPr>
          <w:rFonts w:hint="cs"/>
          <w:sz w:val="28"/>
          <w:szCs w:val="28"/>
          <w:rtl/>
        </w:rPr>
        <w:t xml:space="preserve">אובייקטים הינו אחד הצרכים </w:t>
      </w:r>
      <w:r w:rsidR="009B6F49" w:rsidRPr="00182B0B">
        <w:rPr>
          <w:rFonts w:hint="cs"/>
          <w:sz w:val="28"/>
          <w:szCs w:val="28"/>
          <w:rtl/>
        </w:rPr>
        <w:t>הקריטיי</w:t>
      </w:r>
      <w:r w:rsidR="009B6F49" w:rsidRPr="00182B0B">
        <w:rPr>
          <w:rFonts w:hint="eastAsia"/>
          <w:sz w:val="28"/>
          <w:szCs w:val="28"/>
          <w:rtl/>
        </w:rPr>
        <w:t>ם</w:t>
      </w:r>
      <w:r w:rsidRPr="00182B0B">
        <w:rPr>
          <w:rFonts w:hint="cs"/>
          <w:sz w:val="28"/>
          <w:szCs w:val="28"/>
          <w:rtl/>
        </w:rPr>
        <w:t xml:space="preserve"> לשם בניית מכונית אוטונומית</w:t>
      </w:r>
      <w:r w:rsidR="009B6F49" w:rsidRPr="00182B0B">
        <w:rPr>
          <w:rFonts w:hint="cs"/>
          <w:sz w:val="28"/>
          <w:szCs w:val="28"/>
          <w:rtl/>
        </w:rPr>
        <w:t>[</w:t>
      </w:r>
      <w:del w:id="590" w:author="Stav Cohen" w:date="2020-10-16T13:35:00Z">
        <w:r w:rsidR="009B6F49" w:rsidRPr="00182B0B" w:rsidDel="003B03D5">
          <w:rPr>
            <w:rFonts w:hint="cs"/>
            <w:sz w:val="28"/>
            <w:szCs w:val="28"/>
            <w:rtl/>
          </w:rPr>
          <w:delText>3</w:delText>
        </w:r>
      </w:del>
      <w:ins w:id="591" w:author="Stav Cohen" w:date="2020-10-16T13:35:00Z">
        <w:r w:rsidR="003B03D5">
          <w:rPr>
            <w:sz w:val="28"/>
            <w:szCs w:val="28"/>
          </w:rPr>
          <w:t>5</w:t>
        </w:r>
      </w:ins>
      <w:r w:rsidR="009B6F49" w:rsidRPr="00182B0B">
        <w:rPr>
          <w:rFonts w:hint="cs"/>
          <w:sz w:val="28"/>
          <w:szCs w:val="28"/>
          <w:rtl/>
        </w:rPr>
        <w:t>]</w:t>
      </w:r>
      <w:r w:rsidRPr="00182B0B">
        <w:rPr>
          <w:rFonts w:hint="cs"/>
          <w:sz w:val="28"/>
          <w:szCs w:val="28"/>
          <w:rtl/>
        </w:rPr>
        <w:t>.</w:t>
      </w:r>
    </w:p>
    <w:p w14:paraId="2A2B0DE5" w14:textId="3727FA48" w:rsidR="009B6F49" w:rsidRPr="00182B0B" w:rsidRDefault="00257225" w:rsidP="00F30BC6">
      <w:pPr>
        <w:bidi/>
        <w:jc w:val="both"/>
        <w:rPr>
          <w:sz w:val="28"/>
          <w:szCs w:val="28"/>
          <w:rtl/>
        </w:rPr>
      </w:pPr>
      <w:r w:rsidRPr="00182B0B">
        <w:rPr>
          <w:rFonts w:hint="cs"/>
          <w:sz w:val="28"/>
          <w:szCs w:val="28"/>
          <w:rtl/>
        </w:rPr>
        <w:t>המכונית האוטונומית חולקת את הכביש עם עוד אובייקטים תנועתיים, במיוחד באזורים עירונים</w:t>
      </w:r>
      <w:ins w:id="592" w:author="Stav Cohen" w:date="2020-09-14T13:33:00Z">
        <w:r w:rsidR="008A6C23">
          <w:rPr>
            <w:rFonts w:hint="cs"/>
            <w:sz w:val="28"/>
            <w:szCs w:val="28"/>
            <w:rtl/>
          </w:rPr>
          <w:t xml:space="preserve"> ובינעירוניי</w:t>
        </w:r>
        <w:r w:rsidR="008A6C23">
          <w:rPr>
            <w:rFonts w:hint="eastAsia"/>
            <w:sz w:val="28"/>
            <w:szCs w:val="28"/>
            <w:rtl/>
          </w:rPr>
          <w:t>ם</w:t>
        </w:r>
      </w:ins>
      <w:r w:rsidR="005560E5" w:rsidRPr="00182B0B">
        <w:rPr>
          <w:rFonts w:hint="cs"/>
          <w:sz w:val="28"/>
          <w:szCs w:val="28"/>
          <w:rtl/>
        </w:rPr>
        <w:t>.</w:t>
      </w:r>
      <w:r w:rsidRPr="00182B0B">
        <w:rPr>
          <w:rFonts w:hint="cs"/>
          <w:sz w:val="28"/>
          <w:szCs w:val="28"/>
          <w:rtl/>
        </w:rPr>
        <w:t xml:space="preserve"> המודעות לאובייקטים תנועתיים נוספים או מכשולים היא קריטית על מנת להימנע מתאונות שיכולות לסכן את חיי הנוסעים במכונית וחיי </w:t>
      </w:r>
      <w:r w:rsidR="009B6F49" w:rsidRPr="00182B0B">
        <w:rPr>
          <w:rFonts w:hint="cs"/>
          <w:sz w:val="28"/>
          <w:szCs w:val="28"/>
          <w:rtl/>
        </w:rPr>
        <w:t>הסובבים את המכונית. זיהוי אובייקטים בסביבות עירוניות, עמוסות</w:t>
      </w:r>
      <w:r w:rsidR="005560E5" w:rsidRPr="00182B0B">
        <w:rPr>
          <w:rFonts w:hint="cs"/>
          <w:sz w:val="28"/>
          <w:szCs w:val="28"/>
          <w:rtl/>
        </w:rPr>
        <w:t>,</w:t>
      </w:r>
      <w:r w:rsidR="009B6F49" w:rsidRPr="00182B0B">
        <w:rPr>
          <w:rFonts w:hint="cs"/>
          <w:sz w:val="28"/>
          <w:szCs w:val="28"/>
          <w:rtl/>
        </w:rPr>
        <w:t xml:space="preserve"> יכול להיות משימה קשה במיוחד בגלל המבחר הגדול של צורות האובייקטים בסביבות עמוסות וגם אי היכולת לראות אובייקט במלואו בגלל </w:t>
      </w:r>
      <w:del w:id="593" w:author="Stav Cohen" w:date="2020-09-14T13:33:00Z">
        <w:r w:rsidR="009B6F49" w:rsidRPr="00182B0B" w:rsidDel="008A6C23">
          <w:rPr>
            <w:rFonts w:hint="cs"/>
            <w:sz w:val="28"/>
            <w:szCs w:val="28"/>
            <w:rtl/>
          </w:rPr>
          <w:delText xml:space="preserve">חסימה </w:delText>
        </w:r>
      </w:del>
      <w:ins w:id="594" w:author="Stav Cohen" w:date="2020-09-14T13:33:00Z">
        <w:r w:rsidR="008A6C23">
          <w:rPr>
            <w:rFonts w:hint="cs"/>
            <w:sz w:val="28"/>
            <w:szCs w:val="28"/>
            <w:rtl/>
          </w:rPr>
          <w:t>הסתרה</w:t>
        </w:r>
        <w:r w:rsidR="008A6C23" w:rsidRPr="00182B0B">
          <w:rPr>
            <w:rFonts w:hint="cs"/>
            <w:sz w:val="28"/>
            <w:szCs w:val="28"/>
            <w:rtl/>
          </w:rPr>
          <w:t xml:space="preserve"> </w:t>
        </w:r>
      </w:ins>
      <w:r w:rsidR="009B6F49" w:rsidRPr="00182B0B">
        <w:rPr>
          <w:rFonts w:hint="cs"/>
          <w:sz w:val="28"/>
          <w:szCs w:val="28"/>
          <w:rtl/>
        </w:rPr>
        <w:t xml:space="preserve">חלקית של שדה הראייה על ידי אובייקט אחר. מעבר לכך ישנם גורמים </w:t>
      </w:r>
      <w:del w:id="595" w:author="Stav Cohen" w:date="2020-09-14T13:34:00Z">
        <w:r w:rsidR="009B6F49" w:rsidRPr="00182B0B" w:rsidDel="008A6C23">
          <w:rPr>
            <w:rFonts w:hint="cs"/>
            <w:sz w:val="28"/>
            <w:szCs w:val="28"/>
            <w:rtl/>
          </w:rPr>
          <w:delText>פיזיקלים</w:delText>
        </w:r>
      </w:del>
      <w:ins w:id="596" w:author="Stav Cohen" w:date="2020-09-14T13:34:00Z">
        <w:r w:rsidR="008A6C23" w:rsidRPr="00182B0B">
          <w:rPr>
            <w:rFonts w:hint="cs"/>
            <w:sz w:val="28"/>
            <w:szCs w:val="28"/>
            <w:rtl/>
          </w:rPr>
          <w:t>פיזיקליי</w:t>
        </w:r>
        <w:r w:rsidR="008A6C23" w:rsidRPr="00182B0B">
          <w:rPr>
            <w:rFonts w:hint="eastAsia"/>
            <w:sz w:val="28"/>
            <w:szCs w:val="28"/>
            <w:rtl/>
          </w:rPr>
          <w:t>ם</w:t>
        </w:r>
      </w:ins>
      <w:r w:rsidR="009B6F49" w:rsidRPr="00182B0B">
        <w:rPr>
          <w:rFonts w:hint="cs"/>
          <w:sz w:val="28"/>
          <w:szCs w:val="28"/>
          <w:rtl/>
        </w:rPr>
        <w:t xml:space="preserve"> נוספים אשר מקשים על משימת הזיהוי כגון : השתקפויות אור, צללים, ערפל ועוד.</w:t>
      </w:r>
    </w:p>
    <w:p w14:paraId="50C0C994" w14:textId="4767F58E" w:rsidR="00E526BB" w:rsidRPr="00182B0B" w:rsidRDefault="002B5EF2" w:rsidP="00F30BC6">
      <w:pPr>
        <w:bidi/>
        <w:jc w:val="both"/>
        <w:rPr>
          <w:sz w:val="28"/>
          <w:szCs w:val="28"/>
          <w:rtl/>
        </w:rPr>
      </w:pPr>
      <w:r w:rsidRPr="00182B0B">
        <w:rPr>
          <w:rFonts w:hint="cs"/>
          <w:sz w:val="28"/>
          <w:szCs w:val="28"/>
          <w:rtl/>
        </w:rPr>
        <w:t xml:space="preserve">מערכת לזיהוי הולכי רגל היא מערכת אשר משתמשת בזיהוי אובייקטים בתמונה וחייבת להיות </w:t>
      </w:r>
      <w:r w:rsidR="00643BBD" w:rsidRPr="00182B0B">
        <w:rPr>
          <w:rFonts w:hint="cs"/>
          <w:sz w:val="28"/>
          <w:szCs w:val="28"/>
          <w:rtl/>
        </w:rPr>
        <w:t xml:space="preserve">מושלמת מבחינת עמידות מול תנאי מזג אוויר, יעילות בזיהוי אנשים בזמן אמת </w:t>
      </w:r>
      <w:r w:rsidRPr="00182B0B">
        <w:rPr>
          <w:rFonts w:hint="cs"/>
          <w:sz w:val="28"/>
          <w:szCs w:val="28"/>
          <w:rtl/>
        </w:rPr>
        <w:t xml:space="preserve">, אין </w:t>
      </w:r>
      <w:r w:rsidRPr="00182B0B">
        <w:rPr>
          <w:rFonts w:hint="cs"/>
          <w:sz w:val="28"/>
          <w:szCs w:val="28"/>
          <w:rtl/>
        </w:rPr>
        <w:lastRenderedPageBreak/>
        <w:t>מקום לטעויות בבניית מערכת כזו</w:t>
      </w:r>
      <w:r w:rsidR="00A92A19" w:rsidRPr="00182B0B">
        <w:rPr>
          <w:rFonts w:hint="cs"/>
          <w:sz w:val="28"/>
          <w:szCs w:val="28"/>
          <w:rtl/>
        </w:rPr>
        <w:t xml:space="preserve"> כל טעות קטנה יכולה להיות פטאלית</w:t>
      </w:r>
      <w:r w:rsidRPr="00182B0B">
        <w:rPr>
          <w:rFonts w:hint="cs"/>
          <w:sz w:val="28"/>
          <w:szCs w:val="28"/>
          <w:rtl/>
        </w:rPr>
        <w:t>.</w:t>
      </w:r>
      <w:r w:rsidR="00A92A19" w:rsidRPr="00182B0B">
        <w:rPr>
          <w:rFonts w:hint="cs"/>
          <w:sz w:val="28"/>
          <w:szCs w:val="28"/>
          <w:rtl/>
        </w:rPr>
        <w:t xml:space="preserve"> בניית אלגוריתם ראייה ממוחשבת שידע לזהות אנשים נחשב למשימה מסובכת בגלל </w:t>
      </w:r>
      <w:del w:id="597" w:author="Stav Cohen" w:date="2020-10-26T19:54:00Z">
        <w:r w:rsidR="00A92A19" w:rsidRPr="00182B0B" w:rsidDel="00E95BBA">
          <w:rPr>
            <w:rFonts w:hint="cs"/>
            <w:sz w:val="28"/>
            <w:szCs w:val="28"/>
            <w:rtl/>
          </w:rPr>
          <w:delText>מבחר גדול</w:delText>
        </w:r>
      </w:del>
      <w:ins w:id="598" w:author="Stav Cohen" w:date="2020-10-26T19:54:00Z">
        <w:r w:rsidR="00E95BBA">
          <w:rPr>
            <w:rFonts w:hint="cs"/>
            <w:sz w:val="28"/>
            <w:szCs w:val="28"/>
            <w:rtl/>
          </w:rPr>
          <w:t>שוני גדול</w:t>
        </w:r>
      </w:ins>
      <w:r w:rsidR="00A92A19" w:rsidRPr="00182B0B">
        <w:rPr>
          <w:rFonts w:hint="cs"/>
          <w:sz w:val="28"/>
          <w:szCs w:val="28"/>
          <w:rtl/>
        </w:rPr>
        <w:t xml:space="preserve"> בצורה ש</w:t>
      </w:r>
      <w:del w:id="599" w:author="Stav Cohen" w:date="2020-10-26T19:53:00Z">
        <w:r w:rsidR="00A92A19" w:rsidRPr="00182B0B" w:rsidDel="00E95BBA">
          <w:rPr>
            <w:rFonts w:hint="cs"/>
            <w:sz w:val="28"/>
            <w:szCs w:val="28"/>
            <w:rtl/>
          </w:rPr>
          <w:delText>בנ</w:delText>
        </w:r>
      </w:del>
      <w:r w:rsidR="00A92A19" w:rsidRPr="00182B0B">
        <w:rPr>
          <w:rFonts w:hint="cs"/>
          <w:sz w:val="28"/>
          <w:szCs w:val="28"/>
          <w:rtl/>
        </w:rPr>
        <w:t xml:space="preserve">אדם </w:t>
      </w:r>
      <w:del w:id="600" w:author="Stav Cohen" w:date="2020-10-26T19:54:00Z">
        <w:r w:rsidR="00A92A19" w:rsidRPr="00182B0B" w:rsidDel="00E95BBA">
          <w:rPr>
            <w:rFonts w:hint="cs"/>
            <w:sz w:val="28"/>
            <w:szCs w:val="28"/>
            <w:rtl/>
          </w:rPr>
          <w:delText>נראה</w:delText>
        </w:r>
      </w:del>
      <w:ins w:id="601" w:author="Stav Cohen" w:date="2020-10-26T19:54:00Z">
        <w:r w:rsidR="00E95BBA">
          <w:rPr>
            <w:rFonts w:hint="cs"/>
            <w:sz w:val="28"/>
            <w:szCs w:val="28"/>
            <w:rtl/>
          </w:rPr>
          <w:t>יכול להיראות</w:t>
        </w:r>
      </w:ins>
      <w:r w:rsidR="00A92A19" w:rsidRPr="00182B0B">
        <w:rPr>
          <w:rFonts w:hint="cs"/>
          <w:sz w:val="28"/>
          <w:szCs w:val="28"/>
          <w:rtl/>
        </w:rPr>
        <w:t>, אם זה בבגדים שהוא בחר ללבוש או בפוזיציי</w:t>
      </w:r>
      <w:r w:rsidR="00A92A19" w:rsidRPr="00182B0B">
        <w:rPr>
          <w:rFonts w:hint="eastAsia"/>
          <w:sz w:val="28"/>
          <w:szCs w:val="28"/>
          <w:rtl/>
        </w:rPr>
        <w:t>ת</w:t>
      </w:r>
      <w:r w:rsidR="00A92A19" w:rsidRPr="00182B0B">
        <w:rPr>
          <w:rFonts w:hint="cs"/>
          <w:sz w:val="28"/>
          <w:szCs w:val="28"/>
          <w:rtl/>
        </w:rPr>
        <w:t xml:space="preserve"> הגוף שבה הוא נמצא כרגע (עמידה, ישיבה, </w:t>
      </w:r>
      <w:r w:rsidR="00643BBD" w:rsidRPr="00182B0B">
        <w:rPr>
          <w:rFonts w:hint="cs"/>
          <w:sz w:val="28"/>
          <w:szCs w:val="28"/>
          <w:rtl/>
        </w:rPr>
        <w:t xml:space="preserve">חיבור פיזי עם </w:t>
      </w:r>
      <w:del w:id="602" w:author="Stav Cohen" w:date="2020-10-26T19:53:00Z">
        <w:r w:rsidR="00643BBD" w:rsidRPr="00182B0B" w:rsidDel="00E95BBA">
          <w:rPr>
            <w:rFonts w:hint="cs"/>
            <w:sz w:val="28"/>
            <w:szCs w:val="28"/>
            <w:rtl/>
          </w:rPr>
          <w:delText>בנ</w:delText>
        </w:r>
      </w:del>
      <w:r w:rsidR="00643BBD" w:rsidRPr="00182B0B">
        <w:rPr>
          <w:rFonts w:hint="cs"/>
          <w:sz w:val="28"/>
          <w:szCs w:val="28"/>
          <w:rtl/>
        </w:rPr>
        <w:t>אדם נוסף</w:t>
      </w:r>
      <w:r w:rsidR="00A92A19" w:rsidRPr="00182B0B">
        <w:rPr>
          <w:rFonts w:hint="cs"/>
          <w:sz w:val="28"/>
          <w:szCs w:val="28"/>
          <w:rtl/>
        </w:rPr>
        <w:t xml:space="preserve"> ועוד)</w:t>
      </w:r>
      <w:r w:rsidR="00643BBD" w:rsidRPr="00182B0B">
        <w:rPr>
          <w:rFonts w:hint="cs"/>
          <w:sz w:val="28"/>
          <w:szCs w:val="28"/>
          <w:rtl/>
        </w:rPr>
        <w:t>.</w:t>
      </w:r>
    </w:p>
    <w:p w14:paraId="0F02263C" w14:textId="77777777" w:rsidR="00E903F5" w:rsidRDefault="001554D0" w:rsidP="008E2E48">
      <w:pPr>
        <w:bidi/>
        <w:jc w:val="both"/>
        <w:rPr>
          <w:sz w:val="28"/>
          <w:szCs w:val="28"/>
          <w:rtl/>
        </w:rPr>
      </w:pPr>
      <w:r w:rsidRPr="00182B0B">
        <w:rPr>
          <w:rFonts w:hint="cs"/>
          <w:sz w:val="28"/>
          <w:szCs w:val="28"/>
          <w:rtl/>
        </w:rPr>
        <w:t>הסנסורים הנפוצים אשר מש</w:t>
      </w:r>
      <w:del w:id="603" w:author="maya" w:date="2020-09-13T15:10:00Z">
        <w:r w:rsidRPr="00182B0B" w:rsidDel="008E2E48">
          <w:rPr>
            <w:rFonts w:hint="cs"/>
            <w:sz w:val="28"/>
            <w:szCs w:val="28"/>
            <w:rtl/>
          </w:rPr>
          <w:delText>ו</w:delText>
        </w:r>
      </w:del>
      <w:ins w:id="604" w:author="maya" w:date="2020-09-13T15:10:00Z">
        <w:r w:rsidR="008E2E48">
          <w:rPr>
            <w:rFonts w:hint="cs"/>
            <w:sz w:val="28"/>
            <w:szCs w:val="28"/>
            <w:rtl/>
          </w:rPr>
          <w:t>ת</w:t>
        </w:r>
      </w:ins>
      <w:r w:rsidRPr="00182B0B">
        <w:rPr>
          <w:rFonts w:hint="cs"/>
          <w:sz w:val="28"/>
          <w:szCs w:val="28"/>
          <w:rtl/>
        </w:rPr>
        <w:t>משים במערכת זיהוי אובייקטים הם המצלמות המוצבות באזורי</w:t>
      </w:r>
      <w:r w:rsidR="00881348" w:rsidRPr="00182B0B">
        <w:rPr>
          <w:rFonts w:hint="cs"/>
          <w:sz w:val="28"/>
          <w:szCs w:val="28"/>
          <w:rtl/>
        </w:rPr>
        <w:t>ם</w:t>
      </w:r>
      <w:r w:rsidRPr="00182B0B">
        <w:rPr>
          <w:rFonts w:hint="cs"/>
          <w:sz w:val="28"/>
          <w:szCs w:val="28"/>
          <w:rtl/>
        </w:rPr>
        <w:t xml:space="preserve"> השונים במכונית</w:t>
      </w:r>
      <w:r w:rsidR="00881348" w:rsidRPr="00182B0B">
        <w:rPr>
          <w:rFonts w:hint="cs"/>
          <w:sz w:val="28"/>
          <w:szCs w:val="28"/>
          <w:rtl/>
        </w:rPr>
        <w:t>.</w:t>
      </w:r>
      <w:r w:rsidRPr="00182B0B">
        <w:rPr>
          <w:rFonts w:hint="cs"/>
          <w:sz w:val="28"/>
          <w:szCs w:val="28"/>
          <w:rtl/>
        </w:rPr>
        <w:t xml:space="preserve"> במהלך היום משתמשים בראייה מסוג </w:t>
      </w:r>
      <w:r w:rsidRPr="00182B0B">
        <w:rPr>
          <w:sz w:val="28"/>
          <w:szCs w:val="28"/>
        </w:rPr>
        <w:t>Visible spectrum</w:t>
      </w:r>
      <w:r w:rsidRPr="00182B0B">
        <w:rPr>
          <w:rFonts w:hint="cs"/>
          <w:sz w:val="28"/>
          <w:szCs w:val="28"/>
          <w:rtl/>
        </w:rPr>
        <w:t xml:space="preserve"> ובלילה נעזרים בטכנולוגית ה</w:t>
      </w:r>
      <w:r w:rsidRPr="00182B0B">
        <w:rPr>
          <w:sz w:val="28"/>
          <w:szCs w:val="28"/>
        </w:rPr>
        <w:t>InfraRed</w:t>
      </w:r>
      <w:r w:rsidRPr="00182B0B">
        <w:rPr>
          <w:rFonts w:hint="cs"/>
          <w:sz w:val="28"/>
          <w:szCs w:val="28"/>
          <w:rtl/>
        </w:rPr>
        <w:t xml:space="preserve"> אשר מועילה יותר לראייה בשעות לילה. בנוסף למצלמות אלו משתמשים גם במצלמת  </w:t>
      </w:r>
      <w:r w:rsidRPr="00182B0B">
        <w:rPr>
          <w:sz w:val="28"/>
          <w:szCs w:val="28"/>
        </w:rPr>
        <w:t>Thermal InfraRed</w:t>
      </w:r>
      <w:r w:rsidRPr="00182B0B">
        <w:rPr>
          <w:rFonts w:hint="cs"/>
          <w:sz w:val="28"/>
          <w:szCs w:val="28"/>
          <w:rtl/>
        </w:rPr>
        <w:t xml:space="preserve">  אשר קולטת את </w:t>
      </w:r>
      <w:r w:rsidR="00E373C7" w:rsidRPr="00182B0B">
        <w:rPr>
          <w:rFonts w:hint="cs"/>
          <w:sz w:val="28"/>
          <w:szCs w:val="28"/>
          <w:rtl/>
        </w:rPr>
        <w:t>הטמפ</w:t>
      </w:r>
      <w:r w:rsidR="00E373C7" w:rsidRPr="00182B0B">
        <w:rPr>
          <w:sz w:val="28"/>
          <w:szCs w:val="28"/>
          <w:rtl/>
        </w:rPr>
        <w:t>'</w:t>
      </w:r>
      <w:r w:rsidRPr="00182B0B">
        <w:rPr>
          <w:rFonts w:hint="cs"/>
          <w:sz w:val="28"/>
          <w:szCs w:val="28"/>
          <w:rtl/>
        </w:rPr>
        <w:t xml:space="preserve"> היחסית בתמונה, בעזרת מצלמה זאת יהיה קל יותר להבדיל בין אובייקטים חמים כמו הולכי רגל לבין אובייקטים קרים כגון </w:t>
      </w:r>
      <w:r w:rsidR="00E373C7" w:rsidRPr="00182B0B">
        <w:rPr>
          <w:rFonts w:hint="cs"/>
          <w:sz w:val="28"/>
          <w:szCs w:val="28"/>
          <w:rtl/>
        </w:rPr>
        <w:t xml:space="preserve">ארגז </w:t>
      </w:r>
      <w:r w:rsidRPr="00182B0B">
        <w:rPr>
          <w:rFonts w:hint="cs"/>
          <w:sz w:val="28"/>
          <w:szCs w:val="28"/>
          <w:rtl/>
        </w:rPr>
        <w:t>ירקות או הכביש עצמו.</w:t>
      </w:r>
      <w:r w:rsidR="00E903F5" w:rsidRPr="00182B0B">
        <w:rPr>
          <w:rFonts w:hint="cs"/>
          <w:sz w:val="28"/>
          <w:szCs w:val="28"/>
          <w:rtl/>
        </w:rPr>
        <w:t xml:space="preserve"> ישנו גם שימוש בסנסורים נוספים אשר משדרים סיגנל ומקבלים קלט ממנו כגון סורקי לייזר אשר יכולים לעזור בקבלת מידע על המרחק בין אובייקטים ובכך לעזור בהבנת העולם התלת ממדי מסביב למכונית.</w:t>
      </w:r>
    </w:p>
    <w:p w14:paraId="60817BC0" w14:textId="77777777" w:rsidR="004233BF" w:rsidRDefault="004233BF" w:rsidP="00182B0B">
      <w:pPr>
        <w:bidi/>
        <w:jc w:val="center"/>
        <w:rPr>
          <w:sz w:val="28"/>
          <w:szCs w:val="28"/>
          <w:rtl/>
        </w:rPr>
      </w:pPr>
      <w:r w:rsidRPr="004233BF">
        <w:rPr>
          <w:rFonts w:cs="Arial"/>
          <w:noProof/>
          <w:sz w:val="28"/>
          <w:szCs w:val="28"/>
          <w:rtl/>
        </w:rPr>
        <w:drawing>
          <wp:inline distT="0" distB="0" distL="0" distR="0" wp14:anchorId="41CA4204" wp14:editId="3A8330AE">
            <wp:extent cx="3384661" cy="211830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5906" cy="2162895"/>
                    </a:xfrm>
                    <a:prstGeom prst="rect">
                      <a:avLst/>
                    </a:prstGeom>
                  </pic:spPr>
                </pic:pic>
              </a:graphicData>
            </a:graphic>
          </wp:inline>
        </w:drawing>
      </w:r>
    </w:p>
    <w:p w14:paraId="6275582E" w14:textId="1D485D99" w:rsidR="00525EFF" w:rsidRDefault="00525EFF" w:rsidP="00182B0B">
      <w:pPr>
        <w:pStyle w:val="ListParagraph"/>
        <w:bidi/>
        <w:jc w:val="center"/>
        <w:rPr>
          <w:rtl/>
        </w:rPr>
      </w:pPr>
      <w:r w:rsidRPr="008017A7">
        <w:rPr>
          <w:rFonts w:hint="cs"/>
          <w:rtl/>
        </w:rPr>
        <w:t xml:space="preserve">תמונה מספר </w:t>
      </w:r>
      <w:del w:id="605" w:author="Stav Cohen" w:date="2020-09-14T13:34:00Z">
        <w:r w:rsidDel="008A6C23">
          <w:rPr>
            <w:rFonts w:hint="cs"/>
            <w:rtl/>
          </w:rPr>
          <w:delText>2</w:delText>
        </w:r>
        <w:r w:rsidR="00182B0B" w:rsidDel="008A6C23">
          <w:rPr>
            <w:rFonts w:hint="cs"/>
            <w:rtl/>
          </w:rPr>
          <w:delText>6</w:delText>
        </w:r>
      </w:del>
      <w:ins w:id="606" w:author="Stav Cohen" w:date="2020-09-14T13:34:00Z">
        <w:r w:rsidR="008A6C23">
          <w:rPr>
            <w:rFonts w:hint="cs"/>
            <w:rtl/>
          </w:rPr>
          <w:t>2</w:t>
        </w:r>
      </w:ins>
      <w:ins w:id="607" w:author="Stav Cohen" w:date="2020-10-16T13:45:00Z">
        <w:r w:rsidR="001B6690">
          <w:rPr>
            <w:rFonts w:hint="cs"/>
            <w:rtl/>
          </w:rPr>
          <w:t>6</w:t>
        </w:r>
      </w:ins>
      <w:r w:rsidRPr="008017A7">
        <w:rPr>
          <w:rFonts w:hint="cs"/>
          <w:rtl/>
        </w:rPr>
        <w:t>:</w:t>
      </w:r>
      <w:r>
        <w:rPr>
          <w:rFonts w:hint="cs"/>
          <w:rtl/>
        </w:rPr>
        <w:t xml:space="preserve"> הדגמה של זיהוי אובייקטים בתמונה[</w:t>
      </w:r>
      <w:del w:id="608" w:author="Stav Cohen" w:date="2020-10-16T13:35:00Z">
        <w:r w:rsidDel="003B03D5">
          <w:rPr>
            <w:rFonts w:hint="cs"/>
            <w:rtl/>
          </w:rPr>
          <w:delText>3</w:delText>
        </w:r>
      </w:del>
      <w:ins w:id="609" w:author="Stav Cohen" w:date="2020-10-16T13:35:00Z">
        <w:r w:rsidR="003B03D5">
          <w:t>5</w:t>
        </w:r>
      </w:ins>
      <w:r>
        <w:rPr>
          <w:rFonts w:hint="cs"/>
          <w:rtl/>
        </w:rPr>
        <w:t>].</w:t>
      </w:r>
    </w:p>
    <w:p w14:paraId="7401DBB8" w14:textId="0F800631" w:rsidR="00EC5F78" w:rsidRPr="00182B0B" w:rsidRDefault="00995487">
      <w:pPr>
        <w:bidi/>
        <w:jc w:val="both"/>
        <w:rPr>
          <w:sz w:val="28"/>
          <w:szCs w:val="28"/>
          <w:rtl/>
        </w:rPr>
        <w:pPrChange w:id="610" w:author="Stav Cohen" w:date="2020-09-24T18:52:00Z">
          <w:pPr>
            <w:bidi/>
            <w:jc w:val="both"/>
          </w:pPr>
        </w:pPrChange>
      </w:pPr>
      <w:r w:rsidRPr="00182B0B">
        <w:rPr>
          <w:rFonts w:hint="cs"/>
          <w:sz w:val="28"/>
          <w:szCs w:val="28"/>
          <w:rtl/>
        </w:rPr>
        <w:t xml:space="preserve">ניתן לראות בתמונה מספר </w:t>
      </w:r>
      <w:del w:id="611" w:author="Stav Cohen" w:date="2020-09-14T13:34:00Z">
        <w:r w:rsidRPr="00182B0B" w:rsidDel="008A6C23">
          <w:rPr>
            <w:rFonts w:hint="cs"/>
            <w:sz w:val="28"/>
            <w:szCs w:val="28"/>
            <w:rtl/>
          </w:rPr>
          <w:delText>2</w:delText>
        </w:r>
        <w:r w:rsidR="00182B0B" w:rsidRPr="00182B0B" w:rsidDel="008A6C23">
          <w:rPr>
            <w:rFonts w:hint="cs"/>
            <w:sz w:val="28"/>
            <w:szCs w:val="28"/>
            <w:rtl/>
          </w:rPr>
          <w:delText>6</w:delText>
        </w:r>
        <w:r w:rsidRPr="00182B0B" w:rsidDel="008A6C23">
          <w:rPr>
            <w:rFonts w:hint="cs"/>
            <w:sz w:val="28"/>
            <w:szCs w:val="28"/>
            <w:rtl/>
          </w:rPr>
          <w:delText xml:space="preserve"> </w:delText>
        </w:r>
      </w:del>
      <w:ins w:id="612" w:author="Stav Cohen" w:date="2020-09-14T13:34:00Z">
        <w:r w:rsidR="008A6C23">
          <w:rPr>
            <w:rFonts w:hint="cs"/>
            <w:sz w:val="28"/>
            <w:szCs w:val="28"/>
            <w:rtl/>
          </w:rPr>
          <w:t>2</w:t>
        </w:r>
      </w:ins>
      <w:ins w:id="613" w:author="Stav Cohen" w:date="2020-10-16T13:45:00Z">
        <w:r w:rsidR="001B6690">
          <w:rPr>
            <w:rFonts w:hint="cs"/>
            <w:sz w:val="28"/>
            <w:szCs w:val="28"/>
            <w:rtl/>
          </w:rPr>
          <w:t>6</w:t>
        </w:r>
      </w:ins>
      <w:ins w:id="614" w:author="Stav Cohen" w:date="2020-09-14T13:34:00Z">
        <w:r w:rsidR="008A6C23" w:rsidRPr="00182B0B">
          <w:rPr>
            <w:rFonts w:hint="cs"/>
            <w:sz w:val="28"/>
            <w:szCs w:val="28"/>
            <w:rtl/>
          </w:rPr>
          <w:t xml:space="preserve"> </w:t>
        </w:r>
      </w:ins>
      <w:r w:rsidRPr="00182B0B">
        <w:rPr>
          <w:rFonts w:hint="cs"/>
          <w:sz w:val="28"/>
          <w:szCs w:val="28"/>
          <w:rtl/>
        </w:rPr>
        <w:t xml:space="preserve">זיהוי של אובייקטים שונים המסווגים </w:t>
      </w:r>
      <w:del w:id="615" w:author="Stav Cohen" w:date="2020-09-24T18:50:00Z">
        <w:r w:rsidRPr="00182B0B" w:rsidDel="00EC5F78">
          <w:rPr>
            <w:rFonts w:hint="cs"/>
            <w:sz w:val="28"/>
            <w:szCs w:val="28"/>
            <w:rtl/>
          </w:rPr>
          <w:delText>ל</w:delText>
        </w:r>
      </w:del>
      <w:ins w:id="616" w:author="Stav Cohen" w:date="2020-09-24T18:50:00Z">
        <w:r w:rsidR="00EC5F78" w:rsidRPr="00182B0B">
          <w:rPr>
            <w:rFonts w:hint="cs"/>
            <w:sz w:val="28"/>
            <w:szCs w:val="28"/>
            <w:rtl/>
          </w:rPr>
          <w:t>ל</w:t>
        </w:r>
        <w:r w:rsidR="00EC5F78">
          <w:rPr>
            <w:rFonts w:hint="cs"/>
            <w:sz w:val="28"/>
            <w:szCs w:val="28"/>
            <w:rtl/>
          </w:rPr>
          <w:t xml:space="preserve">אובייקטים נייחים כגון: רמזור, מכונית חונה </w:t>
        </w:r>
      </w:ins>
      <w:ins w:id="617" w:author="Stav Cohen" w:date="2020-09-24T18:52:00Z">
        <w:r w:rsidR="00EC5F78">
          <w:rPr>
            <w:rFonts w:hint="cs"/>
            <w:sz w:val="28"/>
            <w:szCs w:val="28"/>
            <w:rtl/>
          </w:rPr>
          <w:t>ו</w:t>
        </w:r>
      </w:ins>
      <w:ins w:id="618" w:author="Stav Cohen" w:date="2020-09-24T18:50:00Z">
        <w:r w:rsidR="00EC5F78">
          <w:rPr>
            <w:rFonts w:hint="cs"/>
            <w:sz w:val="28"/>
            <w:szCs w:val="28"/>
            <w:rtl/>
          </w:rPr>
          <w:t xml:space="preserve">אובייקטים ניידים כגון: </w:t>
        </w:r>
      </w:ins>
      <w:del w:id="619" w:author="Stav Cohen" w:date="2020-09-24T18:51:00Z">
        <w:r w:rsidRPr="00182B0B" w:rsidDel="00EC5F78">
          <w:rPr>
            <w:rFonts w:hint="cs"/>
            <w:sz w:val="28"/>
            <w:szCs w:val="28"/>
            <w:rtl/>
          </w:rPr>
          <w:delText xml:space="preserve">קטגוריות כמו </w:delText>
        </w:r>
      </w:del>
      <w:r w:rsidRPr="00182B0B">
        <w:rPr>
          <w:rFonts w:hint="cs"/>
          <w:sz w:val="28"/>
          <w:szCs w:val="28"/>
          <w:rtl/>
        </w:rPr>
        <w:t>מכונית, אופנוע, רוכב אופנוע</w:t>
      </w:r>
      <w:ins w:id="620" w:author="Stav Cohen" w:date="2020-09-24T18:51:00Z">
        <w:r w:rsidR="00EC5F78">
          <w:rPr>
            <w:rFonts w:hint="cs"/>
            <w:sz w:val="28"/>
            <w:szCs w:val="28"/>
            <w:rtl/>
          </w:rPr>
          <w:t xml:space="preserve"> אלה הם אובייקטים אשר לאחר זיהויים המכונית האוטונומית תצטרך לעקוב </w:t>
        </w:r>
      </w:ins>
      <w:ins w:id="621" w:author="Stav Cohen" w:date="2020-09-24T18:52:00Z">
        <w:r w:rsidR="00567AC9">
          <w:rPr>
            <w:rFonts w:hint="cs"/>
            <w:sz w:val="28"/>
            <w:szCs w:val="28"/>
            <w:rtl/>
          </w:rPr>
          <w:t>אחרי תנועתם</w:t>
        </w:r>
      </w:ins>
      <w:ins w:id="622" w:author="Stav Cohen" w:date="2020-09-24T18:51:00Z">
        <w:r w:rsidR="00EC5F78">
          <w:rPr>
            <w:rFonts w:hint="cs"/>
            <w:sz w:val="28"/>
            <w:szCs w:val="28"/>
            <w:rtl/>
          </w:rPr>
          <w:t xml:space="preserve"> ואף לדעת להבדיל בין </w:t>
        </w:r>
      </w:ins>
      <w:ins w:id="623" w:author="Stav Cohen" w:date="2020-09-24T18:52:00Z">
        <w:r w:rsidR="00567AC9">
          <w:rPr>
            <w:rFonts w:hint="cs"/>
            <w:sz w:val="28"/>
            <w:szCs w:val="28"/>
            <w:rtl/>
          </w:rPr>
          <w:t xml:space="preserve">מכונית </w:t>
        </w:r>
      </w:ins>
      <w:ins w:id="624" w:author="Stav Cohen" w:date="2020-09-24T18:51:00Z">
        <w:r w:rsidR="00EC5F78">
          <w:rPr>
            <w:rFonts w:hint="cs"/>
            <w:sz w:val="28"/>
            <w:szCs w:val="28"/>
            <w:rtl/>
          </w:rPr>
          <w:t>אח</w:t>
        </w:r>
      </w:ins>
      <w:ins w:id="625" w:author="Stav Cohen" w:date="2020-09-24T18:52:00Z">
        <w:r w:rsidR="00567AC9">
          <w:rPr>
            <w:rFonts w:hint="cs"/>
            <w:sz w:val="28"/>
            <w:szCs w:val="28"/>
            <w:rtl/>
          </w:rPr>
          <w:t>ת</w:t>
        </w:r>
      </w:ins>
      <w:ins w:id="626" w:author="Stav Cohen" w:date="2020-09-24T18:51:00Z">
        <w:r w:rsidR="00EC5F78">
          <w:rPr>
            <w:rFonts w:hint="cs"/>
            <w:sz w:val="28"/>
            <w:szCs w:val="28"/>
            <w:rtl/>
          </w:rPr>
          <w:t xml:space="preserve"> </w:t>
        </w:r>
      </w:ins>
      <w:ins w:id="627" w:author="Stav Cohen" w:date="2020-09-24T18:52:00Z">
        <w:r w:rsidR="00567AC9">
          <w:rPr>
            <w:rFonts w:hint="cs"/>
            <w:sz w:val="28"/>
            <w:szCs w:val="28"/>
            <w:rtl/>
          </w:rPr>
          <w:t>למכונית</w:t>
        </w:r>
      </w:ins>
      <w:ins w:id="628" w:author="Stav Cohen" w:date="2020-09-24T18:51:00Z">
        <w:r w:rsidR="00EC5F78">
          <w:rPr>
            <w:rFonts w:hint="cs"/>
            <w:sz w:val="28"/>
            <w:szCs w:val="28"/>
            <w:rtl/>
          </w:rPr>
          <w:t xml:space="preserve"> שני</w:t>
        </w:r>
      </w:ins>
      <w:ins w:id="629" w:author="Stav Cohen" w:date="2020-09-24T18:52:00Z">
        <w:r w:rsidR="00567AC9">
          <w:rPr>
            <w:rFonts w:hint="cs"/>
            <w:sz w:val="28"/>
            <w:szCs w:val="28"/>
            <w:rtl/>
          </w:rPr>
          <w:t xml:space="preserve">ה </w:t>
        </w:r>
      </w:ins>
      <w:ins w:id="630" w:author="Stav Cohen" w:date="2020-09-24T18:51:00Z">
        <w:r w:rsidR="00EC5F78">
          <w:rPr>
            <w:rFonts w:hint="cs"/>
            <w:sz w:val="28"/>
            <w:szCs w:val="28"/>
            <w:rtl/>
          </w:rPr>
          <w:t xml:space="preserve">(הרחבה על כך </w:t>
        </w:r>
      </w:ins>
      <w:ins w:id="631" w:author="Stav Cohen" w:date="2020-09-24T18:52:00Z">
        <w:r w:rsidR="00EC5F78">
          <w:rPr>
            <w:rFonts w:hint="cs"/>
            <w:sz w:val="28"/>
            <w:szCs w:val="28"/>
            <w:rtl/>
          </w:rPr>
          <w:t>בהמשך)</w:t>
        </w:r>
      </w:ins>
      <w:del w:id="632" w:author="Stav Cohen" w:date="2020-09-24T18:51:00Z">
        <w:r w:rsidRPr="00182B0B" w:rsidDel="00EC5F78">
          <w:rPr>
            <w:rFonts w:hint="cs"/>
            <w:sz w:val="28"/>
            <w:szCs w:val="28"/>
            <w:rtl/>
          </w:rPr>
          <w:delText xml:space="preserve">, </w:delText>
        </w:r>
        <w:commentRangeStart w:id="633"/>
        <w:r w:rsidRPr="00182B0B" w:rsidDel="00EC5F78">
          <w:rPr>
            <w:rFonts w:hint="cs"/>
            <w:sz w:val="28"/>
            <w:szCs w:val="28"/>
            <w:rtl/>
          </w:rPr>
          <w:delText>ורמזור</w:delText>
        </w:r>
        <w:commentRangeEnd w:id="633"/>
        <w:r w:rsidR="008E2E48" w:rsidDel="00EC5F78">
          <w:rPr>
            <w:rStyle w:val="CommentReference"/>
            <w:rtl/>
          </w:rPr>
          <w:commentReference w:id="633"/>
        </w:r>
        <w:r w:rsidRPr="00182B0B" w:rsidDel="00EC5F78">
          <w:rPr>
            <w:rFonts w:hint="cs"/>
            <w:sz w:val="28"/>
            <w:szCs w:val="28"/>
            <w:rtl/>
          </w:rPr>
          <w:delText>.</w:delText>
        </w:r>
      </w:del>
      <w:r w:rsidR="00881348" w:rsidRPr="00182B0B">
        <w:rPr>
          <w:rFonts w:hint="cs"/>
          <w:sz w:val="28"/>
          <w:szCs w:val="28"/>
          <w:rtl/>
        </w:rPr>
        <w:t xml:space="preserve">  </w:t>
      </w:r>
    </w:p>
    <w:p w14:paraId="77D2AE6F" w14:textId="77777777" w:rsidR="00881348" w:rsidRPr="00182B0B" w:rsidDel="009138D6" w:rsidRDefault="00881348" w:rsidP="00F30BC6">
      <w:pPr>
        <w:bidi/>
        <w:jc w:val="both"/>
        <w:rPr>
          <w:del w:id="634" w:author="Stav Cohen" w:date="2020-09-24T18:52:00Z"/>
          <w:sz w:val="28"/>
          <w:szCs w:val="28"/>
          <w:rtl/>
        </w:rPr>
      </w:pPr>
      <w:r w:rsidRPr="00182B0B">
        <w:rPr>
          <w:rFonts w:hint="cs"/>
          <w:sz w:val="28"/>
          <w:szCs w:val="28"/>
          <w:rtl/>
        </w:rPr>
        <w:t>תנאי השטח, מזג האוויר והשעה ביום משתנים כל הזמן לכן הסתמכות על סוג אחד בלבד של סנסורים הוא בעייתי. מצלמות וסורקי לייזר מושפעים על ידי השתקפויות או משטחים שקופים, אובייקטים חמים כמו מנועים או טמפ' חמה יכולה להשפיע על המצלמות הטרמיות. לכן שימוש בכמה מערכות סנסורים שונות לבניית אלגוריתם לזיהוי אובייקטים זו הדרך הבטוחה והטובה ביותר.</w:t>
      </w:r>
    </w:p>
    <w:p w14:paraId="687AD680" w14:textId="77777777" w:rsidR="00995487" w:rsidRPr="00182B0B" w:rsidRDefault="00995487">
      <w:pPr>
        <w:bidi/>
        <w:jc w:val="both"/>
        <w:rPr>
          <w:sz w:val="28"/>
          <w:szCs w:val="28"/>
          <w:rtl/>
        </w:rPr>
        <w:pPrChange w:id="635" w:author="Stav Cohen" w:date="2020-09-24T18:52:00Z">
          <w:pPr>
            <w:bidi/>
            <w:jc w:val="both"/>
          </w:pPr>
        </w:pPrChange>
      </w:pPr>
    </w:p>
    <w:p w14:paraId="4B83E835" w14:textId="77777777" w:rsidR="00413C13" w:rsidRPr="00182B0B" w:rsidRDefault="00413C13" w:rsidP="00F30BC6">
      <w:pPr>
        <w:bidi/>
        <w:jc w:val="both"/>
        <w:rPr>
          <w:sz w:val="28"/>
          <w:szCs w:val="28"/>
          <w:rtl/>
        </w:rPr>
      </w:pPr>
      <w:r w:rsidRPr="00182B0B">
        <w:rPr>
          <w:rFonts w:hint="cs"/>
          <w:sz w:val="28"/>
          <w:szCs w:val="28"/>
          <w:rtl/>
        </w:rPr>
        <w:t xml:space="preserve"> ישנם אלגוריתמים רבים לזיהוי אובייקטים בתמונה אך שימוש בטכנולוגי</w:t>
      </w:r>
      <w:r w:rsidRPr="00182B0B">
        <w:rPr>
          <w:rFonts w:hint="eastAsia"/>
          <w:sz w:val="28"/>
          <w:szCs w:val="28"/>
          <w:rtl/>
        </w:rPr>
        <w:t>ת</w:t>
      </w:r>
      <w:r w:rsidRPr="00182B0B">
        <w:rPr>
          <w:rFonts w:hint="cs"/>
          <w:sz w:val="28"/>
          <w:szCs w:val="28"/>
          <w:rtl/>
        </w:rPr>
        <w:t xml:space="preserve"> ה </w:t>
      </w:r>
      <w:r w:rsidRPr="00182B0B">
        <w:rPr>
          <w:sz w:val="28"/>
          <w:szCs w:val="28"/>
          <w:rtl/>
        </w:rPr>
        <w:t>–</w:t>
      </w:r>
      <w:r w:rsidRPr="00182B0B">
        <w:rPr>
          <w:rFonts w:hint="cs"/>
          <w:sz w:val="28"/>
          <w:szCs w:val="28"/>
          <w:rtl/>
        </w:rPr>
        <w:t xml:space="preserve"> </w:t>
      </w:r>
      <w:r w:rsidRPr="00182B0B">
        <w:rPr>
          <w:sz w:val="28"/>
          <w:szCs w:val="28"/>
        </w:rPr>
        <w:t xml:space="preserve">Convolutional Neural Networks </w:t>
      </w:r>
      <w:r w:rsidRPr="00182B0B">
        <w:rPr>
          <w:rFonts w:hint="cs"/>
          <w:sz w:val="28"/>
          <w:szCs w:val="28"/>
          <w:rtl/>
        </w:rPr>
        <w:t xml:space="preserve"> תרם לביצועים גבוהים יותר בזיהוי האובייקטים .</w:t>
      </w:r>
    </w:p>
    <w:p w14:paraId="1E700ED3" w14:textId="5A8DDF12" w:rsidR="00413C13" w:rsidRPr="00182B0B" w:rsidRDefault="00413C13" w:rsidP="00B4709B">
      <w:pPr>
        <w:bidi/>
        <w:jc w:val="both"/>
        <w:rPr>
          <w:sz w:val="28"/>
          <w:szCs w:val="28"/>
          <w:rtl/>
        </w:rPr>
      </w:pPr>
      <w:r w:rsidRPr="00182B0B">
        <w:rPr>
          <w:rFonts w:hint="cs"/>
          <w:sz w:val="28"/>
          <w:szCs w:val="28"/>
          <w:rtl/>
        </w:rPr>
        <w:lastRenderedPageBreak/>
        <w:t xml:space="preserve">במשך השנים התפתחו כמה רשתות אשר ניסו לפתור את בעיית </w:t>
      </w:r>
      <w:r w:rsidR="00600895" w:rsidRPr="00182B0B">
        <w:rPr>
          <w:rFonts w:hint="cs"/>
          <w:sz w:val="28"/>
          <w:szCs w:val="28"/>
          <w:rtl/>
        </w:rPr>
        <w:t xml:space="preserve">זיהוי האובייקטים </w:t>
      </w:r>
      <w:del w:id="636" w:author="maya" w:date="2020-09-13T15:11:00Z">
        <w:r w:rsidR="00600895" w:rsidRPr="00182B0B" w:rsidDel="00B4709B">
          <w:rPr>
            <w:rFonts w:hint="cs"/>
            <w:sz w:val="28"/>
            <w:szCs w:val="28"/>
            <w:rtl/>
          </w:rPr>
          <w:delText xml:space="preserve">מזוויות </w:delText>
        </w:r>
      </w:del>
      <w:ins w:id="637" w:author="maya" w:date="2020-09-13T15:11:00Z">
        <w:r w:rsidR="00B4709B">
          <w:rPr>
            <w:rFonts w:hint="cs"/>
            <w:sz w:val="28"/>
            <w:szCs w:val="28"/>
            <w:rtl/>
          </w:rPr>
          <w:t xml:space="preserve">בהיבטים שונים </w:t>
        </w:r>
      </w:ins>
      <w:del w:id="638" w:author="maya" w:date="2020-09-13T15:11:00Z">
        <w:r w:rsidR="00600895" w:rsidRPr="00182B0B" w:rsidDel="00B4709B">
          <w:rPr>
            <w:rFonts w:hint="cs"/>
            <w:sz w:val="28"/>
            <w:szCs w:val="28"/>
            <w:rtl/>
          </w:rPr>
          <w:delText>שונות</w:delText>
        </w:r>
      </w:del>
      <w:r w:rsidR="00600895" w:rsidRPr="00182B0B">
        <w:rPr>
          <w:rFonts w:hint="cs"/>
          <w:sz w:val="28"/>
          <w:szCs w:val="28"/>
          <w:rtl/>
        </w:rPr>
        <w:t xml:space="preserve"> אציין כמה מה</w:t>
      </w:r>
      <w:r w:rsidR="00881348" w:rsidRPr="00182B0B">
        <w:rPr>
          <w:rFonts w:hint="cs"/>
          <w:sz w:val="28"/>
          <w:szCs w:val="28"/>
          <w:rtl/>
        </w:rPr>
        <w:t>ן</w:t>
      </w:r>
      <w:r w:rsidR="00600895" w:rsidRPr="00964AB8">
        <w:rPr>
          <w:rFonts w:cstheme="minorHAnsi"/>
          <w:sz w:val="28"/>
          <w:szCs w:val="28"/>
          <w:rtl/>
          <w:rPrChange w:id="639" w:author="Stav Cohen" w:date="2020-10-26T19:56:00Z">
            <w:rPr>
              <w:sz w:val="28"/>
              <w:szCs w:val="28"/>
              <w:rtl/>
            </w:rPr>
          </w:rPrChange>
        </w:rPr>
        <w:t>:[</w:t>
      </w:r>
      <w:r w:rsidR="00AE7B83" w:rsidRPr="00964AB8">
        <w:rPr>
          <w:rFonts w:cstheme="minorHAnsi"/>
          <w:sz w:val="28"/>
          <w:szCs w:val="28"/>
          <w:rPrChange w:id="640" w:author="Stav Cohen" w:date="2020-10-26T19:56:00Z">
            <w:rPr>
              <w:sz w:val="28"/>
              <w:szCs w:val="28"/>
            </w:rPr>
          </w:rPrChange>
        </w:rPr>
        <w:t>,</w:t>
      </w:r>
      <w:del w:id="641" w:author="Stav Cohen" w:date="2020-10-16T13:35:00Z">
        <w:r w:rsidR="00AE7B83" w:rsidRPr="00964AB8" w:rsidDel="003B03D5">
          <w:rPr>
            <w:rFonts w:cstheme="minorHAnsi"/>
            <w:sz w:val="28"/>
            <w:szCs w:val="28"/>
            <w:rPrChange w:id="642" w:author="Stav Cohen" w:date="2020-10-26T19:56:00Z">
              <w:rPr>
                <w:sz w:val="28"/>
                <w:szCs w:val="28"/>
              </w:rPr>
            </w:rPrChange>
          </w:rPr>
          <w:delText>1</w:delText>
        </w:r>
        <w:r w:rsidR="00772AAC" w:rsidRPr="00964AB8" w:rsidDel="003B03D5">
          <w:rPr>
            <w:rFonts w:cstheme="minorHAnsi"/>
            <w:sz w:val="28"/>
            <w:szCs w:val="28"/>
            <w:rPrChange w:id="643" w:author="Stav Cohen" w:date="2020-10-26T19:56:00Z">
              <w:rPr>
                <w:sz w:val="28"/>
                <w:szCs w:val="28"/>
              </w:rPr>
            </w:rPrChange>
          </w:rPr>
          <w:delText>2</w:delText>
        </w:r>
      </w:del>
      <w:ins w:id="644" w:author="Stav Cohen" w:date="2020-10-16T13:35:00Z">
        <w:r w:rsidR="003B03D5" w:rsidRPr="00964AB8">
          <w:rPr>
            <w:rFonts w:cstheme="minorHAnsi"/>
            <w:sz w:val="28"/>
            <w:szCs w:val="28"/>
            <w:rPrChange w:id="645" w:author="Stav Cohen" w:date="2020-10-26T19:56:00Z">
              <w:rPr>
                <w:sz w:val="28"/>
                <w:szCs w:val="28"/>
              </w:rPr>
            </w:rPrChange>
          </w:rPr>
          <w:t>14</w:t>
        </w:r>
      </w:ins>
      <w:r w:rsidR="005F1E65" w:rsidRPr="00964AB8">
        <w:rPr>
          <w:rFonts w:cstheme="minorHAnsi"/>
          <w:sz w:val="28"/>
          <w:szCs w:val="28"/>
          <w:rPrChange w:id="646" w:author="Stav Cohen" w:date="2020-10-26T19:56:00Z">
            <w:rPr>
              <w:sz w:val="28"/>
              <w:szCs w:val="28"/>
            </w:rPr>
          </w:rPrChange>
        </w:rPr>
        <w:t>,</w:t>
      </w:r>
      <w:del w:id="647" w:author="Stav Cohen" w:date="2020-10-16T13:35:00Z">
        <w:r w:rsidR="005F1E65" w:rsidRPr="00964AB8" w:rsidDel="003B03D5">
          <w:rPr>
            <w:rFonts w:cstheme="minorHAnsi"/>
            <w:sz w:val="28"/>
            <w:szCs w:val="28"/>
            <w:rPrChange w:id="648" w:author="Stav Cohen" w:date="2020-10-26T19:56:00Z">
              <w:rPr>
                <w:sz w:val="28"/>
                <w:szCs w:val="28"/>
              </w:rPr>
            </w:rPrChange>
          </w:rPr>
          <w:delText>11</w:delText>
        </w:r>
        <w:r w:rsidR="00600895" w:rsidRPr="00964AB8" w:rsidDel="003B03D5">
          <w:rPr>
            <w:rFonts w:cstheme="minorHAnsi"/>
            <w:sz w:val="28"/>
            <w:szCs w:val="28"/>
            <w:rtl/>
            <w:rPrChange w:id="649" w:author="Stav Cohen" w:date="2020-10-26T19:56:00Z">
              <w:rPr>
                <w:sz w:val="28"/>
                <w:szCs w:val="28"/>
                <w:rtl/>
              </w:rPr>
            </w:rPrChange>
          </w:rPr>
          <w:delText>3</w:delText>
        </w:r>
      </w:del>
      <w:ins w:id="650" w:author="Stav Cohen" w:date="2020-10-16T13:35:00Z">
        <w:r w:rsidR="003B03D5" w:rsidRPr="00964AB8">
          <w:rPr>
            <w:rFonts w:cstheme="minorHAnsi"/>
            <w:sz w:val="28"/>
            <w:szCs w:val="28"/>
            <w:rPrChange w:id="651" w:author="Stav Cohen" w:date="2020-10-26T19:56:00Z">
              <w:rPr>
                <w:sz w:val="28"/>
                <w:szCs w:val="28"/>
              </w:rPr>
            </w:rPrChange>
          </w:rPr>
          <w:t>13</w:t>
        </w:r>
        <w:r w:rsidR="003B03D5" w:rsidRPr="00964AB8">
          <w:rPr>
            <w:rFonts w:cstheme="minorHAnsi"/>
            <w:sz w:val="28"/>
            <w:szCs w:val="28"/>
            <w:rtl/>
            <w:rPrChange w:id="652" w:author="Stav Cohen" w:date="2020-10-26T19:56:00Z">
              <w:rPr>
                <w:sz w:val="28"/>
                <w:szCs w:val="28"/>
                <w:rtl/>
              </w:rPr>
            </w:rPrChange>
          </w:rPr>
          <w:t>5</w:t>
        </w:r>
      </w:ins>
      <w:r w:rsidR="00600895" w:rsidRPr="00964AB8">
        <w:rPr>
          <w:rFonts w:cstheme="minorHAnsi"/>
          <w:sz w:val="28"/>
          <w:szCs w:val="28"/>
          <w:rtl/>
          <w:rPrChange w:id="653" w:author="Stav Cohen" w:date="2020-10-26T19:56:00Z">
            <w:rPr>
              <w:sz w:val="28"/>
              <w:szCs w:val="28"/>
              <w:rtl/>
            </w:rPr>
          </w:rPrChange>
        </w:rPr>
        <w:t>]</w:t>
      </w:r>
    </w:p>
    <w:p w14:paraId="4BF578C3" w14:textId="77777777" w:rsidR="00600895" w:rsidRPr="00182B0B" w:rsidRDefault="00600895" w:rsidP="00F30BC6">
      <w:pPr>
        <w:pStyle w:val="ListParagraph"/>
        <w:numPr>
          <w:ilvl w:val="0"/>
          <w:numId w:val="3"/>
        </w:numPr>
        <w:bidi/>
        <w:jc w:val="both"/>
        <w:rPr>
          <w:sz w:val="28"/>
          <w:szCs w:val="28"/>
          <w:rtl/>
        </w:rPr>
      </w:pPr>
      <w:r w:rsidRPr="00182B0B">
        <w:rPr>
          <w:rFonts w:hint="cs"/>
          <w:b/>
          <w:bCs/>
          <w:sz w:val="28"/>
          <w:szCs w:val="28"/>
        </w:rPr>
        <w:t>CNN</w:t>
      </w:r>
      <w:r w:rsidRPr="00182B0B">
        <w:rPr>
          <w:rFonts w:hint="cs"/>
          <w:sz w:val="28"/>
          <w:szCs w:val="28"/>
          <w:rtl/>
        </w:rPr>
        <w:t xml:space="preserve"> </w:t>
      </w:r>
      <w:r w:rsidRPr="00182B0B">
        <w:rPr>
          <w:sz w:val="28"/>
          <w:szCs w:val="28"/>
          <w:rtl/>
        </w:rPr>
        <w:t>–</w:t>
      </w:r>
      <w:r w:rsidRPr="00182B0B">
        <w:rPr>
          <w:rFonts w:hint="cs"/>
          <w:sz w:val="28"/>
          <w:szCs w:val="28"/>
          <w:rtl/>
        </w:rPr>
        <w:t xml:space="preserve"> רשת זו הינה רשת בסיסית אשר באה לזהות אובייקט בתמונה ולסווגו לקטגוריה</w:t>
      </w:r>
      <w:r w:rsidR="00881348" w:rsidRPr="00182B0B">
        <w:rPr>
          <w:rFonts w:hint="cs"/>
          <w:sz w:val="28"/>
          <w:szCs w:val="28"/>
          <w:rtl/>
        </w:rPr>
        <w:t>,</w:t>
      </w:r>
      <w:r w:rsidRPr="00182B0B">
        <w:rPr>
          <w:rFonts w:hint="cs"/>
          <w:sz w:val="28"/>
          <w:szCs w:val="28"/>
          <w:rtl/>
        </w:rPr>
        <w:t xml:space="preserve"> אך היא אינה הגישה המתאימה לזיהוי אובייקטים רבים בתמונה אחת מכיוון שכמות האובייקטים המופיעים בתמונה בכל רגע היא אינה פרמטר קבוע אלא פרמטר משתנה. פתרון נאיבי לבעיה זו היא לחלק את התמונה לכמה חלקים</w:t>
      </w:r>
      <w:r w:rsidR="00881348" w:rsidRPr="00182B0B">
        <w:rPr>
          <w:rFonts w:hint="cs"/>
          <w:sz w:val="28"/>
          <w:szCs w:val="28"/>
          <w:rtl/>
        </w:rPr>
        <w:t xml:space="preserve"> </w:t>
      </w:r>
      <w:r w:rsidR="00F30BC6" w:rsidRPr="00182B0B">
        <w:rPr>
          <w:rFonts w:hint="cs"/>
          <w:sz w:val="28"/>
          <w:szCs w:val="28"/>
          <w:rtl/>
        </w:rPr>
        <w:t>-</w:t>
      </w:r>
      <w:r w:rsidR="00881348" w:rsidRPr="00182B0B">
        <w:rPr>
          <w:rFonts w:hint="cs"/>
          <w:sz w:val="28"/>
          <w:szCs w:val="28"/>
          <w:rtl/>
        </w:rPr>
        <w:t>לוקליזציה</w:t>
      </w:r>
      <w:r w:rsidR="00F30BC6" w:rsidRPr="00182B0B">
        <w:rPr>
          <w:rFonts w:hint="cs"/>
          <w:sz w:val="28"/>
          <w:szCs w:val="28"/>
          <w:rtl/>
        </w:rPr>
        <w:t>,</w:t>
      </w:r>
      <w:r w:rsidR="00881348" w:rsidRPr="00182B0B">
        <w:rPr>
          <w:rFonts w:hint="cs"/>
          <w:sz w:val="28"/>
          <w:szCs w:val="28"/>
          <w:rtl/>
        </w:rPr>
        <w:t xml:space="preserve"> </w:t>
      </w:r>
      <w:r w:rsidRPr="00182B0B">
        <w:rPr>
          <w:rFonts w:hint="cs"/>
          <w:sz w:val="28"/>
          <w:szCs w:val="28"/>
          <w:rtl/>
        </w:rPr>
        <w:t xml:space="preserve"> ולסווג כל חלק בעצמו אך גישה זו תתקל בבעיית </w:t>
      </w:r>
      <w:r w:rsidRPr="00182B0B">
        <w:rPr>
          <w:sz w:val="28"/>
          <w:szCs w:val="28"/>
        </w:rPr>
        <w:t>Scale</w:t>
      </w:r>
      <w:r w:rsidRPr="00182B0B">
        <w:rPr>
          <w:rFonts w:hint="cs"/>
          <w:sz w:val="28"/>
          <w:szCs w:val="28"/>
          <w:rtl/>
        </w:rPr>
        <w:t xml:space="preserve"> </w:t>
      </w:r>
      <w:r w:rsidR="00702473" w:rsidRPr="00182B0B">
        <w:rPr>
          <w:rFonts w:hint="cs"/>
          <w:sz w:val="28"/>
          <w:szCs w:val="28"/>
          <w:rtl/>
        </w:rPr>
        <w:t>רצינית אם נרצה לחלק את התמונה להרבה אזורים, לכן נהיה חייבים לחפש פתרון נוסף יצירתי יותר.</w:t>
      </w:r>
    </w:p>
    <w:p w14:paraId="2326AEF4" w14:textId="189D27BE" w:rsidR="00E563BF" w:rsidRPr="00182B0B" w:rsidRDefault="00600895" w:rsidP="00F30BC6">
      <w:pPr>
        <w:pStyle w:val="ListParagraph"/>
        <w:numPr>
          <w:ilvl w:val="0"/>
          <w:numId w:val="3"/>
        </w:numPr>
        <w:bidi/>
        <w:jc w:val="both"/>
        <w:rPr>
          <w:sz w:val="28"/>
          <w:szCs w:val="28"/>
        </w:rPr>
      </w:pPr>
      <w:r w:rsidRPr="00182B0B">
        <w:rPr>
          <w:b/>
          <w:bCs/>
          <w:sz w:val="28"/>
          <w:szCs w:val="28"/>
        </w:rPr>
        <w:t>R-CNNS</w:t>
      </w:r>
      <w:r w:rsidRPr="00182B0B">
        <w:rPr>
          <w:sz w:val="28"/>
          <w:szCs w:val="28"/>
        </w:rPr>
        <w:t xml:space="preserve"> </w:t>
      </w:r>
      <w:r w:rsidRPr="00182B0B">
        <w:rPr>
          <w:rFonts w:hint="cs"/>
          <w:sz w:val="28"/>
          <w:szCs w:val="28"/>
          <w:rtl/>
        </w:rPr>
        <w:t xml:space="preserve"> - רשת זו באה לפתור את בעיית הלוקליזציה</w:t>
      </w:r>
      <w:r w:rsidR="00A36EEE" w:rsidRPr="00182B0B">
        <w:rPr>
          <w:rFonts w:hint="cs"/>
          <w:sz w:val="28"/>
          <w:szCs w:val="28"/>
          <w:rtl/>
        </w:rPr>
        <w:t xml:space="preserve"> (ח</w:t>
      </w:r>
      <w:ins w:id="654" w:author="Stav Cohen" w:date="2020-10-26T19:56:00Z">
        <w:r w:rsidR="00964AB8">
          <w:rPr>
            <w:rFonts w:hint="cs"/>
            <w:sz w:val="28"/>
            <w:szCs w:val="28"/>
            <w:rtl/>
          </w:rPr>
          <w:t>לוקת</w:t>
        </w:r>
      </w:ins>
      <w:del w:id="655" w:author="Stav Cohen" w:date="2020-10-26T19:56:00Z">
        <w:r w:rsidR="00A36EEE" w:rsidRPr="00182B0B" w:rsidDel="00964AB8">
          <w:rPr>
            <w:rFonts w:hint="cs"/>
            <w:sz w:val="28"/>
            <w:szCs w:val="28"/>
            <w:rtl/>
          </w:rPr>
          <w:delText>ילוק</w:delText>
        </w:r>
      </w:del>
      <w:r w:rsidR="00A36EEE" w:rsidRPr="00182B0B">
        <w:rPr>
          <w:rFonts w:hint="cs"/>
          <w:sz w:val="28"/>
          <w:szCs w:val="28"/>
          <w:rtl/>
        </w:rPr>
        <w:t xml:space="preserve"> התמונה לחלקים)</w:t>
      </w:r>
      <w:r w:rsidRPr="00182B0B">
        <w:rPr>
          <w:rFonts w:hint="cs"/>
          <w:sz w:val="28"/>
          <w:szCs w:val="28"/>
          <w:rtl/>
        </w:rPr>
        <w:t xml:space="preserve"> של רשת ה- </w:t>
      </w:r>
      <w:r w:rsidRPr="00182B0B">
        <w:rPr>
          <w:rFonts w:hint="cs"/>
          <w:sz w:val="28"/>
          <w:szCs w:val="28"/>
        </w:rPr>
        <w:t xml:space="preserve">CNN </w:t>
      </w:r>
      <w:r w:rsidRPr="00182B0B">
        <w:rPr>
          <w:rFonts w:hint="cs"/>
          <w:sz w:val="28"/>
          <w:szCs w:val="28"/>
          <w:rtl/>
        </w:rPr>
        <w:t xml:space="preserve"> הרגילה </w:t>
      </w:r>
      <w:r w:rsidR="00A36EEE" w:rsidRPr="00182B0B">
        <w:rPr>
          <w:rFonts w:hint="cs"/>
          <w:sz w:val="28"/>
          <w:szCs w:val="28"/>
          <w:rtl/>
        </w:rPr>
        <w:t>בכך שבמקום לחלק את התמונה למספר ענק של חלקים, האלגוריתם יבצע חיפוש סלקטיבי בתמונה ויחלק את התמונה ל-  2000 חלקים בלבד</w:t>
      </w:r>
      <w:r w:rsidR="007014FA" w:rsidRPr="00182B0B">
        <w:rPr>
          <w:rFonts w:hint="cs"/>
          <w:sz w:val="28"/>
          <w:szCs w:val="28"/>
          <w:rtl/>
        </w:rPr>
        <w:t xml:space="preserve"> שבהם נחפש אובייקטי</w:t>
      </w:r>
      <w:r w:rsidR="00881348" w:rsidRPr="00182B0B">
        <w:rPr>
          <w:rFonts w:hint="cs"/>
          <w:sz w:val="28"/>
          <w:szCs w:val="28"/>
          <w:rtl/>
        </w:rPr>
        <w:t>ם</w:t>
      </w:r>
      <w:r w:rsidR="005F4C32" w:rsidRPr="00182B0B">
        <w:rPr>
          <w:rFonts w:hint="cs"/>
          <w:sz w:val="28"/>
          <w:szCs w:val="28"/>
          <w:rtl/>
        </w:rPr>
        <w:t>,</w:t>
      </w:r>
      <w:r w:rsidR="005F4C32" w:rsidRPr="00182B0B">
        <w:rPr>
          <w:sz w:val="28"/>
          <w:szCs w:val="28"/>
        </w:rPr>
        <w:t xml:space="preserve"> </w:t>
      </w:r>
      <w:r w:rsidR="005F4C32" w:rsidRPr="00182B0B">
        <w:rPr>
          <w:rFonts w:hint="cs"/>
          <w:sz w:val="28"/>
          <w:szCs w:val="28"/>
          <w:rtl/>
        </w:rPr>
        <w:t xml:space="preserve">ניתן לראות בתמונה </w:t>
      </w:r>
      <w:del w:id="656" w:author="Stav Cohen" w:date="2020-09-14T13:35:00Z">
        <w:r w:rsidR="005F4C32" w:rsidRPr="00182B0B" w:rsidDel="008A6C23">
          <w:rPr>
            <w:rFonts w:hint="cs"/>
            <w:sz w:val="28"/>
            <w:szCs w:val="28"/>
            <w:rtl/>
          </w:rPr>
          <w:delText>2</w:delText>
        </w:r>
        <w:r w:rsidR="00182B0B" w:rsidDel="008A6C23">
          <w:rPr>
            <w:rFonts w:hint="cs"/>
            <w:sz w:val="28"/>
            <w:szCs w:val="28"/>
            <w:rtl/>
          </w:rPr>
          <w:delText>7</w:delText>
        </w:r>
        <w:r w:rsidR="005F4C32" w:rsidRPr="00182B0B" w:rsidDel="008A6C23">
          <w:rPr>
            <w:rFonts w:hint="cs"/>
            <w:sz w:val="28"/>
            <w:szCs w:val="28"/>
            <w:rtl/>
          </w:rPr>
          <w:delText xml:space="preserve"> </w:delText>
        </w:r>
      </w:del>
      <w:ins w:id="657" w:author="Stav Cohen" w:date="2020-09-14T13:35:00Z">
        <w:r w:rsidR="008A6C23">
          <w:rPr>
            <w:rFonts w:hint="cs"/>
            <w:sz w:val="28"/>
            <w:szCs w:val="28"/>
            <w:rtl/>
          </w:rPr>
          <w:t>2</w:t>
        </w:r>
      </w:ins>
      <w:ins w:id="658" w:author="Stav Cohen" w:date="2020-10-16T13:45:00Z">
        <w:r w:rsidR="001B6690">
          <w:rPr>
            <w:rFonts w:hint="cs"/>
            <w:sz w:val="28"/>
            <w:szCs w:val="28"/>
            <w:rtl/>
          </w:rPr>
          <w:t>7</w:t>
        </w:r>
      </w:ins>
      <w:ins w:id="659" w:author="Stav Cohen" w:date="2020-09-14T13:35:00Z">
        <w:r w:rsidR="008A6C23" w:rsidRPr="00182B0B">
          <w:rPr>
            <w:rFonts w:hint="cs"/>
            <w:sz w:val="28"/>
            <w:szCs w:val="28"/>
            <w:rtl/>
          </w:rPr>
          <w:t xml:space="preserve"> </w:t>
        </w:r>
      </w:ins>
      <w:r w:rsidR="005F4C32" w:rsidRPr="00182B0B">
        <w:rPr>
          <w:rFonts w:hint="cs"/>
          <w:sz w:val="28"/>
          <w:szCs w:val="28"/>
          <w:rtl/>
        </w:rPr>
        <w:t>דוגמא לרשת</w:t>
      </w:r>
      <w:ins w:id="660" w:author="Stav Cohen" w:date="2020-10-26T19:56:00Z">
        <w:r w:rsidR="00964AB8">
          <w:rPr>
            <w:rFonts w:hint="cs"/>
            <w:sz w:val="28"/>
            <w:szCs w:val="28"/>
            <w:rtl/>
          </w:rPr>
          <w:t xml:space="preserve"> זו</w:t>
        </w:r>
      </w:ins>
      <w:r w:rsidR="005F4C32" w:rsidRPr="00182B0B">
        <w:rPr>
          <w:rFonts w:hint="cs"/>
          <w:sz w:val="28"/>
          <w:szCs w:val="28"/>
          <w:rtl/>
        </w:rPr>
        <w:t>.</w:t>
      </w:r>
    </w:p>
    <w:p w14:paraId="1E127F83" w14:textId="77777777" w:rsidR="005F4C32" w:rsidRDefault="005F4C32" w:rsidP="00F30BC6">
      <w:pPr>
        <w:pStyle w:val="ListParagraph"/>
        <w:bidi/>
        <w:jc w:val="both"/>
        <w:rPr>
          <w:sz w:val="28"/>
          <w:szCs w:val="28"/>
        </w:rPr>
      </w:pPr>
      <w:r w:rsidRPr="005F4C32">
        <w:rPr>
          <w:rFonts w:cs="Arial"/>
          <w:noProof/>
          <w:sz w:val="28"/>
          <w:szCs w:val="28"/>
          <w:rtl/>
        </w:rPr>
        <w:drawing>
          <wp:inline distT="0" distB="0" distL="0" distR="0" wp14:anchorId="26F0A3C8" wp14:editId="78C7F842">
            <wp:extent cx="5147875" cy="186060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9732" cy="1879348"/>
                    </a:xfrm>
                    <a:prstGeom prst="rect">
                      <a:avLst/>
                    </a:prstGeom>
                  </pic:spPr>
                </pic:pic>
              </a:graphicData>
            </a:graphic>
          </wp:inline>
        </w:drawing>
      </w:r>
    </w:p>
    <w:p w14:paraId="46B29942" w14:textId="166419EA" w:rsidR="005F4C32" w:rsidRPr="00964AB8" w:rsidRDefault="005F4C32" w:rsidP="00182B0B">
      <w:pPr>
        <w:pStyle w:val="ListParagraph"/>
        <w:bidi/>
        <w:jc w:val="center"/>
        <w:rPr>
          <w:rFonts w:cstheme="minorHAnsi"/>
          <w:rtl/>
          <w:rPrChange w:id="661" w:author="Stav Cohen" w:date="2020-10-26T19:56:00Z">
            <w:rPr>
              <w:rtl/>
            </w:rPr>
          </w:rPrChange>
        </w:rPr>
      </w:pPr>
      <w:r w:rsidRPr="00964AB8">
        <w:rPr>
          <w:rFonts w:cstheme="minorHAnsi" w:hint="eastAsia"/>
          <w:rtl/>
          <w:rPrChange w:id="662" w:author="Stav Cohen" w:date="2020-10-26T19:56:00Z">
            <w:rPr>
              <w:rFonts w:hint="eastAsia"/>
              <w:rtl/>
            </w:rPr>
          </w:rPrChange>
        </w:rPr>
        <w:t>תמונה</w:t>
      </w:r>
      <w:r w:rsidRPr="00964AB8">
        <w:rPr>
          <w:rFonts w:cstheme="minorHAnsi"/>
          <w:rtl/>
          <w:rPrChange w:id="663" w:author="Stav Cohen" w:date="2020-10-26T19:56:00Z">
            <w:rPr>
              <w:rtl/>
            </w:rPr>
          </w:rPrChange>
        </w:rPr>
        <w:t xml:space="preserve"> מספר </w:t>
      </w:r>
      <w:del w:id="664" w:author="Stav Cohen" w:date="2020-09-14T13:35:00Z">
        <w:r w:rsidRPr="00964AB8" w:rsidDel="008A6C23">
          <w:rPr>
            <w:rFonts w:cstheme="minorHAnsi"/>
            <w:rtl/>
            <w:rPrChange w:id="665" w:author="Stav Cohen" w:date="2020-10-26T19:56:00Z">
              <w:rPr>
                <w:rtl/>
              </w:rPr>
            </w:rPrChange>
          </w:rPr>
          <w:delText>2</w:delText>
        </w:r>
        <w:r w:rsidR="00182B0B" w:rsidRPr="00964AB8" w:rsidDel="008A6C23">
          <w:rPr>
            <w:rFonts w:cstheme="minorHAnsi"/>
            <w:rtl/>
            <w:rPrChange w:id="666" w:author="Stav Cohen" w:date="2020-10-26T19:56:00Z">
              <w:rPr>
                <w:rtl/>
              </w:rPr>
            </w:rPrChange>
          </w:rPr>
          <w:delText>7</w:delText>
        </w:r>
      </w:del>
      <w:ins w:id="667" w:author="Stav Cohen" w:date="2020-09-14T13:35:00Z">
        <w:r w:rsidR="008A6C23" w:rsidRPr="00964AB8">
          <w:rPr>
            <w:rFonts w:cstheme="minorHAnsi"/>
            <w:rtl/>
            <w:rPrChange w:id="668" w:author="Stav Cohen" w:date="2020-10-26T19:56:00Z">
              <w:rPr>
                <w:rtl/>
              </w:rPr>
            </w:rPrChange>
          </w:rPr>
          <w:t>2</w:t>
        </w:r>
      </w:ins>
      <w:ins w:id="669" w:author="Stav Cohen" w:date="2020-10-16T13:45:00Z">
        <w:r w:rsidR="001B6690" w:rsidRPr="00964AB8">
          <w:rPr>
            <w:rFonts w:cstheme="minorHAnsi"/>
            <w:rtl/>
            <w:rPrChange w:id="670" w:author="Stav Cohen" w:date="2020-10-26T19:56:00Z">
              <w:rPr>
                <w:rtl/>
              </w:rPr>
            </w:rPrChange>
          </w:rPr>
          <w:t>7</w:t>
        </w:r>
      </w:ins>
      <w:r w:rsidRPr="00964AB8">
        <w:rPr>
          <w:rFonts w:cstheme="minorHAnsi"/>
          <w:rtl/>
          <w:rPrChange w:id="671" w:author="Stav Cohen" w:date="2020-10-26T19:56:00Z">
            <w:rPr>
              <w:rtl/>
            </w:rPr>
          </w:rPrChange>
        </w:rPr>
        <w:t xml:space="preserve">: רשת </w:t>
      </w:r>
      <w:r w:rsidRPr="00964AB8">
        <w:rPr>
          <w:rFonts w:cstheme="minorHAnsi"/>
          <w:rPrChange w:id="672" w:author="Stav Cohen" w:date="2020-10-26T19:56:00Z">
            <w:rPr/>
          </w:rPrChange>
        </w:rPr>
        <w:t>R-CNN</w:t>
      </w:r>
      <w:r w:rsidRPr="00964AB8">
        <w:rPr>
          <w:rFonts w:cstheme="minorHAnsi"/>
          <w:rtl/>
          <w:rPrChange w:id="673" w:author="Stav Cohen" w:date="2020-10-26T19:56:00Z">
            <w:rPr>
              <w:rtl/>
            </w:rPr>
          </w:rPrChange>
        </w:rPr>
        <w:t>[</w:t>
      </w:r>
      <w:r w:rsidRPr="00964AB8">
        <w:rPr>
          <w:rFonts w:cstheme="minorHAnsi"/>
          <w:rPrChange w:id="674" w:author="Stav Cohen" w:date="2020-10-26T19:56:00Z">
            <w:rPr/>
          </w:rPrChange>
        </w:rPr>
        <w:t>[</w:t>
      </w:r>
      <w:del w:id="675" w:author="Stav Cohen" w:date="2020-10-16T13:35:00Z">
        <w:r w:rsidR="005F1E65" w:rsidRPr="00964AB8" w:rsidDel="003B03D5">
          <w:rPr>
            <w:rFonts w:cstheme="minorHAnsi"/>
            <w:rPrChange w:id="676" w:author="Stav Cohen" w:date="2020-10-26T19:56:00Z">
              <w:rPr/>
            </w:rPrChange>
          </w:rPr>
          <w:delText>11</w:delText>
        </w:r>
      </w:del>
      <w:ins w:id="677" w:author="Stav Cohen" w:date="2020-10-16T13:35:00Z">
        <w:r w:rsidR="003B03D5" w:rsidRPr="00964AB8">
          <w:rPr>
            <w:rFonts w:cstheme="minorHAnsi"/>
            <w:rPrChange w:id="678" w:author="Stav Cohen" w:date="2020-10-26T19:56:00Z">
              <w:rPr/>
            </w:rPrChange>
          </w:rPr>
          <w:t>13</w:t>
        </w:r>
      </w:ins>
      <w:r w:rsidRPr="00964AB8">
        <w:rPr>
          <w:rFonts w:cstheme="minorHAnsi"/>
          <w:rtl/>
          <w:rPrChange w:id="679" w:author="Stav Cohen" w:date="2020-10-26T19:56:00Z">
            <w:rPr>
              <w:rtl/>
            </w:rPr>
          </w:rPrChange>
        </w:rPr>
        <w:t>.</w:t>
      </w:r>
    </w:p>
    <w:p w14:paraId="4CAE5C8E" w14:textId="77777777" w:rsidR="005F4C32" w:rsidRDefault="005F4C32" w:rsidP="00F30BC6">
      <w:pPr>
        <w:pStyle w:val="ListParagraph"/>
        <w:bidi/>
        <w:jc w:val="both"/>
        <w:rPr>
          <w:sz w:val="28"/>
          <w:szCs w:val="28"/>
        </w:rPr>
      </w:pPr>
    </w:p>
    <w:p w14:paraId="58219CC9" w14:textId="77777777" w:rsidR="008C5A5F" w:rsidRPr="00182B0B" w:rsidRDefault="008C5A5F" w:rsidP="00F30BC6">
      <w:pPr>
        <w:pStyle w:val="ListParagraph"/>
        <w:numPr>
          <w:ilvl w:val="0"/>
          <w:numId w:val="3"/>
        </w:numPr>
        <w:bidi/>
        <w:jc w:val="both"/>
        <w:rPr>
          <w:sz w:val="28"/>
          <w:szCs w:val="28"/>
        </w:rPr>
      </w:pPr>
      <w:r>
        <w:rPr>
          <w:rFonts w:hint="cs"/>
          <w:b/>
          <w:bCs/>
          <w:sz w:val="28"/>
          <w:szCs w:val="28"/>
        </w:rPr>
        <w:t>F</w:t>
      </w:r>
      <w:r>
        <w:rPr>
          <w:b/>
          <w:bCs/>
          <w:sz w:val="28"/>
          <w:szCs w:val="28"/>
        </w:rPr>
        <w:t>ast R-</w:t>
      </w:r>
      <w:proofErr w:type="gramStart"/>
      <w:r w:rsidRPr="00182B0B">
        <w:rPr>
          <w:b/>
          <w:bCs/>
          <w:sz w:val="28"/>
          <w:szCs w:val="28"/>
        </w:rPr>
        <w:t xml:space="preserve">CNN </w:t>
      </w:r>
      <w:r w:rsidRPr="00182B0B">
        <w:rPr>
          <w:rFonts w:hint="cs"/>
          <w:b/>
          <w:bCs/>
          <w:sz w:val="28"/>
          <w:szCs w:val="28"/>
          <w:rtl/>
        </w:rPr>
        <w:t xml:space="preserve"> -</w:t>
      </w:r>
      <w:proofErr w:type="gramEnd"/>
      <w:r w:rsidRPr="00182B0B">
        <w:rPr>
          <w:rFonts w:hint="cs"/>
          <w:b/>
          <w:bCs/>
          <w:sz w:val="28"/>
          <w:szCs w:val="28"/>
          <w:rtl/>
        </w:rPr>
        <w:t xml:space="preserve"> </w:t>
      </w:r>
      <w:r w:rsidRPr="00182B0B">
        <w:rPr>
          <w:rFonts w:hint="cs"/>
          <w:sz w:val="28"/>
          <w:szCs w:val="28"/>
          <w:rtl/>
        </w:rPr>
        <w:t xml:space="preserve"> רשת זו באה לשדרג את הרשת הקודמת ולהפוך אותה למהירה יותר, כעת במקום להכניס לרשת ה- </w:t>
      </w:r>
      <w:r w:rsidRPr="00182B0B">
        <w:rPr>
          <w:rFonts w:hint="cs"/>
          <w:sz w:val="28"/>
          <w:szCs w:val="28"/>
        </w:rPr>
        <w:t>CNN</w:t>
      </w:r>
      <w:r w:rsidRPr="00182B0B">
        <w:rPr>
          <w:rFonts w:hint="cs"/>
          <w:sz w:val="28"/>
          <w:szCs w:val="28"/>
          <w:rtl/>
        </w:rPr>
        <w:t xml:space="preserve"> כאלפיים חלקים שבהם היא תבצע חיפוש לאובייקטים ננקוט בגישה </w:t>
      </w:r>
      <w:r w:rsidR="00881348" w:rsidRPr="00182B0B">
        <w:rPr>
          <w:rFonts w:hint="cs"/>
          <w:sz w:val="28"/>
          <w:szCs w:val="28"/>
          <w:rtl/>
        </w:rPr>
        <w:t>מעט</w:t>
      </w:r>
      <w:r w:rsidRPr="00182B0B">
        <w:rPr>
          <w:rFonts w:hint="cs"/>
          <w:sz w:val="28"/>
          <w:szCs w:val="28"/>
          <w:rtl/>
        </w:rPr>
        <w:t xml:space="preserve"> שונה. </w:t>
      </w:r>
    </w:p>
    <w:p w14:paraId="1C88A5C3" w14:textId="77777777" w:rsidR="008C5A5F" w:rsidRPr="00182B0B" w:rsidRDefault="008C5A5F" w:rsidP="00F30BC6">
      <w:pPr>
        <w:pStyle w:val="ListParagraph"/>
        <w:bidi/>
        <w:jc w:val="both"/>
        <w:rPr>
          <w:sz w:val="28"/>
          <w:szCs w:val="28"/>
          <w:rtl/>
        </w:rPr>
      </w:pPr>
      <w:r w:rsidRPr="00182B0B">
        <w:rPr>
          <w:rFonts w:hint="cs"/>
          <w:sz w:val="28"/>
          <w:szCs w:val="28"/>
          <w:rtl/>
        </w:rPr>
        <w:t xml:space="preserve">מכניסים את התמונה לרשת ה- </w:t>
      </w:r>
      <w:r w:rsidRPr="00182B0B">
        <w:rPr>
          <w:rFonts w:hint="cs"/>
          <w:sz w:val="28"/>
          <w:szCs w:val="28"/>
        </w:rPr>
        <w:t>CNN</w:t>
      </w:r>
      <w:r w:rsidRPr="00182B0B">
        <w:rPr>
          <w:rFonts w:hint="cs"/>
          <w:sz w:val="28"/>
          <w:szCs w:val="28"/>
          <w:rtl/>
        </w:rPr>
        <w:t xml:space="preserve"> על מנת ליצור מפת פיצ'רים של התמונה ובעזרתה מזהים את האזורים שבהם נרצה לבצע חיפוש אובייקטים.</w:t>
      </w:r>
    </w:p>
    <w:p w14:paraId="414BDC0B" w14:textId="77777777" w:rsidR="00600895" w:rsidRPr="00182B0B" w:rsidRDefault="00600895" w:rsidP="00F30BC6">
      <w:pPr>
        <w:pStyle w:val="ListParagraph"/>
        <w:numPr>
          <w:ilvl w:val="0"/>
          <w:numId w:val="3"/>
        </w:numPr>
        <w:bidi/>
        <w:jc w:val="both"/>
        <w:rPr>
          <w:b/>
          <w:bCs/>
          <w:sz w:val="28"/>
          <w:szCs w:val="28"/>
        </w:rPr>
      </w:pPr>
      <w:r w:rsidRPr="00182B0B">
        <w:rPr>
          <w:b/>
          <w:bCs/>
          <w:sz w:val="28"/>
          <w:szCs w:val="28"/>
        </w:rPr>
        <w:t>Region-based network Fast</w:t>
      </w:r>
      <w:r w:rsidR="007C1681" w:rsidRPr="00182B0B">
        <w:rPr>
          <w:b/>
          <w:bCs/>
          <w:sz w:val="28"/>
          <w:szCs w:val="28"/>
        </w:rPr>
        <w:t>er</w:t>
      </w:r>
      <w:r w:rsidRPr="00182B0B">
        <w:rPr>
          <w:b/>
          <w:bCs/>
          <w:sz w:val="28"/>
          <w:szCs w:val="28"/>
        </w:rPr>
        <w:t>-R</w:t>
      </w:r>
      <w:r w:rsidR="0034036D" w:rsidRPr="00182B0B">
        <w:rPr>
          <w:b/>
          <w:bCs/>
          <w:sz w:val="28"/>
          <w:szCs w:val="28"/>
        </w:rPr>
        <w:t>-</w:t>
      </w:r>
      <w:r w:rsidRPr="00182B0B">
        <w:rPr>
          <w:b/>
          <w:bCs/>
          <w:sz w:val="28"/>
          <w:szCs w:val="28"/>
        </w:rPr>
        <w:t>CNN</w:t>
      </w:r>
      <w:r w:rsidRPr="00182B0B">
        <w:rPr>
          <w:rFonts w:hint="cs"/>
          <w:b/>
          <w:bCs/>
          <w:sz w:val="28"/>
          <w:szCs w:val="28"/>
          <w:rtl/>
        </w:rPr>
        <w:t xml:space="preserve"> </w:t>
      </w:r>
      <w:proofErr w:type="gramStart"/>
      <w:r w:rsidR="00A36EEE" w:rsidRPr="00182B0B">
        <w:rPr>
          <w:b/>
          <w:bCs/>
          <w:sz w:val="28"/>
          <w:szCs w:val="28"/>
          <w:rtl/>
        </w:rPr>
        <w:t>–</w:t>
      </w:r>
      <w:r w:rsidR="00E563BF" w:rsidRPr="00182B0B">
        <w:rPr>
          <w:rFonts w:hint="cs"/>
          <w:b/>
          <w:bCs/>
          <w:sz w:val="28"/>
          <w:szCs w:val="28"/>
          <w:rtl/>
        </w:rPr>
        <w:t xml:space="preserve"> </w:t>
      </w:r>
      <w:r w:rsidR="00E563BF" w:rsidRPr="00182B0B">
        <w:rPr>
          <w:rFonts w:hint="cs"/>
          <w:sz w:val="28"/>
          <w:szCs w:val="28"/>
          <w:rtl/>
        </w:rPr>
        <w:t xml:space="preserve"> רשת</w:t>
      </w:r>
      <w:proofErr w:type="gramEnd"/>
      <w:r w:rsidR="00E563BF" w:rsidRPr="00182B0B">
        <w:rPr>
          <w:rFonts w:hint="cs"/>
          <w:sz w:val="28"/>
          <w:szCs w:val="28"/>
          <w:rtl/>
        </w:rPr>
        <w:t xml:space="preserve"> זו באה לשדרג את הרשת הקודמת בכך שבמקום לבצע חיפוש סלקטיבי איטי, הוסיפו רשת למידה מקדימה אשר תלמד לחזות את האזורים בתמונה שבהם נרצה לחפש את האובייקטים ובכך לייעל יותר את הרשת.</w:t>
      </w:r>
    </w:p>
    <w:p w14:paraId="1645604D" w14:textId="77777777" w:rsidR="0034036D" w:rsidRPr="00182B0B" w:rsidRDefault="0034036D" w:rsidP="00182B0B">
      <w:pPr>
        <w:pStyle w:val="ListParagraph"/>
        <w:bidi/>
        <w:jc w:val="center"/>
        <w:rPr>
          <w:b/>
          <w:bCs/>
          <w:sz w:val="28"/>
          <w:szCs w:val="28"/>
          <w:rtl/>
        </w:rPr>
      </w:pPr>
      <w:r w:rsidRPr="00182B0B">
        <w:rPr>
          <w:rFonts w:cs="Arial"/>
          <w:b/>
          <w:bCs/>
          <w:noProof/>
          <w:sz w:val="28"/>
          <w:szCs w:val="28"/>
          <w:rtl/>
        </w:rPr>
        <w:lastRenderedPageBreak/>
        <w:drawing>
          <wp:inline distT="0" distB="0" distL="0" distR="0" wp14:anchorId="2A8BFC8E" wp14:editId="5764A1BC">
            <wp:extent cx="2078990" cy="21371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5741" cy="2174963"/>
                    </a:xfrm>
                    <a:prstGeom prst="rect">
                      <a:avLst/>
                    </a:prstGeom>
                  </pic:spPr>
                </pic:pic>
              </a:graphicData>
            </a:graphic>
          </wp:inline>
        </w:drawing>
      </w:r>
    </w:p>
    <w:p w14:paraId="7E8C1654" w14:textId="31F693C3" w:rsidR="0034036D" w:rsidRPr="00182B0B" w:rsidRDefault="0034036D" w:rsidP="00182B0B">
      <w:pPr>
        <w:pStyle w:val="ListParagraph"/>
        <w:bidi/>
        <w:jc w:val="center"/>
        <w:rPr>
          <w:rtl/>
        </w:rPr>
      </w:pPr>
      <w:r w:rsidRPr="00182B0B">
        <w:rPr>
          <w:rFonts w:hint="cs"/>
          <w:rtl/>
        </w:rPr>
        <w:t xml:space="preserve">תמונה מספר </w:t>
      </w:r>
      <w:del w:id="680" w:author="Stav Cohen" w:date="2020-09-14T13:35:00Z">
        <w:r w:rsidR="00182B0B" w:rsidDel="008A6C23">
          <w:rPr>
            <w:rFonts w:hint="cs"/>
            <w:rtl/>
          </w:rPr>
          <w:delText>28</w:delText>
        </w:r>
      </w:del>
      <w:ins w:id="681" w:author="Stav Cohen" w:date="2020-09-14T13:35:00Z">
        <w:r w:rsidR="008A6C23">
          <w:rPr>
            <w:rFonts w:hint="cs"/>
            <w:rtl/>
          </w:rPr>
          <w:t>2</w:t>
        </w:r>
      </w:ins>
      <w:ins w:id="682" w:author="Stav Cohen" w:date="2020-10-16T13:45:00Z">
        <w:r w:rsidR="001B6690">
          <w:rPr>
            <w:rFonts w:hint="cs"/>
            <w:rtl/>
          </w:rPr>
          <w:t>8</w:t>
        </w:r>
      </w:ins>
      <w:r w:rsidRPr="00182B0B">
        <w:rPr>
          <w:rFonts w:hint="cs"/>
          <w:rtl/>
        </w:rPr>
        <w:t xml:space="preserve">: רשת </w:t>
      </w:r>
      <w:r w:rsidRPr="00182B0B">
        <w:t>Faster- R-CNN</w:t>
      </w:r>
      <w:r w:rsidRPr="00182B0B">
        <w:rPr>
          <w:rFonts w:hint="cs"/>
          <w:rtl/>
        </w:rPr>
        <w:t>[</w:t>
      </w:r>
      <w:r w:rsidRPr="00182B0B">
        <w:t>[</w:t>
      </w:r>
      <w:del w:id="683" w:author="Stav Cohen" w:date="2020-10-16T13:35:00Z">
        <w:r w:rsidR="005F1E65" w:rsidDel="007B7C41">
          <w:delText>11</w:delText>
        </w:r>
      </w:del>
      <w:ins w:id="684" w:author="Stav Cohen" w:date="2020-10-16T13:35:00Z">
        <w:r w:rsidR="007B7C41">
          <w:t>13</w:t>
        </w:r>
      </w:ins>
      <w:r w:rsidRPr="00182B0B">
        <w:rPr>
          <w:rFonts w:hint="cs"/>
          <w:rtl/>
        </w:rPr>
        <w:t>.</w:t>
      </w:r>
    </w:p>
    <w:p w14:paraId="5F4182BC" w14:textId="3EC940BE" w:rsidR="0066545E" w:rsidRPr="00182B0B" w:rsidRDefault="0034036D" w:rsidP="009A2635">
      <w:pPr>
        <w:pStyle w:val="ListParagraph"/>
        <w:bidi/>
        <w:jc w:val="both"/>
        <w:rPr>
          <w:sz w:val="28"/>
          <w:szCs w:val="28"/>
          <w:rtl/>
        </w:rPr>
      </w:pPr>
      <w:r w:rsidRPr="00182B0B">
        <w:rPr>
          <w:rFonts w:hint="cs"/>
          <w:sz w:val="28"/>
          <w:szCs w:val="28"/>
          <w:rtl/>
        </w:rPr>
        <w:t xml:space="preserve">ניתן לראות בתמונה מספר </w:t>
      </w:r>
      <w:del w:id="685" w:author="Stav Cohen" w:date="2020-09-14T13:35:00Z">
        <w:r w:rsidR="00182B0B" w:rsidDel="008A6C23">
          <w:rPr>
            <w:rFonts w:hint="cs"/>
            <w:sz w:val="28"/>
            <w:szCs w:val="28"/>
            <w:rtl/>
          </w:rPr>
          <w:delText>28</w:delText>
        </w:r>
        <w:r w:rsidRPr="00182B0B" w:rsidDel="008A6C23">
          <w:rPr>
            <w:rFonts w:hint="cs"/>
            <w:sz w:val="28"/>
            <w:szCs w:val="28"/>
            <w:rtl/>
          </w:rPr>
          <w:delText xml:space="preserve"> </w:delText>
        </w:r>
      </w:del>
      <w:ins w:id="686" w:author="Stav Cohen" w:date="2020-09-14T13:35:00Z">
        <w:r w:rsidR="008A6C23">
          <w:rPr>
            <w:rFonts w:hint="cs"/>
            <w:sz w:val="28"/>
            <w:szCs w:val="28"/>
            <w:rtl/>
          </w:rPr>
          <w:t>2</w:t>
        </w:r>
      </w:ins>
      <w:ins w:id="687" w:author="Stav Cohen" w:date="2020-10-16T13:45:00Z">
        <w:r w:rsidR="001B6690">
          <w:rPr>
            <w:rFonts w:hint="cs"/>
            <w:sz w:val="28"/>
            <w:szCs w:val="28"/>
            <w:rtl/>
          </w:rPr>
          <w:t>8</w:t>
        </w:r>
      </w:ins>
      <w:ins w:id="688" w:author="Stav Cohen" w:date="2020-09-14T13:35:00Z">
        <w:r w:rsidR="008A6C23" w:rsidRPr="00182B0B">
          <w:rPr>
            <w:rFonts w:hint="cs"/>
            <w:sz w:val="28"/>
            <w:szCs w:val="28"/>
            <w:rtl/>
          </w:rPr>
          <w:t xml:space="preserve"> </w:t>
        </w:r>
      </w:ins>
      <w:r w:rsidR="00F30BC6" w:rsidRPr="00182B0B">
        <w:rPr>
          <w:rFonts w:hint="cs"/>
          <w:sz w:val="28"/>
          <w:szCs w:val="28"/>
          <w:rtl/>
        </w:rPr>
        <w:t xml:space="preserve">שימוש </w:t>
      </w:r>
      <w:r w:rsidRPr="00182B0B">
        <w:rPr>
          <w:rFonts w:hint="cs"/>
          <w:sz w:val="28"/>
          <w:szCs w:val="28"/>
          <w:rtl/>
        </w:rPr>
        <w:t>בשתי רשתות שונות לביצוע המשימה של זיהוי האובייקטים</w:t>
      </w:r>
      <w:r w:rsidR="00881348" w:rsidRPr="00182B0B">
        <w:rPr>
          <w:rFonts w:hint="cs"/>
          <w:sz w:val="28"/>
          <w:szCs w:val="28"/>
          <w:rtl/>
        </w:rPr>
        <w:t>.</w:t>
      </w:r>
      <w:r w:rsidRPr="00182B0B">
        <w:rPr>
          <w:rFonts w:hint="cs"/>
          <w:sz w:val="28"/>
          <w:szCs w:val="28"/>
          <w:rtl/>
        </w:rPr>
        <w:t xml:space="preserve"> הרשת הראשונה הינה </w:t>
      </w:r>
      <w:r w:rsidRPr="00182B0B">
        <w:rPr>
          <w:sz w:val="28"/>
          <w:szCs w:val="28"/>
        </w:rPr>
        <w:t>Region Proposal Network</w:t>
      </w:r>
      <w:r w:rsidRPr="00182B0B">
        <w:rPr>
          <w:rFonts w:hint="cs"/>
          <w:sz w:val="28"/>
          <w:szCs w:val="28"/>
          <w:rtl/>
        </w:rPr>
        <w:t xml:space="preserve"> והרשת השניי</w:t>
      </w:r>
      <w:r w:rsidRPr="00182B0B">
        <w:rPr>
          <w:rFonts w:hint="eastAsia"/>
          <w:sz w:val="28"/>
          <w:szCs w:val="28"/>
          <w:rtl/>
        </w:rPr>
        <w:t>ה</w:t>
      </w:r>
      <w:r w:rsidRPr="00182B0B">
        <w:rPr>
          <w:rFonts w:hint="cs"/>
          <w:sz w:val="28"/>
          <w:szCs w:val="28"/>
          <w:rtl/>
        </w:rPr>
        <w:t xml:space="preserve"> מוצגת כ-</w:t>
      </w:r>
      <w:r w:rsidRPr="00182B0B">
        <w:rPr>
          <w:sz w:val="28"/>
          <w:szCs w:val="28"/>
        </w:rPr>
        <w:t>Classifier</w:t>
      </w:r>
      <w:r w:rsidRPr="00182B0B">
        <w:rPr>
          <w:rFonts w:hint="cs"/>
          <w:sz w:val="28"/>
          <w:szCs w:val="28"/>
          <w:rtl/>
        </w:rPr>
        <w:t xml:space="preserve"> אשר מסווגת את האובייקט אשר נמצא באזורים המוצעים לחיפוש</w:t>
      </w:r>
      <w:r w:rsidR="00881348" w:rsidRPr="00182B0B">
        <w:rPr>
          <w:rFonts w:hint="cs"/>
          <w:sz w:val="28"/>
          <w:szCs w:val="28"/>
          <w:rtl/>
        </w:rPr>
        <w:t>.</w:t>
      </w:r>
      <w:r w:rsidR="009A2635">
        <w:rPr>
          <w:rFonts w:hint="cs"/>
          <w:sz w:val="28"/>
          <w:szCs w:val="28"/>
          <w:rtl/>
        </w:rPr>
        <w:t xml:space="preserve"> ניתן לראות בתמונה </w:t>
      </w:r>
      <w:del w:id="689" w:author="Stav Cohen" w:date="2020-09-14T13:35:00Z">
        <w:r w:rsidR="009A2635" w:rsidDel="008A6C23">
          <w:rPr>
            <w:rFonts w:hint="cs"/>
            <w:sz w:val="28"/>
            <w:szCs w:val="28"/>
            <w:rtl/>
          </w:rPr>
          <w:delText xml:space="preserve">29 </w:delText>
        </w:r>
      </w:del>
      <w:ins w:id="690" w:author="Stav Cohen" w:date="2020-10-16T13:45:00Z">
        <w:r w:rsidR="001B6690">
          <w:rPr>
            <w:rFonts w:hint="cs"/>
            <w:sz w:val="28"/>
            <w:szCs w:val="28"/>
            <w:rtl/>
          </w:rPr>
          <w:t>29</w:t>
        </w:r>
      </w:ins>
      <w:ins w:id="691" w:author="Stav Cohen" w:date="2020-09-14T13:35:00Z">
        <w:r w:rsidR="008A6C23">
          <w:rPr>
            <w:rFonts w:hint="cs"/>
            <w:sz w:val="28"/>
            <w:szCs w:val="28"/>
            <w:rtl/>
          </w:rPr>
          <w:t xml:space="preserve"> </w:t>
        </w:r>
      </w:ins>
      <w:r w:rsidR="009A2635">
        <w:rPr>
          <w:rFonts w:hint="cs"/>
          <w:sz w:val="28"/>
          <w:szCs w:val="28"/>
          <w:rtl/>
        </w:rPr>
        <w:t>השוואה במהירויות של רשתות אלו.</w:t>
      </w:r>
    </w:p>
    <w:p w14:paraId="6F4147A0" w14:textId="77777777" w:rsidR="0066545E" w:rsidRPr="00182B0B" w:rsidRDefault="0066545E" w:rsidP="00F30BC6">
      <w:pPr>
        <w:pStyle w:val="ListParagraph"/>
        <w:bidi/>
        <w:jc w:val="both"/>
        <w:rPr>
          <w:sz w:val="28"/>
          <w:szCs w:val="28"/>
          <w:rtl/>
        </w:rPr>
      </w:pPr>
      <w:r w:rsidRPr="00182B0B">
        <w:rPr>
          <w:rFonts w:cs="Arial"/>
          <w:noProof/>
          <w:sz w:val="28"/>
          <w:szCs w:val="28"/>
          <w:rtl/>
        </w:rPr>
        <w:drawing>
          <wp:inline distT="0" distB="0" distL="0" distR="0" wp14:anchorId="4A9D9472" wp14:editId="1A54A984">
            <wp:extent cx="5907819" cy="1037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9210" cy="1083566"/>
                    </a:xfrm>
                    <a:prstGeom prst="rect">
                      <a:avLst/>
                    </a:prstGeom>
                  </pic:spPr>
                </pic:pic>
              </a:graphicData>
            </a:graphic>
          </wp:inline>
        </w:drawing>
      </w:r>
    </w:p>
    <w:p w14:paraId="3665C374" w14:textId="77777777" w:rsidR="0066545E" w:rsidRPr="00182B0B" w:rsidRDefault="00EC0065" w:rsidP="00F30BC6">
      <w:pPr>
        <w:pStyle w:val="ListParagraph"/>
        <w:bidi/>
        <w:jc w:val="both"/>
        <w:rPr>
          <w:sz w:val="28"/>
          <w:szCs w:val="28"/>
          <w:rtl/>
        </w:rPr>
      </w:pPr>
      <w:r w:rsidRPr="00182B0B">
        <w:rPr>
          <w:rFonts w:cs="Arial"/>
          <w:noProof/>
          <w:sz w:val="28"/>
          <w:szCs w:val="28"/>
          <w:rtl/>
        </w:rPr>
        <w:drawing>
          <wp:inline distT="0" distB="0" distL="0" distR="0" wp14:anchorId="3CF7E719" wp14:editId="0D698220">
            <wp:extent cx="6137413" cy="15107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79547" cy="1545735"/>
                    </a:xfrm>
                    <a:prstGeom prst="rect">
                      <a:avLst/>
                    </a:prstGeom>
                  </pic:spPr>
                </pic:pic>
              </a:graphicData>
            </a:graphic>
          </wp:inline>
        </w:drawing>
      </w:r>
    </w:p>
    <w:p w14:paraId="79081C91" w14:textId="74F7AEBE" w:rsidR="00EC0065" w:rsidRPr="00182B0B" w:rsidRDefault="00EC0065" w:rsidP="009A2635">
      <w:pPr>
        <w:pStyle w:val="ListParagraph"/>
        <w:bidi/>
        <w:jc w:val="center"/>
        <w:rPr>
          <w:rtl/>
        </w:rPr>
      </w:pPr>
      <w:r w:rsidRPr="00182B0B">
        <w:rPr>
          <w:rFonts w:hint="cs"/>
          <w:rtl/>
        </w:rPr>
        <w:t xml:space="preserve">תמונה מספר </w:t>
      </w:r>
      <w:del w:id="692" w:author="Stav Cohen" w:date="2020-09-14T13:35:00Z">
        <w:r w:rsidRPr="00182B0B" w:rsidDel="008A6C23">
          <w:rPr>
            <w:rFonts w:hint="cs"/>
            <w:rtl/>
          </w:rPr>
          <w:delText>2</w:delText>
        </w:r>
        <w:r w:rsidR="009A2635" w:rsidDel="008A6C23">
          <w:rPr>
            <w:rFonts w:hint="cs"/>
            <w:rtl/>
          </w:rPr>
          <w:delText>9</w:delText>
        </w:r>
      </w:del>
      <w:ins w:id="693" w:author="Stav Cohen" w:date="2020-10-16T13:45:00Z">
        <w:r w:rsidR="001B6690">
          <w:rPr>
            <w:rFonts w:hint="cs"/>
            <w:rtl/>
          </w:rPr>
          <w:t>29</w:t>
        </w:r>
      </w:ins>
      <w:r w:rsidRPr="00182B0B">
        <w:rPr>
          <w:rFonts w:hint="cs"/>
          <w:rtl/>
        </w:rPr>
        <w:t>: השוואה במהירות בין הרשתות שהוצגו לעיל[</w:t>
      </w:r>
      <w:r w:rsidRPr="00182B0B">
        <w:t>[</w:t>
      </w:r>
      <w:del w:id="694" w:author="Stav Cohen" w:date="2020-10-16T13:35:00Z">
        <w:r w:rsidR="005F1E65" w:rsidDel="00D77385">
          <w:delText>11</w:delText>
        </w:r>
      </w:del>
      <w:ins w:id="695" w:author="Stav Cohen" w:date="2020-10-16T13:35:00Z">
        <w:r w:rsidR="00D77385">
          <w:t>13</w:t>
        </w:r>
      </w:ins>
      <w:r w:rsidRPr="00182B0B">
        <w:rPr>
          <w:rFonts w:hint="cs"/>
          <w:rtl/>
        </w:rPr>
        <w:t>.</w:t>
      </w:r>
    </w:p>
    <w:p w14:paraId="473CE84D" w14:textId="77777777" w:rsidR="00EC0065" w:rsidRPr="00182B0B" w:rsidRDefault="00EC0065" w:rsidP="00F30BC6">
      <w:pPr>
        <w:pStyle w:val="ListParagraph"/>
        <w:bidi/>
        <w:jc w:val="both"/>
        <w:rPr>
          <w:sz w:val="28"/>
          <w:szCs w:val="28"/>
          <w:rtl/>
        </w:rPr>
      </w:pPr>
    </w:p>
    <w:p w14:paraId="06A8B51B" w14:textId="39559457" w:rsidR="00E563BF" w:rsidRPr="00EB1D71" w:rsidRDefault="00E563BF" w:rsidP="00F30BC6">
      <w:pPr>
        <w:pStyle w:val="ListParagraph"/>
        <w:numPr>
          <w:ilvl w:val="0"/>
          <w:numId w:val="3"/>
        </w:numPr>
        <w:bidi/>
        <w:jc w:val="both"/>
        <w:rPr>
          <w:b/>
          <w:bCs/>
          <w:sz w:val="28"/>
          <w:szCs w:val="28"/>
        </w:rPr>
      </w:pPr>
      <w:r w:rsidRPr="00182B0B">
        <w:rPr>
          <w:rFonts w:hint="cs"/>
          <w:b/>
          <w:bCs/>
          <w:sz w:val="28"/>
          <w:szCs w:val="28"/>
        </w:rPr>
        <w:t>Y</w:t>
      </w:r>
      <w:r w:rsidRPr="00182B0B">
        <w:rPr>
          <w:b/>
          <w:bCs/>
          <w:sz w:val="28"/>
          <w:szCs w:val="28"/>
        </w:rPr>
        <w:t>olo -You Only Look Once</w:t>
      </w:r>
      <w:r w:rsidRPr="00182B0B">
        <w:rPr>
          <w:rFonts w:hint="cs"/>
          <w:b/>
          <w:bCs/>
          <w:sz w:val="28"/>
          <w:szCs w:val="28"/>
          <w:rtl/>
        </w:rPr>
        <w:t xml:space="preserve"> </w:t>
      </w:r>
      <w:r w:rsidR="00EB1D71" w:rsidRPr="00182B0B">
        <w:rPr>
          <w:b/>
          <w:bCs/>
          <w:sz w:val="28"/>
          <w:szCs w:val="28"/>
          <w:rtl/>
        </w:rPr>
        <w:t>–</w:t>
      </w:r>
      <w:r w:rsidRPr="00182B0B">
        <w:rPr>
          <w:rFonts w:hint="cs"/>
          <w:b/>
          <w:bCs/>
          <w:sz w:val="28"/>
          <w:szCs w:val="28"/>
          <w:rtl/>
        </w:rPr>
        <w:t xml:space="preserve"> </w:t>
      </w:r>
      <w:r w:rsidR="00EB1D71" w:rsidRPr="00182B0B">
        <w:rPr>
          <w:rFonts w:hint="cs"/>
          <w:sz w:val="28"/>
          <w:szCs w:val="28"/>
          <w:rtl/>
        </w:rPr>
        <w:t>האלגוריתמים הקודמים פרקו את התמונה לחלקים בשביל לאתר את האובייקט בתמונה. רשת זו לא מסתכלת על התמונה השלמה, היא מסתכלת על חלקים בתמונה</w:t>
      </w:r>
      <w:r w:rsidR="00EB1D71">
        <w:rPr>
          <w:rFonts w:hint="cs"/>
          <w:sz w:val="28"/>
          <w:szCs w:val="28"/>
          <w:rtl/>
        </w:rPr>
        <w:t xml:space="preserve"> שיש להם הסתברות גבוהה שיש בהם אובייקטים</w:t>
      </w:r>
      <w:r w:rsidR="00481BF9">
        <w:rPr>
          <w:rFonts w:hint="cs"/>
          <w:sz w:val="28"/>
          <w:szCs w:val="28"/>
          <w:rtl/>
        </w:rPr>
        <w:t xml:space="preserve">, כמתואר בתמונה מספר </w:t>
      </w:r>
      <w:del w:id="696" w:author="Stav Cohen" w:date="2020-09-14T13:35:00Z">
        <w:r w:rsidR="002D22BD" w:rsidDel="008A6C23">
          <w:rPr>
            <w:rFonts w:hint="cs"/>
            <w:sz w:val="28"/>
            <w:szCs w:val="28"/>
            <w:rtl/>
          </w:rPr>
          <w:delText>30</w:delText>
        </w:r>
      </w:del>
      <w:ins w:id="697" w:author="Stav Cohen" w:date="2020-09-14T13:35:00Z">
        <w:r w:rsidR="008A6C23">
          <w:rPr>
            <w:rFonts w:hint="cs"/>
            <w:sz w:val="28"/>
            <w:szCs w:val="28"/>
            <w:rtl/>
          </w:rPr>
          <w:t>3</w:t>
        </w:r>
      </w:ins>
      <w:ins w:id="698" w:author="Stav Cohen" w:date="2020-10-16T13:46:00Z">
        <w:r w:rsidR="001B6690">
          <w:rPr>
            <w:rFonts w:hint="cs"/>
            <w:sz w:val="28"/>
            <w:szCs w:val="28"/>
            <w:rtl/>
          </w:rPr>
          <w:t>0</w:t>
        </w:r>
      </w:ins>
      <w:r w:rsidR="00481BF9">
        <w:rPr>
          <w:rFonts w:hint="cs"/>
          <w:sz w:val="28"/>
          <w:szCs w:val="28"/>
          <w:rtl/>
        </w:rPr>
        <w:t>.</w:t>
      </w:r>
    </w:p>
    <w:p w14:paraId="11388C33" w14:textId="77777777" w:rsidR="00EB1D71" w:rsidRDefault="00EB1D71" w:rsidP="00F30BC6">
      <w:pPr>
        <w:pStyle w:val="ListParagraph"/>
        <w:bidi/>
        <w:jc w:val="both"/>
        <w:rPr>
          <w:sz w:val="28"/>
          <w:szCs w:val="28"/>
          <w:rtl/>
        </w:rPr>
      </w:pPr>
      <w:r>
        <w:rPr>
          <w:rFonts w:hint="cs"/>
          <w:sz w:val="28"/>
          <w:szCs w:val="28"/>
          <w:rtl/>
        </w:rPr>
        <w:t xml:space="preserve">אלגוריתם זה משתמש ברשת </w:t>
      </w:r>
      <w:r>
        <w:rPr>
          <w:sz w:val="28"/>
          <w:szCs w:val="28"/>
          <w:rtl/>
        </w:rPr>
        <w:t>–</w:t>
      </w:r>
      <w:r>
        <w:rPr>
          <w:rFonts w:hint="cs"/>
          <w:sz w:val="28"/>
          <w:szCs w:val="28"/>
          <w:rtl/>
        </w:rPr>
        <w:t xml:space="preserve"> </w:t>
      </w:r>
      <w:r>
        <w:rPr>
          <w:rFonts w:hint="cs"/>
          <w:sz w:val="28"/>
          <w:szCs w:val="28"/>
        </w:rPr>
        <w:t xml:space="preserve">CNN </w:t>
      </w:r>
      <w:r>
        <w:rPr>
          <w:rFonts w:hint="cs"/>
          <w:sz w:val="28"/>
          <w:szCs w:val="28"/>
          <w:rtl/>
        </w:rPr>
        <w:t xml:space="preserve"> לחיזוי </w:t>
      </w:r>
      <w:r>
        <w:rPr>
          <w:sz w:val="28"/>
          <w:szCs w:val="28"/>
        </w:rPr>
        <w:t>Bounding boxes</w:t>
      </w:r>
      <w:r>
        <w:rPr>
          <w:rFonts w:hint="cs"/>
          <w:sz w:val="28"/>
          <w:szCs w:val="28"/>
          <w:rtl/>
        </w:rPr>
        <w:t xml:space="preserve"> ואת ההסתברות לאובייקט מקטגוריה מסוימת בכל אחת מהקופסאות האלו.</w:t>
      </w:r>
    </w:p>
    <w:p w14:paraId="41674DA1" w14:textId="77777777" w:rsidR="00EB1D71" w:rsidRDefault="00EB1D71" w:rsidP="00F30BC6">
      <w:pPr>
        <w:pStyle w:val="ListParagraph"/>
        <w:bidi/>
        <w:jc w:val="both"/>
        <w:rPr>
          <w:sz w:val="28"/>
          <w:szCs w:val="28"/>
          <w:rtl/>
        </w:rPr>
      </w:pPr>
      <w:r>
        <w:rPr>
          <w:rFonts w:hint="cs"/>
          <w:sz w:val="28"/>
          <w:szCs w:val="28"/>
          <w:rtl/>
        </w:rPr>
        <w:t xml:space="preserve">האלגוריתם מקבל תמונה ומפצל אותה לגריד בגודל </w:t>
      </w:r>
      <w:proofErr w:type="spellStart"/>
      <w:r>
        <w:rPr>
          <w:rFonts w:hint="cs"/>
          <w:sz w:val="28"/>
          <w:szCs w:val="28"/>
        </w:rPr>
        <w:t>S</w:t>
      </w:r>
      <w:r>
        <w:rPr>
          <w:sz w:val="28"/>
          <w:szCs w:val="28"/>
        </w:rPr>
        <w:t>x</w:t>
      </w:r>
      <w:r>
        <w:rPr>
          <w:rFonts w:hint="cs"/>
          <w:sz w:val="28"/>
          <w:szCs w:val="28"/>
        </w:rPr>
        <w:t>S</w:t>
      </w:r>
      <w:proofErr w:type="spellEnd"/>
      <w:r>
        <w:rPr>
          <w:sz w:val="28"/>
          <w:szCs w:val="28"/>
        </w:rPr>
        <w:t xml:space="preserve"> -</w:t>
      </w:r>
      <w:r>
        <w:rPr>
          <w:rFonts w:hint="cs"/>
          <w:sz w:val="28"/>
          <w:szCs w:val="28"/>
          <w:rtl/>
        </w:rPr>
        <w:t xml:space="preserve">, לאחר מכן בכל אחד מהתאים בגריד אנו לוקחים - </w:t>
      </w:r>
      <w:r>
        <w:rPr>
          <w:sz w:val="28"/>
          <w:szCs w:val="28"/>
        </w:rPr>
        <w:t>M</w:t>
      </w:r>
      <w:r>
        <w:rPr>
          <w:rFonts w:hint="cs"/>
          <w:sz w:val="28"/>
          <w:szCs w:val="28"/>
          <w:rtl/>
        </w:rPr>
        <w:t xml:space="preserve"> </w:t>
      </w:r>
      <w:r>
        <w:rPr>
          <w:sz w:val="28"/>
          <w:szCs w:val="28"/>
        </w:rPr>
        <w:t>Bounding Boxes</w:t>
      </w:r>
      <w:r>
        <w:rPr>
          <w:rFonts w:hint="cs"/>
          <w:sz w:val="28"/>
          <w:szCs w:val="28"/>
          <w:rtl/>
        </w:rPr>
        <w:t xml:space="preserve"> (כאשר </w:t>
      </w:r>
      <w:r>
        <w:rPr>
          <w:rFonts w:hint="cs"/>
          <w:sz w:val="28"/>
          <w:szCs w:val="28"/>
        </w:rPr>
        <w:t>M</w:t>
      </w:r>
      <w:r>
        <w:rPr>
          <w:rFonts w:hint="cs"/>
          <w:sz w:val="28"/>
          <w:szCs w:val="28"/>
          <w:rtl/>
        </w:rPr>
        <w:t xml:space="preserve"> הוא פרמטר) .</w:t>
      </w:r>
    </w:p>
    <w:p w14:paraId="3319EFCF" w14:textId="77777777" w:rsidR="00EB1D71" w:rsidRDefault="00EB1D71" w:rsidP="00F30BC6">
      <w:pPr>
        <w:pStyle w:val="ListParagraph"/>
        <w:bidi/>
        <w:jc w:val="both"/>
        <w:rPr>
          <w:sz w:val="28"/>
          <w:szCs w:val="28"/>
          <w:rtl/>
        </w:rPr>
      </w:pPr>
      <w:r>
        <w:rPr>
          <w:rFonts w:hint="cs"/>
          <w:sz w:val="28"/>
          <w:szCs w:val="28"/>
          <w:rtl/>
        </w:rPr>
        <w:lastRenderedPageBreak/>
        <w:t xml:space="preserve">לכל אחד מה- </w:t>
      </w:r>
      <w:r>
        <w:rPr>
          <w:sz w:val="28"/>
          <w:szCs w:val="28"/>
        </w:rPr>
        <w:t>Bounding Boxes</w:t>
      </w:r>
      <w:r>
        <w:rPr>
          <w:rFonts w:hint="cs"/>
          <w:sz w:val="28"/>
          <w:szCs w:val="28"/>
          <w:rtl/>
        </w:rPr>
        <w:t xml:space="preserve"> </w:t>
      </w:r>
      <w:r w:rsidR="00481BF9">
        <w:rPr>
          <w:rFonts w:hint="cs"/>
          <w:sz w:val="28"/>
          <w:szCs w:val="28"/>
          <w:rtl/>
        </w:rPr>
        <w:t xml:space="preserve">הרשת תחזיר פלט המייצג הסתברות שבמקום זה נמצא אובייקט מסוג מסוים, ה- </w:t>
      </w:r>
      <w:r w:rsidR="00481BF9">
        <w:rPr>
          <w:sz w:val="28"/>
          <w:szCs w:val="28"/>
        </w:rPr>
        <w:t>Bounding Boxes</w:t>
      </w:r>
      <w:r w:rsidR="00481BF9">
        <w:rPr>
          <w:rFonts w:hint="cs"/>
          <w:sz w:val="28"/>
          <w:szCs w:val="28"/>
          <w:rtl/>
        </w:rPr>
        <w:t xml:space="preserve"> עם הסתברות גדולה יותר מ- </w:t>
      </w:r>
      <w:r w:rsidR="00481BF9">
        <w:rPr>
          <w:sz w:val="28"/>
          <w:szCs w:val="28"/>
        </w:rPr>
        <w:t>Threshold</w:t>
      </w:r>
      <w:r w:rsidR="00481BF9">
        <w:rPr>
          <w:rFonts w:hint="cs"/>
          <w:sz w:val="28"/>
          <w:szCs w:val="28"/>
          <w:rtl/>
        </w:rPr>
        <w:t xml:space="preserve"> כלשהו נבחר ואז משומש לאיתור האובייקט בתוך התמונה.</w:t>
      </w:r>
    </w:p>
    <w:p w14:paraId="05119545" w14:textId="77777777" w:rsidR="00481BF9" w:rsidRPr="00EB1D71" w:rsidRDefault="00481BF9" w:rsidP="002D22BD">
      <w:pPr>
        <w:pStyle w:val="ListParagraph"/>
        <w:bidi/>
        <w:jc w:val="center"/>
        <w:rPr>
          <w:sz w:val="28"/>
          <w:szCs w:val="28"/>
          <w:rtl/>
        </w:rPr>
      </w:pPr>
      <w:r w:rsidRPr="00481BF9">
        <w:rPr>
          <w:rFonts w:cs="Arial"/>
          <w:noProof/>
          <w:sz w:val="28"/>
          <w:szCs w:val="28"/>
          <w:rtl/>
        </w:rPr>
        <w:drawing>
          <wp:inline distT="0" distB="0" distL="0" distR="0" wp14:anchorId="23B1C983" wp14:editId="768C6FCB">
            <wp:extent cx="3732152" cy="238323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8059" cy="2412549"/>
                    </a:xfrm>
                    <a:prstGeom prst="rect">
                      <a:avLst/>
                    </a:prstGeom>
                  </pic:spPr>
                </pic:pic>
              </a:graphicData>
            </a:graphic>
          </wp:inline>
        </w:drawing>
      </w:r>
    </w:p>
    <w:p w14:paraId="0E982CF8" w14:textId="691CD88D" w:rsidR="00481BF9" w:rsidRDefault="00481BF9" w:rsidP="002D22BD">
      <w:pPr>
        <w:pStyle w:val="ListParagraph"/>
        <w:bidi/>
        <w:jc w:val="center"/>
        <w:rPr>
          <w:rtl/>
        </w:rPr>
      </w:pPr>
      <w:r w:rsidRPr="008017A7">
        <w:rPr>
          <w:rFonts w:hint="cs"/>
          <w:rtl/>
        </w:rPr>
        <w:t xml:space="preserve">תמונה מספר </w:t>
      </w:r>
      <w:del w:id="699" w:author="Stav Cohen" w:date="2020-09-14T13:35:00Z">
        <w:r w:rsidR="002D22BD" w:rsidDel="008A6C23">
          <w:rPr>
            <w:rFonts w:hint="cs"/>
            <w:rtl/>
          </w:rPr>
          <w:delText>30</w:delText>
        </w:r>
      </w:del>
      <w:ins w:id="700" w:author="Stav Cohen" w:date="2020-09-14T13:35:00Z">
        <w:r w:rsidR="008A6C23">
          <w:rPr>
            <w:rFonts w:hint="cs"/>
            <w:rtl/>
          </w:rPr>
          <w:t>3</w:t>
        </w:r>
      </w:ins>
      <w:ins w:id="701" w:author="Stav Cohen" w:date="2020-10-16T13:46:00Z">
        <w:r w:rsidR="001B6690">
          <w:rPr>
            <w:rFonts w:hint="cs"/>
            <w:rtl/>
          </w:rPr>
          <w:t>0</w:t>
        </w:r>
      </w:ins>
      <w:r>
        <w:rPr>
          <w:rFonts w:hint="cs"/>
          <w:rtl/>
        </w:rPr>
        <w:t xml:space="preserve">: המציגה את תהליך האלגוריתם </w:t>
      </w:r>
      <w:r>
        <w:t>YOLO</w:t>
      </w:r>
      <w:r>
        <w:rPr>
          <w:rFonts w:hint="cs"/>
          <w:rtl/>
        </w:rPr>
        <w:t xml:space="preserve"> [</w:t>
      </w:r>
      <w:r>
        <w:t>[</w:t>
      </w:r>
      <w:del w:id="702" w:author="Stav Cohen" w:date="2020-10-16T13:36:00Z">
        <w:r w:rsidR="005F1E65" w:rsidDel="0055212A">
          <w:delText>11</w:delText>
        </w:r>
      </w:del>
      <w:ins w:id="703" w:author="Stav Cohen" w:date="2020-10-16T13:36:00Z">
        <w:r w:rsidR="0055212A">
          <w:t>13</w:t>
        </w:r>
      </w:ins>
      <w:r>
        <w:rPr>
          <w:rFonts w:hint="cs"/>
          <w:rtl/>
        </w:rPr>
        <w:t>.</w:t>
      </w:r>
    </w:p>
    <w:p w14:paraId="7F01E2B5" w14:textId="77777777" w:rsidR="00F30BC6" w:rsidRDefault="00F30BC6" w:rsidP="00F30BC6">
      <w:pPr>
        <w:pStyle w:val="ListParagraph"/>
        <w:bidi/>
        <w:jc w:val="both"/>
        <w:rPr>
          <w:rtl/>
        </w:rPr>
      </w:pPr>
    </w:p>
    <w:p w14:paraId="066337F0" w14:textId="2B17CCD2" w:rsidR="00F30BC6" w:rsidRDefault="00F30BC6" w:rsidP="00F30BC6">
      <w:pPr>
        <w:pStyle w:val="ListParagraph"/>
        <w:bidi/>
        <w:jc w:val="both"/>
        <w:rPr>
          <w:ins w:id="704" w:author="Stav Cohen" w:date="2020-09-14T18:19:00Z"/>
          <w:rtl/>
        </w:rPr>
      </w:pPr>
    </w:p>
    <w:p w14:paraId="4B195421" w14:textId="25BD468A" w:rsidR="00910A8A" w:rsidRDefault="00910A8A" w:rsidP="00910A8A">
      <w:pPr>
        <w:pStyle w:val="ListParagraph"/>
        <w:bidi/>
        <w:jc w:val="both"/>
        <w:rPr>
          <w:ins w:id="705" w:author="Stav Cohen" w:date="2020-09-14T18:19:00Z"/>
          <w:rtl/>
        </w:rPr>
      </w:pPr>
    </w:p>
    <w:p w14:paraId="6947D9B9" w14:textId="047873E4" w:rsidR="00910A8A" w:rsidRDefault="00910A8A" w:rsidP="00910A8A">
      <w:pPr>
        <w:pStyle w:val="ListParagraph"/>
        <w:bidi/>
        <w:jc w:val="both"/>
        <w:rPr>
          <w:ins w:id="706" w:author="Stav Cohen" w:date="2020-09-14T18:19:00Z"/>
          <w:rtl/>
        </w:rPr>
      </w:pPr>
    </w:p>
    <w:p w14:paraId="1C02919A" w14:textId="29987506" w:rsidR="00910A8A" w:rsidRDefault="00910A8A" w:rsidP="00910A8A">
      <w:pPr>
        <w:pStyle w:val="ListParagraph"/>
        <w:bidi/>
        <w:jc w:val="both"/>
        <w:rPr>
          <w:ins w:id="707" w:author="Stav Cohen" w:date="2020-09-14T18:19:00Z"/>
          <w:rtl/>
        </w:rPr>
      </w:pPr>
    </w:p>
    <w:p w14:paraId="58CE23DF" w14:textId="774300CB" w:rsidR="00910A8A" w:rsidRDefault="00910A8A" w:rsidP="00910A8A">
      <w:pPr>
        <w:pStyle w:val="ListParagraph"/>
        <w:bidi/>
        <w:jc w:val="both"/>
        <w:rPr>
          <w:ins w:id="708" w:author="Stav Cohen" w:date="2020-09-14T18:19:00Z"/>
          <w:rtl/>
        </w:rPr>
      </w:pPr>
    </w:p>
    <w:p w14:paraId="60826354" w14:textId="052989D3" w:rsidR="00910A8A" w:rsidRDefault="00910A8A" w:rsidP="00910A8A">
      <w:pPr>
        <w:pStyle w:val="ListParagraph"/>
        <w:bidi/>
        <w:jc w:val="both"/>
        <w:rPr>
          <w:ins w:id="709" w:author="Stav Cohen" w:date="2020-09-14T18:19:00Z"/>
          <w:rtl/>
        </w:rPr>
      </w:pPr>
    </w:p>
    <w:p w14:paraId="2599243E" w14:textId="7F102806" w:rsidR="00910A8A" w:rsidRDefault="00910A8A" w:rsidP="00910A8A">
      <w:pPr>
        <w:pStyle w:val="ListParagraph"/>
        <w:bidi/>
        <w:jc w:val="both"/>
        <w:rPr>
          <w:ins w:id="710" w:author="Stav Cohen" w:date="2020-09-14T18:19:00Z"/>
          <w:rtl/>
        </w:rPr>
      </w:pPr>
    </w:p>
    <w:p w14:paraId="29DC75A7" w14:textId="099A4ABC" w:rsidR="00910A8A" w:rsidRDefault="00910A8A" w:rsidP="00910A8A">
      <w:pPr>
        <w:pStyle w:val="ListParagraph"/>
        <w:bidi/>
        <w:jc w:val="both"/>
        <w:rPr>
          <w:ins w:id="711" w:author="Stav Cohen" w:date="2020-09-14T18:19:00Z"/>
          <w:rtl/>
        </w:rPr>
      </w:pPr>
    </w:p>
    <w:p w14:paraId="7F31B136" w14:textId="3068572F" w:rsidR="00910A8A" w:rsidRDefault="00910A8A" w:rsidP="00910A8A">
      <w:pPr>
        <w:pStyle w:val="ListParagraph"/>
        <w:bidi/>
        <w:jc w:val="both"/>
        <w:rPr>
          <w:ins w:id="712" w:author="Stav Cohen" w:date="2020-09-14T18:19:00Z"/>
          <w:rtl/>
        </w:rPr>
      </w:pPr>
    </w:p>
    <w:p w14:paraId="2DE57593" w14:textId="56DC5787" w:rsidR="00910A8A" w:rsidRDefault="00910A8A" w:rsidP="00910A8A">
      <w:pPr>
        <w:pStyle w:val="ListParagraph"/>
        <w:bidi/>
        <w:jc w:val="both"/>
        <w:rPr>
          <w:ins w:id="713" w:author="Stav Cohen" w:date="2020-09-14T18:19:00Z"/>
          <w:rtl/>
        </w:rPr>
      </w:pPr>
    </w:p>
    <w:p w14:paraId="5E16A8B0" w14:textId="26524F31" w:rsidR="00910A8A" w:rsidRDefault="00910A8A" w:rsidP="00910A8A">
      <w:pPr>
        <w:pStyle w:val="ListParagraph"/>
        <w:bidi/>
        <w:jc w:val="both"/>
        <w:rPr>
          <w:ins w:id="714" w:author="Stav Cohen" w:date="2020-09-14T18:19:00Z"/>
          <w:rtl/>
        </w:rPr>
      </w:pPr>
    </w:p>
    <w:p w14:paraId="3EB4C9D1" w14:textId="38AF278D" w:rsidR="00910A8A" w:rsidRDefault="00910A8A" w:rsidP="00910A8A">
      <w:pPr>
        <w:pStyle w:val="ListParagraph"/>
        <w:bidi/>
        <w:jc w:val="both"/>
        <w:rPr>
          <w:ins w:id="715" w:author="Stav Cohen" w:date="2020-09-14T18:19:00Z"/>
          <w:rtl/>
        </w:rPr>
      </w:pPr>
    </w:p>
    <w:p w14:paraId="328D10C8" w14:textId="68C9AA36" w:rsidR="00910A8A" w:rsidRDefault="00910A8A" w:rsidP="00910A8A">
      <w:pPr>
        <w:pStyle w:val="ListParagraph"/>
        <w:bidi/>
        <w:jc w:val="both"/>
        <w:rPr>
          <w:ins w:id="716" w:author="Stav Cohen" w:date="2020-09-14T18:19:00Z"/>
          <w:rtl/>
        </w:rPr>
      </w:pPr>
    </w:p>
    <w:p w14:paraId="1B93C67E" w14:textId="0F328055" w:rsidR="00910A8A" w:rsidRDefault="00910A8A" w:rsidP="00910A8A">
      <w:pPr>
        <w:pStyle w:val="ListParagraph"/>
        <w:bidi/>
        <w:jc w:val="both"/>
        <w:rPr>
          <w:ins w:id="717" w:author="Stav Cohen" w:date="2020-09-14T18:19:00Z"/>
          <w:rtl/>
        </w:rPr>
      </w:pPr>
    </w:p>
    <w:p w14:paraId="1F71E4F8" w14:textId="77777777" w:rsidR="00910A8A" w:rsidRDefault="00910A8A">
      <w:pPr>
        <w:pStyle w:val="ListParagraph"/>
        <w:bidi/>
        <w:jc w:val="both"/>
        <w:rPr>
          <w:rtl/>
        </w:rPr>
        <w:pPrChange w:id="718" w:author="Stav Cohen" w:date="2020-09-14T18:19:00Z">
          <w:pPr>
            <w:pStyle w:val="ListParagraph"/>
            <w:bidi/>
            <w:jc w:val="both"/>
          </w:pPr>
        </w:pPrChange>
      </w:pPr>
    </w:p>
    <w:p w14:paraId="2765A12B" w14:textId="179877D3" w:rsidR="00F30BC6" w:rsidRPr="00AE5DA8" w:rsidRDefault="00AE5DA8">
      <w:pPr>
        <w:pStyle w:val="ListParagraph"/>
        <w:bidi/>
        <w:jc w:val="center"/>
        <w:rPr>
          <w:ins w:id="719" w:author="Stav Cohen" w:date="2020-09-14T17:34:00Z"/>
          <w:b/>
          <w:bCs/>
          <w:sz w:val="32"/>
          <w:szCs w:val="32"/>
          <w:u w:val="single"/>
          <w:rPrChange w:id="720" w:author="Stav Cohen" w:date="2020-09-14T18:09:00Z">
            <w:rPr>
              <w:ins w:id="721" w:author="Stav Cohen" w:date="2020-09-14T17:34:00Z"/>
            </w:rPr>
          </w:rPrChange>
        </w:rPr>
        <w:pPrChange w:id="722" w:author="Stav Cohen" w:date="2020-09-14T18:09:00Z">
          <w:pPr>
            <w:pStyle w:val="ListParagraph"/>
            <w:bidi/>
            <w:jc w:val="both"/>
          </w:pPr>
        </w:pPrChange>
      </w:pPr>
      <w:ins w:id="723" w:author="Stav Cohen" w:date="2020-09-14T18:09:00Z">
        <w:r w:rsidRPr="00AE5DA8">
          <w:rPr>
            <w:b/>
            <w:bCs/>
            <w:sz w:val="32"/>
            <w:szCs w:val="32"/>
            <w:u w:val="single"/>
            <w:rPrChange w:id="724" w:author="Stav Cohen" w:date="2020-09-14T18:09:00Z">
              <w:rPr/>
            </w:rPrChange>
          </w:rPr>
          <w:t>YoloV3</w:t>
        </w:r>
      </w:ins>
    </w:p>
    <w:p w14:paraId="323D9804" w14:textId="73161F1F" w:rsidR="005B2C30" w:rsidRDefault="005B2C30" w:rsidP="005B2C30">
      <w:pPr>
        <w:pStyle w:val="ListParagraph"/>
        <w:bidi/>
        <w:jc w:val="both"/>
        <w:rPr>
          <w:ins w:id="725" w:author="Stav Cohen" w:date="2020-09-14T17:34:00Z"/>
          <w:rtl/>
        </w:rPr>
      </w:pPr>
    </w:p>
    <w:p w14:paraId="32B4E35F" w14:textId="2B20A6CE" w:rsidR="005B2C30" w:rsidRDefault="00910A8A" w:rsidP="005B2C30">
      <w:pPr>
        <w:pStyle w:val="ListParagraph"/>
        <w:bidi/>
        <w:jc w:val="both"/>
        <w:rPr>
          <w:ins w:id="726" w:author="Stav Cohen" w:date="2020-09-14T18:14:00Z"/>
          <w:sz w:val="28"/>
          <w:szCs w:val="28"/>
          <w:rtl/>
        </w:rPr>
      </w:pPr>
      <w:ins w:id="727" w:author="Stav Cohen" w:date="2020-09-14T18:12:00Z">
        <w:r>
          <w:rPr>
            <w:rFonts w:hint="cs"/>
            <w:sz w:val="28"/>
            <w:szCs w:val="28"/>
            <w:rtl/>
          </w:rPr>
          <w:t xml:space="preserve">רשת </w:t>
        </w:r>
      </w:ins>
      <w:ins w:id="728" w:author="Stav Cohen" w:date="2020-09-14T19:48:00Z">
        <w:r w:rsidR="00304DEA">
          <w:rPr>
            <w:rFonts w:hint="cs"/>
            <w:sz w:val="28"/>
            <w:szCs w:val="28"/>
            <w:rtl/>
          </w:rPr>
          <w:t xml:space="preserve">נפוצה ביותר מסוג  </w:t>
        </w:r>
      </w:ins>
      <w:ins w:id="729" w:author="Stav Cohen" w:date="2020-09-14T18:12:00Z">
        <w:r>
          <w:rPr>
            <w:sz w:val="28"/>
            <w:szCs w:val="28"/>
          </w:rPr>
          <w:t>Yolo</w:t>
        </w:r>
        <w:r>
          <w:rPr>
            <w:rFonts w:hint="cs"/>
            <w:sz w:val="28"/>
            <w:szCs w:val="28"/>
            <w:rtl/>
          </w:rPr>
          <w:t xml:space="preserve"> </w:t>
        </w:r>
      </w:ins>
      <w:ins w:id="730" w:author="Stav Cohen" w:date="2020-09-14T19:48:00Z">
        <w:r w:rsidR="00304DEA">
          <w:rPr>
            <w:rFonts w:hint="cs"/>
            <w:sz w:val="28"/>
            <w:szCs w:val="28"/>
            <w:rtl/>
          </w:rPr>
          <w:t>אשר</w:t>
        </w:r>
      </w:ins>
      <w:ins w:id="731" w:author="Stav Cohen" w:date="2020-09-14T18:13:00Z">
        <w:r>
          <w:rPr>
            <w:rFonts w:hint="cs"/>
            <w:sz w:val="28"/>
            <w:szCs w:val="28"/>
            <w:rtl/>
          </w:rPr>
          <w:t xml:space="preserve"> </w:t>
        </w:r>
      </w:ins>
      <w:ins w:id="732" w:author="Stav Cohen" w:date="2020-09-14T18:14:00Z">
        <w:r>
          <w:rPr>
            <w:rFonts w:hint="cs"/>
            <w:sz w:val="28"/>
            <w:szCs w:val="28"/>
            <w:rtl/>
          </w:rPr>
          <w:t>בנויה מש</w:t>
        </w:r>
      </w:ins>
      <w:ins w:id="733" w:author="Stav Cohen" w:date="2020-10-26T19:56:00Z">
        <w:r w:rsidR="00964AB8">
          <w:rPr>
            <w:rFonts w:hint="cs"/>
            <w:sz w:val="28"/>
            <w:szCs w:val="28"/>
            <w:rtl/>
          </w:rPr>
          <w:t>נ</w:t>
        </w:r>
      </w:ins>
      <w:ins w:id="734" w:author="Stav Cohen" w:date="2020-09-14T18:14:00Z">
        <w:r>
          <w:rPr>
            <w:rFonts w:hint="cs"/>
            <w:sz w:val="28"/>
            <w:szCs w:val="28"/>
            <w:rtl/>
          </w:rPr>
          <w:t>י חלקים עיקריים</w:t>
        </w:r>
      </w:ins>
      <w:ins w:id="735" w:author="Stav Cohen" w:date="2020-10-16T13:36:00Z">
        <w:r w:rsidR="008D29DC">
          <w:rPr>
            <w:rFonts w:hint="cs"/>
            <w:sz w:val="28"/>
            <w:szCs w:val="28"/>
            <w:rtl/>
          </w:rPr>
          <w:t>[3]</w:t>
        </w:r>
      </w:ins>
      <w:ins w:id="736" w:author="Stav Cohen" w:date="2020-09-14T18:14:00Z">
        <w:r>
          <w:rPr>
            <w:rFonts w:hint="cs"/>
            <w:sz w:val="28"/>
            <w:szCs w:val="28"/>
            <w:rtl/>
          </w:rPr>
          <w:t>:</w:t>
        </w:r>
      </w:ins>
    </w:p>
    <w:p w14:paraId="49FF1D84" w14:textId="40875B5F" w:rsidR="00910A8A" w:rsidRDefault="00910A8A" w:rsidP="00910A8A">
      <w:pPr>
        <w:pStyle w:val="ListParagraph"/>
        <w:numPr>
          <w:ilvl w:val="0"/>
          <w:numId w:val="11"/>
        </w:numPr>
        <w:bidi/>
        <w:jc w:val="both"/>
        <w:rPr>
          <w:ins w:id="737" w:author="Stav Cohen" w:date="2020-09-14T18:17:00Z"/>
          <w:sz w:val="28"/>
          <w:szCs w:val="28"/>
        </w:rPr>
      </w:pPr>
      <w:ins w:id="738" w:author="Stav Cohen" w:date="2020-09-14T18:14:00Z">
        <w:r>
          <w:rPr>
            <w:sz w:val="28"/>
            <w:szCs w:val="28"/>
          </w:rPr>
          <w:t>Feature Extractor</w:t>
        </w:r>
        <w:r>
          <w:rPr>
            <w:rFonts w:hint="cs"/>
            <w:sz w:val="28"/>
            <w:szCs w:val="28"/>
            <w:rtl/>
          </w:rPr>
          <w:t xml:space="preserve"> </w:t>
        </w:r>
      </w:ins>
      <w:ins w:id="739" w:author="Stav Cohen" w:date="2020-09-14T18:17:00Z">
        <w:r>
          <w:rPr>
            <w:rFonts w:hint="cs"/>
            <w:sz w:val="28"/>
            <w:szCs w:val="28"/>
            <w:rtl/>
          </w:rPr>
          <w:t xml:space="preserve">-אשר יזהה 3 או יותר </w:t>
        </w:r>
        <w:proofErr w:type="spellStart"/>
        <w:r>
          <w:rPr>
            <w:rFonts w:hint="cs"/>
            <w:sz w:val="28"/>
            <w:szCs w:val="28"/>
            <w:rtl/>
          </w:rPr>
          <w:t>פיצרים</w:t>
        </w:r>
        <w:proofErr w:type="spellEnd"/>
        <w:r>
          <w:rPr>
            <w:rFonts w:hint="cs"/>
            <w:sz w:val="28"/>
            <w:szCs w:val="28"/>
            <w:rtl/>
          </w:rPr>
          <w:t xml:space="preserve"> מרכזיים בתמונה</w:t>
        </w:r>
      </w:ins>
      <w:ins w:id="740" w:author="Stav Cohen" w:date="2020-09-14T18:43:00Z">
        <w:r w:rsidR="007F45FB">
          <w:rPr>
            <w:rFonts w:hint="cs"/>
            <w:sz w:val="28"/>
            <w:szCs w:val="28"/>
            <w:rtl/>
          </w:rPr>
          <w:t xml:space="preserve"> כאשר כל אחד מהם בגדלי תמונה הולכים וקטנים.</w:t>
        </w:r>
      </w:ins>
    </w:p>
    <w:p w14:paraId="15897647" w14:textId="0A30B2CA" w:rsidR="00910A8A" w:rsidRDefault="00910A8A" w:rsidP="00910A8A">
      <w:pPr>
        <w:pStyle w:val="ListParagraph"/>
        <w:numPr>
          <w:ilvl w:val="0"/>
          <w:numId w:val="11"/>
        </w:numPr>
        <w:bidi/>
        <w:jc w:val="both"/>
        <w:rPr>
          <w:ins w:id="741" w:author="Stav Cohen" w:date="2020-09-14T18:19:00Z"/>
          <w:sz w:val="28"/>
          <w:szCs w:val="28"/>
        </w:rPr>
      </w:pPr>
      <w:ins w:id="742" w:author="Stav Cohen" w:date="2020-09-14T18:17:00Z">
        <w:r>
          <w:rPr>
            <w:sz w:val="28"/>
            <w:szCs w:val="28"/>
          </w:rPr>
          <w:t>Detector</w:t>
        </w:r>
        <w:r>
          <w:rPr>
            <w:rFonts w:hint="cs"/>
            <w:sz w:val="28"/>
            <w:szCs w:val="28"/>
            <w:rtl/>
          </w:rPr>
          <w:t>- אשר</w:t>
        </w:r>
      </w:ins>
      <w:ins w:id="743" w:author="Stav Cohen" w:date="2020-09-14T18:18:00Z">
        <w:r>
          <w:rPr>
            <w:rFonts w:hint="cs"/>
            <w:sz w:val="28"/>
            <w:szCs w:val="28"/>
            <w:rtl/>
          </w:rPr>
          <w:t xml:space="preserve"> יקבל את ה3 או יותר </w:t>
        </w:r>
        <w:proofErr w:type="spellStart"/>
        <w:r>
          <w:rPr>
            <w:rFonts w:hint="cs"/>
            <w:sz w:val="28"/>
            <w:szCs w:val="28"/>
            <w:rtl/>
          </w:rPr>
          <w:t>פיצרים</w:t>
        </w:r>
        <w:proofErr w:type="spellEnd"/>
        <w:r>
          <w:rPr>
            <w:rFonts w:hint="cs"/>
            <w:sz w:val="28"/>
            <w:szCs w:val="28"/>
            <w:rtl/>
          </w:rPr>
          <w:t xml:space="preserve"> ובאמצעות</w:t>
        </w:r>
      </w:ins>
      <w:ins w:id="744" w:author="Stav Cohen" w:date="2020-09-14T18:47:00Z">
        <w:r w:rsidR="007F45FB">
          <w:rPr>
            <w:rFonts w:hint="cs"/>
            <w:sz w:val="28"/>
            <w:szCs w:val="28"/>
            <w:rtl/>
          </w:rPr>
          <w:t xml:space="preserve"> עיבוד של כולם</w:t>
        </w:r>
      </w:ins>
      <w:ins w:id="745" w:author="Stav Cohen" w:date="2020-09-14T18:18:00Z">
        <w:r>
          <w:rPr>
            <w:rFonts w:hint="cs"/>
            <w:sz w:val="28"/>
            <w:szCs w:val="28"/>
            <w:rtl/>
          </w:rPr>
          <w:t xml:space="preserve"> יקבע את ה-</w:t>
        </w:r>
        <w:r>
          <w:rPr>
            <w:sz w:val="28"/>
            <w:szCs w:val="28"/>
          </w:rPr>
          <w:t>Bounding Box</w:t>
        </w:r>
        <w:r>
          <w:rPr>
            <w:rFonts w:hint="cs"/>
            <w:sz w:val="28"/>
            <w:szCs w:val="28"/>
            <w:rtl/>
          </w:rPr>
          <w:t xml:space="preserve"> ו</w:t>
        </w:r>
      </w:ins>
      <w:ins w:id="746" w:author="Stav Cohen" w:date="2020-09-14T18:19:00Z">
        <w:r>
          <w:rPr>
            <w:rFonts w:hint="cs"/>
            <w:sz w:val="28"/>
            <w:szCs w:val="28"/>
            <w:rtl/>
          </w:rPr>
          <w:t>לאיזה קטגוריה האובייקט שזוהה שייך.</w:t>
        </w:r>
      </w:ins>
    </w:p>
    <w:p w14:paraId="0CDA3B0B" w14:textId="77777777" w:rsidR="00910A8A" w:rsidRPr="00AE5DA8" w:rsidRDefault="00910A8A">
      <w:pPr>
        <w:pStyle w:val="ListParagraph"/>
        <w:bidi/>
        <w:ind w:left="1080"/>
        <w:jc w:val="both"/>
        <w:rPr>
          <w:ins w:id="747" w:author="Stav Cohen" w:date="2020-09-14T17:34:00Z"/>
          <w:sz w:val="28"/>
          <w:szCs w:val="28"/>
          <w:rtl/>
          <w:rPrChange w:id="748" w:author="Stav Cohen" w:date="2020-09-14T18:09:00Z">
            <w:rPr>
              <w:ins w:id="749" w:author="Stav Cohen" w:date="2020-09-14T17:34:00Z"/>
              <w:rtl/>
            </w:rPr>
          </w:rPrChange>
        </w:rPr>
        <w:pPrChange w:id="750" w:author="Stav Cohen" w:date="2020-09-14T18:19:00Z">
          <w:pPr>
            <w:pStyle w:val="ListParagraph"/>
            <w:bidi/>
            <w:jc w:val="both"/>
          </w:pPr>
        </w:pPrChange>
      </w:pPr>
    </w:p>
    <w:p w14:paraId="2E96AC9D" w14:textId="6568DA06" w:rsidR="005B2C30" w:rsidRDefault="005B2C30" w:rsidP="005B2C30">
      <w:pPr>
        <w:pStyle w:val="ListParagraph"/>
        <w:bidi/>
        <w:jc w:val="both"/>
        <w:rPr>
          <w:ins w:id="751" w:author="Stav Cohen" w:date="2020-09-14T17:34:00Z"/>
          <w:rtl/>
        </w:rPr>
      </w:pPr>
    </w:p>
    <w:p w14:paraId="028113F7" w14:textId="1EABE5DC" w:rsidR="005B2C30" w:rsidRDefault="00910A8A" w:rsidP="005B2C30">
      <w:pPr>
        <w:pStyle w:val="ListParagraph"/>
        <w:bidi/>
        <w:jc w:val="both"/>
        <w:rPr>
          <w:ins w:id="752" w:author="Stav Cohen" w:date="2020-09-14T18:21:00Z"/>
          <w:sz w:val="28"/>
          <w:szCs w:val="28"/>
          <w:rtl/>
        </w:rPr>
      </w:pPr>
      <w:ins w:id="753" w:author="Stav Cohen" w:date="2020-09-14T18:19:00Z">
        <w:r>
          <w:rPr>
            <w:rFonts w:hint="cs"/>
            <w:sz w:val="28"/>
            <w:szCs w:val="28"/>
            <w:rtl/>
          </w:rPr>
          <w:lastRenderedPageBreak/>
          <w:t>מנתח הפיצ</w:t>
        </w:r>
      </w:ins>
      <w:ins w:id="754" w:author="Stav Cohen" w:date="2020-09-14T18:20:00Z">
        <w:r>
          <w:rPr>
            <w:rFonts w:hint="cs"/>
            <w:sz w:val="28"/>
            <w:szCs w:val="28"/>
            <w:rtl/>
          </w:rPr>
          <w:t xml:space="preserve">'רים של </w:t>
        </w:r>
        <w:r>
          <w:rPr>
            <w:sz w:val="28"/>
            <w:szCs w:val="28"/>
          </w:rPr>
          <w:t>YOLOv3</w:t>
        </w:r>
        <w:r>
          <w:rPr>
            <w:rFonts w:hint="cs"/>
            <w:sz w:val="28"/>
            <w:szCs w:val="28"/>
            <w:rtl/>
          </w:rPr>
          <w:t xml:space="preserve"> נקרא </w:t>
        </w:r>
        <w:r>
          <w:rPr>
            <w:sz w:val="28"/>
            <w:szCs w:val="28"/>
          </w:rPr>
          <w:t>Darknet-53</w:t>
        </w:r>
        <w:r>
          <w:rPr>
            <w:rFonts w:hint="cs"/>
            <w:sz w:val="28"/>
            <w:szCs w:val="28"/>
            <w:rtl/>
          </w:rPr>
          <w:t xml:space="preserve"> </w:t>
        </w:r>
      </w:ins>
      <w:ins w:id="755" w:author="Stav Cohen" w:date="2020-09-14T18:21:00Z">
        <w:r w:rsidR="00802A03">
          <w:rPr>
            <w:rFonts w:hint="cs"/>
            <w:sz w:val="28"/>
            <w:szCs w:val="28"/>
            <w:rtl/>
          </w:rPr>
          <w:t>אשר בנוי בצורה הבאה:</w:t>
        </w:r>
      </w:ins>
    </w:p>
    <w:p w14:paraId="0D7CA630" w14:textId="71ABE508" w:rsidR="00802A03" w:rsidRPr="00910A8A" w:rsidRDefault="00802A03">
      <w:pPr>
        <w:pStyle w:val="ListParagraph"/>
        <w:bidi/>
        <w:jc w:val="center"/>
        <w:rPr>
          <w:ins w:id="756" w:author="Stav Cohen" w:date="2020-09-14T17:34:00Z"/>
          <w:sz w:val="28"/>
          <w:szCs w:val="28"/>
          <w:rtl/>
          <w:rPrChange w:id="757" w:author="Stav Cohen" w:date="2020-09-14T18:19:00Z">
            <w:rPr>
              <w:ins w:id="758" w:author="Stav Cohen" w:date="2020-09-14T17:34:00Z"/>
              <w:rtl/>
            </w:rPr>
          </w:rPrChange>
        </w:rPr>
        <w:pPrChange w:id="759" w:author="Stav Cohen" w:date="2020-09-14T18:21:00Z">
          <w:pPr>
            <w:pStyle w:val="ListParagraph"/>
            <w:bidi/>
            <w:jc w:val="both"/>
          </w:pPr>
        </w:pPrChange>
      </w:pPr>
      <w:ins w:id="760" w:author="Stav Cohen" w:date="2020-09-14T18:21:00Z">
        <w:r w:rsidRPr="00802A03">
          <w:rPr>
            <w:rFonts w:cs="Arial"/>
            <w:noProof/>
            <w:sz w:val="28"/>
            <w:szCs w:val="28"/>
            <w:rtl/>
          </w:rPr>
          <w:drawing>
            <wp:inline distT="0" distB="0" distL="0" distR="0" wp14:anchorId="6A7E4D2E" wp14:editId="714DA37A">
              <wp:extent cx="2579445" cy="35701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0934" cy="3586037"/>
                      </a:xfrm>
                      <a:prstGeom prst="rect">
                        <a:avLst/>
                      </a:prstGeom>
                    </pic:spPr>
                  </pic:pic>
                </a:graphicData>
              </a:graphic>
            </wp:inline>
          </w:drawing>
        </w:r>
      </w:ins>
    </w:p>
    <w:p w14:paraId="4D14A446" w14:textId="2BEEE08E" w:rsidR="005B2C30" w:rsidRDefault="005B2C30" w:rsidP="005B2C30">
      <w:pPr>
        <w:pStyle w:val="ListParagraph"/>
        <w:bidi/>
        <w:jc w:val="both"/>
        <w:rPr>
          <w:ins w:id="761" w:author="Stav Cohen" w:date="2020-09-14T17:34:00Z"/>
          <w:rtl/>
        </w:rPr>
      </w:pPr>
    </w:p>
    <w:p w14:paraId="2F7047E7" w14:textId="7ED7E6AF" w:rsidR="00802A03" w:rsidRDefault="00802A03" w:rsidP="00802A03">
      <w:pPr>
        <w:pStyle w:val="ListParagraph"/>
        <w:bidi/>
        <w:jc w:val="center"/>
        <w:rPr>
          <w:ins w:id="762" w:author="Stav Cohen" w:date="2020-09-14T18:21:00Z"/>
          <w:rtl/>
        </w:rPr>
      </w:pPr>
      <w:ins w:id="763" w:author="Stav Cohen" w:date="2020-09-14T18:21:00Z">
        <w:r w:rsidRPr="008017A7">
          <w:rPr>
            <w:rFonts w:hint="cs"/>
            <w:rtl/>
          </w:rPr>
          <w:t xml:space="preserve">תמונה מספר </w:t>
        </w:r>
        <w:r>
          <w:rPr>
            <w:rFonts w:hint="cs"/>
            <w:rtl/>
          </w:rPr>
          <w:t>3</w:t>
        </w:r>
      </w:ins>
      <w:ins w:id="764" w:author="Stav Cohen" w:date="2020-10-16T13:46:00Z">
        <w:r w:rsidR="001B6690">
          <w:rPr>
            <w:rFonts w:hint="cs"/>
            <w:rtl/>
          </w:rPr>
          <w:t>1</w:t>
        </w:r>
      </w:ins>
      <w:ins w:id="765" w:author="Stav Cohen" w:date="2020-09-14T18:21:00Z">
        <w:r>
          <w:rPr>
            <w:rFonts w:hint="cs"/>
            <w:rtl/>
          </w:rPr>
          <w:t xml:space="preserve">: </w:t>
        </w:r>
        <w:r>
          <w:t>Darknet-53</w:t>
        </w:r>
        <w:r>
          <w:rPr>
            <w:rFonts w:hint="cs"/>
            <w:rtl/>
          </w:rPr>
          <w:t xml:space="preserve"> [</w:t>
        </w:r>
      </w:ins>
      <w:ins w:id="766" w:author="Stav Cohen" w:date="2020-10-16T13:36:00Z">
        <w:r w:rsidR="008D29DC">
          <w:t>3</w:t>
        </w:r>
        <w:r w:rsidR="008D29DC">
          <w:rPr>
            <w:rFonts w:hint="cs"/>
            <w:rtl/>
          </w:rPr>
          <w:t>]</w:t>
        </w:r>
      </w:ins>
    </w:p>
    <w:p w14:paraId="06297A3C" w14:textId="4F163FE8" w:rsidR="005B2C30" w:rsidRDefault="005B2C30" w:rsidP="005B2C30">
      <w:pPr>
        <w:pStyle w:val="ListParagraph"/>
        <w:bidi/>
        <w:jc w:val="both"/>
        <w:rPr>
          <w:ins w:id="767" w:author="Stav Cohen" w:date="2020-09-14T18:23:00Z"/>
          <w:rtl/>
        </w:rPr>
      </w:pPr>
    </w:p>
    <w:p w14:paraId="239E85EB" w14:textId="3E45099F" w:rsidR="00802A03" w:rsidRPr="00802A03" w:rsidRDefault="00802A03">
      <w:pPr>
        <w:pStyle w:val="ListParagraph"/>
        <w:bidi/>
        <w:jc w:val="both"/>
        <w:rPr>
          <w:ins w:id="768" w:author="Stav Cohen" w:date="2020-09-14T17:34:00Z"/>
          <w:sz w:val="28"/>
          <w:szCs w:val="28"/>
          <w:rtl/>
          <w:rPrChange w:id="769" w:author="Stav Cohen" w:date="2020-09-14T18:23:00Z">
            <w:rPr>
              <w:ins w:id="770" w:author="Stav Cohen" w:date="2020-09-14T17:34:00Z"/>
              <w:rtl/>
            </w:rPr>
          </w:rPrChange>
        </w:rPr>
        <w:pPrChange w:id="771" w:author="Stav Cohen" w:date="2020-09-14T18:23:00Z">
          <w:pPr>
            <w:pStyle w:val="ListParagraph"/>
            <w:bidi/>
            <w:jc w:val="both"/>
          </w:pPr>
        </w:pPrChange>
      </w:pPr>
    </w:p>
    <w:p w14:paraId="27E3EEF4" w14:textId="226317E2" w:rsidR="005B2C30" w:rsidRDefault="00802A03" w:rsidP="005B2C30">
      <w:pPr>
        <w:pStyle w:val="ListParagraph"/>
        <w:bidi/>
        <w:jc w:val="both"/>
        <w:rPr>
          <w:ins w:id="772" w:author="Stav Cohen" w:date="2020-09-14T18:25:00Z"/>
          <w:sz w:val="28"/>
          <w:szCs w:val="28"/>
          <w:rtl/>
        </w:rPr>
      </w:pPr>
      <w:ins w:id="773" w:author="Stav Cohen" w:date="2020-09-14T18:23:00Z">
        <w:r>
          <w:rPr>
            <w:rFonts w:hint="cs"/>
            <w:sz w:val="28"/>
            <w:szCs w:val="28"/>
            <w:rtl/>
          </w:rPr>
          <w:t xml:space="preserve">ניתן להשתמש בארכיטקטורה זאת </w:t>
        </w:r>
      </w:ins>
      <w:ins w:id="774" w:author="Stav Cohen" w:date="2020-09-14T18:24:00Z">
        <w:r>
          <w:rPr>
            <w:rFonts w:hint="cs"/>
            <w:sz w:val="28"/>
            <w:szCs w:val="28"/>
            <w:rtl/>
          </w:rPr>
          <w:t>גם לזיהוי וסיווג של תמונה רגילה אז נוסיף לארכיטקטורת הרשת את שכבת ה</w:t>
        </w:r>
      </w:ins>
      <w:proofErr w:type="spellStart"/>
      <w:ins w:id="775" w:author="Stav Cohen" w:date="2020-09-14T18:25:00Z">
        <w:r>
          <w:rPr>
            <w:sz w:val="28"/>
            <w:szCs w:val="28"/>
          </w:rPr>
          <w:t>Avgpool</w:t>
        </w:r>
      </w:ins>
      <w:proofErr w:type="spellEnd"/>
      <w:ins w:id="776" w:author="Stav Cohen" w:date="2020-09-24T18:53:00Z">
        <w:r w:rsidR="00FE35E6">
          <w:rPr>
            <w:sz w:val="28"/>
            <w:szCs w:val="28"/>
          </w:rPr>
          <w:t xml:space="preserve"> </w:t>
        </w:r>
      </w:ins>
      <w:ins w:id="777" w:author="Stav Cohen" w:date="2020-09-14T18:25:00Z">
        <w:r>
          <w:rPr>
            <w:sz w:val="28"/>
            <w:szCs w:val="28"/>
          </w:rPr>
          <w:t>,Connected</w:t>
        </w:r>
      </w:ins>
      <w:ins w:id="778" w:author="Stav Cohen" w:date="2020-09-24T18:53:00Z">
        <w:r w:rsidR="00FE35E6">
          <w:rPr>
            <w:sz w:val="28"/>
            <w:szCs w:val="28"/>
          </w:rPr>
          <w:t xml:space="preserve"> </w:t>
        </w:r>
      </w:ins>
      <w:ins w:id="779" w:author="Stav Cohen" w:date="2020-09-14T18:25:00Z">
        <w:r>
          <w:rPr>
            <w:sz w:val="28"/>
            <w:szCs w:val="28"/>
          </w:rPr>
          <w:t>,</w:t>
        </w:r>
      </w:ins>
      <w:ins w:id="780" w:author="Stav Cohen" w:date="2020-09-24T18:53:00Z">
        <w:r w:rsidR="00FE35E6">
          <w:rPr>
            <w:sz w:val="28"/>
            <w:szCs w:val="28"/>
          </w:rPr>
          <w:t xml:space="preserve"> </w:t>
        </w:r>
      </w:ins>
      <w:proofErr w:type="spellStart"/>
      <w:ins w:id="781" w:author="Stav Cohen" w:date="2020-09-14T18:25:00Z">
        <w:r>
          <w:rPr>
            <w:sz w:val="28"/>
            <w:szCs w:val="28"/>
          </w:rPr>
          <w:t>Softmax</w:t>
        </w:r>
      </w:ins>
      <w:proofErr w:type="spellEnd"/>
      <w:ins w:id="782" w:author="Stav Cohen" w:date="2020-09-24T18:53:00Z">
        <w:r w:rsidR="00FE35E6">
          <w:rPr>
            <w:sz w:val="28"/>
            <w:szCs w:val="28"/>
          </w:rPr>
          <w:t xml:space="preserve"> </w:t>
        </w:r>
      </w:ins>
      <w:ins w:id="783" w:author="Stav Cohen" w:date="2020-09-14T18:25:00Z">
        <w:r>
          <w:rPr>
            <w:rFonts w:hint="cs"/>
            <w:sz w:val="28"/>
            <w:szCs w:val="28"/>
            <w:rtl/>
          </w:rPr>
          <w:t xml:space="preserve"> לשם זיהוי קטגוריית תמונה מתוך 1000 קטגוריות שונות.</w:t>
        </w:r>
      </w:ins>
    </w:p>
    <w:p w14:paraId="512CD406" w14:textId="6279A04B" w:rsidR="00802A03" w:rsidRDefault="00802A03" w:rsidP="00802A03">
      <w:pPr>
        <w:pStyle w:val="ListParagraph"/>
        <w:numPr>
          <w:ilvl w:val="0"/>
          <w:numId w:val="3"/>
        </w:numPr>
        <w:bidi/>
        <w:jc w:val="both"/>
        <w:rPr>
          <w:ins w:id="784" w:author="Stav Cohen" w:date="2020-09-14T18:36:00Z"/>
          <w:sz w:val="28"/>
          <w:szCs w:val="28"/>
        </w:rPr>
      </w:pPr>
      <w:ins w:id="785" w:author="Stav Cohen" w:date="2020-09-14T18:29:00Z">
        <w:r>
          <w:rPr>
            <w:sz w:val="28"/>
            <w:szCs w:val="28"/>
          </w:rPr>
          <w:t xml:space="preserve">Residual </w:t>
        </w:r>
      </w:ins>
      <w:ins w:id="786" w:author="Stav Cohen" w:date="2020-09-24T18:53:00Z">
        <w:r w:rsidR="00FE35E6">
          <w:rPr>
            <w:sz w:val="28"/>
            <w:szCs w:val="28"/>
          </w:rPr>
          <w:t>Block</w:t>
        </w:r>
      </w:ins>
      <w:ins w:id="787" w:author="Stav Cohen" w:date="2020-09-14T18:29:00Z">
        <w:r>
          <w:rPr>
            <w:rFonts w:hint="cs"/>
            <w:sz w:val="28"/>
            <w:szCs w:val="28"/>
            <w:rtl/>
          </w:rPr>
          <w:t xml:space="preserve"> </w:t>
        </w:r>
        <w:r>
          <w:rPr>
            <w:sz w:val="28"/>
            <w:szCs w:val="28"/>
            <w:rtl/>
          </w:rPr>
          <w:t>–</w:t>
        </w:r>
      </w:ins>
      <w:ins w:id="788" w:author="Stav Cohen" w:date="2020-09-14T18:37:00Z">
        <w:r w:rsidR="006A6B49">
          <w:rPr>
            <w:rFonts w:hint="cs"/>
            <w:sz w:val="28"/>
            <w:szCs w:val="28"/>
            <w:rtl/>
          </w:rPr>
          <w:t xml:space="preserve"> בבלוק זה </w:t>
        </w:r>
      </w:ins>
      <w:ins w:id="789" w:author="Stav Cohen" w:date="2020-09-14T18:29:00Z">
        <w:r>
          <w:rPr>
            <w:rFonts w:hint="cs"/>
            <w:sz w:val="28"/>
            <w:szCs w:val="28"/>
            <w:rtl/>
          </w:rPr>
          <w:t xml:space="preserve">עדיין לא נתקלנו אך נתאר אותה בקלות- מטרתה </w:t>
        </w:r>
      </w:ins>
      <w:ins w:id="790" w:author="Stav Cohen" w:date="2020-09-14T18:30:00Z">
        <w:r w:rsidR="006A6B49">
          <w:rPr>
            <w:rFonts w:hint="cs"/>
            <w:sz w:val="28"/>
            <w:szCs w:val="28"/>
            <w:rtl/>
          </w:rPr>
          <w:t xml:space="preserve">היא לקחת את האינפורמציה מהשכבה הקודמת ולהעביר אותה </w:t>
        </w:r>
      </w:ins>
      <w:ins w:id="791" w:author="Stav Cohen" w:date="2020-09-14T18:37:00Z">
        <w:r w:rsidR="006A6B49">
          <w:rPr>
            <w:rFonts w:hint="cs"/>
            <w:sz w:val="28"/>
            <w:szCs w:val="28"/>
            <w:rtl/>
          </w:rPr>
          <w:t>קדימה</w:t>
        </w:r>
      </w:ins>
      <w:ins w:id="792" w:author="Stav Cohen" w:date="2020-09-14T18:35:00Z">
        <w:r w:rsidR="006A6B49">
          <w:rPr>
            <w:rFonts w:hint="cs"/>
            <w:sz w:val="28"/>
            <w:szCs w:val="28"/>
            <w:rtl/>
          </w:rPr>
          <w:t>, בעזרת שכבה זאת ניתן לאמן רשתות עמוקות י</w:t>
        </w:r>
      </w:ins>
      <w:ins w:id="793" w:author="Stav Cohen" w:date="2020-09-14T18:36:00Z">
        <w:r w:rsidR="006A6B49">
          <w:rPr>
            <w:rFonts w:hint="cs"/>
            <w:sz w:val="28"/>
            <w:szCs w:val="28"/>
            <w:rtl/>
          </w:rPr>
          <w:t>ותר מהרגיל</w:t>
        </w:r>
      </w:ins>
      <w:ins w:id="794" w:author="Stav Cohen" w:date="2020-09-14T18:37:00Z">
        <w:r w:rsidR="006A6B49">
          <w:rPr>
            <w:rFonts w:hint="cs"/>
            <w:sz w:val="28"/>
            <w:szCs w:val="28"/>
            <w:rtl/>
          </w:rPr>
          <w:t>, ניתן לראות ההעברת מידע זה בתמונה מספר 3</w:t>
        </w:r>
      </w:ins>
      <w:ins w:id="795" w:author="Stav Cohen" w:date="2020-10-16T13:46:00Z">
        <w:r w:rsidR="001B6690">
          <w:rPr>
            <w:rFonts w:hint="cs"/>
            <w:sz w:val="28"/>
            <w:szCs w:val="28"/>
            <w:rtl/>
          </w:rPr>
          <w:t>2</w:t>
        </w:r>
      </w:ins>
      <w:ins w:id="796" w:author="Stav Cohen" w:date="2020-09-14T18:36:00Z">
        <w:r w:rsidR="006A6B49">
          <w:rPr>
            <w:rFonts w:hint="cs"/>
            <w:sz w:val="28"/>
            <w:szCs w:val="28"/>
            <w:rtl/>
          </w:rPr>
          <w:t>.</w:t>
        </w:r>
      </w:ins>
    </w:p>
    <w:p w14:paraId="320EACB5" w14:textId="3C4CEF70" w:rsidR="006A6B49" w:rsidRPr="00802A03" w:rsidRDefault="006A6B49">
      <w:pPr>
        <w:pStyle w:val="ListParagraph"/>
        <w:bidi/>
        <w:jc w:val="center"/>
        <w:rPr>
          <w:ins w:id="797" w:author="Stav Cohen" w:date="2020-09-14T17:34:00Z"/>
          <w:sz w:val="28"/>
          <w:szCs w:val="28"/>
          <w:rtl/>
          <w:rPrChange w:id="798" w:author="Stav Cohen" w:date="2020-09-14T18:23:00Z">
            <w:rPr>
              <w:ins w:id="799" w:author="Stav Cohen" w:date="2020-09-14T17:34:00Z"/>
              <w:rtl/>
            </w:rPr>
          </w:rPrChange>
        </w:rPr>
        <w:pPrChange w:id="800" w:author="Stav Cohen" w:date="2020-09-14T18:36:00Z">
          <w:pPr>
            <w:pStyle w:val="ListParagraph"/>
            <w:bidi/>
            <w:jc w:val="both"/>
          </w:pPr>
        </w:pPrChange>
      </w:pPr>
      <w:ins w:id="801" w:author="Stav Cohen" w:date="2020-09-14T18:36:00Z">
        <w:r w:rsidRPr="006A6B49">
          <w:rPr>
            <w:rFonts w:cs="Arial"/>
            <w:noProof/>
            <w:sz w:val="28"/>
            <w:szCs w:val="28"/>
            <w:rtl/>
          </w:rPr>
          <w:lastRenderedPageBreak/>
          <w:drawing>
            <wp:inline distT="0" distB="0" distL="0" distR="0" wp14:anchorId="6E8A7AB2" wp14:editId="4B0DC9E7">
              <wp:extent cx="2975575" cy="2170706"/>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5387" cy="2177864"/>
                      </a:xfrm>
                      <a:prstGeom prst="rect">
                        <a:avLst/>
                      </a:prstGeom>
                    </pic:spPr>
                  </pic:pic>
                </a:graphicData>
              </a:graphic>
            </wp:inline>
          </w:drawing>
        </w:r>
      </w:ins>
    </w:p>
    <w:p w14:paraId="03F227DC" w14:textId="0828BB7F" w:rsidR="006A6B49" w:rsidRDefault="006A6B49" w:rsidP="006A6B49">
      <w:pPr>
        <w:pStyle w:val="ListParagraph"/>
        <w:bidi/>
        <w:jc w:val="center"/>
        <w:rPr>
          <w:ins w:id="802" w:author="Stav Cohen" w:date="2020-09-14T18:36:00Z"/>
          <w:rtl/>
        </w:rPr>
      </w:pPr>
      <w:ins w:id="803" w:author="Stav Cohen" w:date="2020-09-14T18:36:00Z">
        <w:r w:rsidRPr="008017A7">
          <w:rPr>
            <w:rFonts w:hint="cs"/>
            <w:rtl/>
          </w:rPr>
          <w:t xml:space="preserve">תמונה מספר </w:t>
        </w:r>
        <w:r>
          <w:rPr>
            <w:rFonts w:hint="cs"/>
            <w:rtl/>
          </w:rPr>
          <w:t>3</w:t>
        </w:r>
      </w:ins>
      <w:ins w:id="804" w:author="Stav Cohen" w:date="2020-10-16T13:46:00Z">
        <w:r w:rsidR="001B6690">
          <w:rPr>
            <w:rFonts w:hint="cs"/>
            <w:rtl/>
          </w:rPr>
          <w:t>2</w:t>
        </w:r>
      </w:ins>
      <w:ins w:id="805" w:author="Stav Cohen" w:date="2020-09-14T18:36:00Z">
        <w:r>
          <w:rPr>
            <w:rFonts w:hint="cs"/>
            <w:rtl/>
          </w:rPr>
          <w:t xml:space="preserve">: </w:t>
        </w:r>
        <w:r>
          <w:t>Residual block</w:t>
        </w:r>
        <w:r>
          <w:rPr>
            <w:rFonts w:hint="cs"/>
            <w:rtl/>
          </w:rPr>
          <w:t xml:space="preserve"> [1</w:t>
        </w:r>
      </w:ins>
      <w:ins w:id="806" w:author="Stav Cohen" w:date="2020-10-16T13:36:00Z">
        <w:r w:rsidR="008D29DC">
          <w:rPr>
            <w:rFonts w:hint="cs"/>
            <w:rtl/>
          </w:rPr>
          <w:t>4</w:t>
        </w:r>
      </w:ins>
      <w:ins w:id="807" w:author="Stav Cohen" w:date="2020-09-14T18:36:00Z">
        <w:r>
          <w:rPr>
            <w:rFonts w:hint="cs"/>
            <w:rtl/>
          </w:rPr>
          <w:t>].</w:t>
        </w:r>
      </w:ins>
    </w:p>
    <w:p w14:paraId="7B191EA5" w14:textId="0DB9A325" w:rsidR="005B2C30" w:rsidRDefault="005B2C30" w:rsidP="005B2C30">
      <w:pPr>
        <w:pStyle w:val="ListParagraph"/>
        <w:bidi/>
        <w:jc w:val="both"/>
        <w:rPr>
          <w:ins w:id="808" w:author="Stav Cohen" w:date="2020-09-14T17:34:00Z"/>
          <w:rtl/>
        </w:rPr>
      </w:pPr>
    </w:p>
    <w:p w14:paraId="25B47804" w14:textId="2B7F8ED0" w:rsidR="005B2C30" w:rsidRDefault="006A6B49" w:rsidP="005B2C30">
      <w:pPr>
        <w:pStyle w:val="ListParagraph"/>
        <w:bidi/>
        <w:jc w:val="both"/>
        <w:rPr>
          <w:ins w:id="809" w:author="Stav Cohen" w:date="2020-09-14T18:40:00Z"/>
          <w:sz w:val="28"/>
          <w:szCs w:val="28"/>
          <w:rtl/>
        </w:rPr>
      </w:pPr>
      <w:ins w:id="810" w:author="Stav Cohen" w:date="2020-09-14T18:38:00Z">
        <w:r>
          <w:rPr>
            <w:rFonts w:hint="cs"/>
            <w:sz w:val="28"/>
            <w:szCs w:val="28"/>
            <w:rtl/>
          </w:rPr>
          <w:t xml:space="preserve">במקרה של זיהוי אובייקטים לא נשתמש בחלק הסופי בארכיטקטורת </w:t>
        </w:r>
        <w:proofErr w:type="spellStart"/>
        <w:r>
          <w:rPr>
            <w:sz w:val="28"/>
            <w:szCs w:val="28"/>
          </w:rPr>
          <w:t>DarkNet</w:t>
        </w:r>
        <w:proofErr w:type="spellEnd"/>
        <w:r>
          <w:rPr>
            <w:rFonts w:hint="cs"/>
            <w:sz w:val="28"/>
            <w:szCs w:val="28"/>
            <w:rtl/>
          </w:rPr>
          <w:t xml:space="preserve">-53 אלא </w:t>
        </w:r>
      </w:ins>
      <w:ins w:id="811" w:author="Stav Cohen" w:date="2020-09-14T18:39:00Z">
        <w:r>
          <w:rPr>
            <w:rFonts w:hint="cs"/>
            <w:sz w:val="28"/>
            <w:szCs w:val="28"/>
            <w:rtl/>
          </w:rPr>
          <w:t xml:space="preserve">נחבר את הפלטים של בלוקי ה </w:t>
        </w:r>
        <w:r>
          <w:rPr>
            <w:sz w:val="28"/>
            <w:szCs w:val="28"/>
          </w:rPr>
          <w:t>Residual</w:t>
        </w:r>
        <w:r>
          <w:rPr>
            <w:rFonts w:hint="cs"/>
            <w:sz w:val="28"/>
            <w:szCs w:val="28"/>
            <w:rtl/>
          </w:rPr>
          <w:t xml:space="preserve"> לרשת ה-</w:t>
        </w:r>
        <w:r>
          <w:rPr>
            <w:sz w:val="28"/>
            <w:szCs w:val="28"/>
          </w:rPr>
          <w:t xml:space="preserve">Detector </w:t>
        </w:r>
        <w:r>
          <w:rPr>
            <w:rFonts w:hint="cs"/>
            <w:sz w:val="28"/>
            <w:szCs w:val="28"/>
            <w:rtl/>
          </w:rPr>
          <w:t xml:space="preserve"> בצורה המתואר</w:t>
        </w:r>
      </w:ins>
      <w:ins w:id="812" w:author="Stav Cohen" w:date="2020-09-14T18:40:00Z">
        <w:r>
          <w:rPr>
            <w:rFonts w:hint="cs"/>
            <w:sz w:val="28"/>
            <w:szCs w:val="28"/>
            <w:rtl/>
          </w:rPr>
          <w:t>ת בתמונה 3</w:t>
        </w:r>
      </w:ins>
      <w:ins w:id="813" w:author="Stav Cohen" w:date="2020-10-16T13:46:00Z">
        <w:r w:rsidR="001B6690">
          <w:rPr>
            <w:rFonts w:hint="cs"/>
            <w:sz w:val="28"/>
            <w:szCs w:val="28"/>
            <w:rtl/>
          </w:rPr>
          <w:t>3</w:t>
        </w:r>
      </w:ins>
      <w:ins w:id="814" w:author="Stav Cohen" w:date="2020-09-14T18:40:00Z">
        <w:r>
          <w:rPr>
            <w:rFonts w:hint="cs"/>
            <w:sz w:val="28"/>
            <w:szCs w:val="28"/>
            <w:rtl/>
          </w:rPr>
          <w:t>.</w:t>
        </w:r>
      </w:ins>
    </w:p>
    <w:p w14:paraId="051DCB16" w14:textId="290BBE61" w:rsidR="006A6B49" w:rsidRPr="006A6B49" w:rsidRDefault="006A6B49">
      <w:pPr>
        <w:pStyle w:val="ListParagraph"/>
        <w:bidi/>
        <w:jc w:val="center"/>
        <w:rPr>
          <w:ins w:id="815" w:author="Stav Cohen" w:date="2020-09-14T17:34:00Z"/>
          <w:sz w:val="28"/>
          <w:szCs w:val="28"/>
          <w:rtl/>
          <w:rPrChange w:id="816" w:author="Stav Cohen" w:date="2020-09-14T18:38:00Z">
            <w:rPr>
              <w:ins w:id="817" w:author="Stav Cohen" w:date="2020-09-14T17:34:00Z"/>
              <w:rtl/>
            </w:rPr>
          </w:rPrChange>
        </w:rPr>
        <w:pPrChange w:id="818" w:author="Stav Cohen" w:date="2020-09-14T18:40:00Z">
          <w:pPr>
            <w:pStyle w:val="ListParagraph"/>
            <w:bidi/>
            <w:jc w:val="both"/>
          </w:pPr>
        </w:pPrChange>
      </w:pPr>
      <w:ins w:id="819" w:author="Stav Cohen" w:date="2020-09-14T18:40:00Z">
        <w:r w:rsidRPr="006A6B49">
          <w:rPr>
            <w:rFonts w:cs="Arial"/>
            <w:noProof/>
            <w:sz w:val="28"/>
            <w:szCs w:val="28"/>
            <w:rtl/>
          </w:rPr>
          <w:drawing>
            <wp:inline distT="0" distB="0" distL="0" distR="0" wp14:anchorId="4293536C" wp14:editId="14848D04">
              <wp:extent cx="5425379" cy="3614020"/>
              <wp:effectExtent l="0" t="0" r="444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695" cy="3648869"/>
                      </a:xfrm>
                      <a:prstGeom prst="rect">
                        <a:avLst/>
                      </a:prstGeom>
                    </pic:spPr>
                  </pic:pic>
                </a:graphicData>
              </a:graphic>
            </wp:inline>
          </w:drawing>
        </w:r>
      </w:ins>
    </w:p>
    <w:p w14:paraId="4C9C3653" w14:textId="1FDCE6DF" w:rsidR="005B2C30" w:rsidRDefault="005B2C30" w:rsidP="005B2C30">
      <w:pPr>
        <w:pStyle w:val="ListParagraph"/>
        <w:bidi/>
        <w:jc w:val="both"/>
        <w:rPr>
          <w:ins w:id="820" w:author="Stav Cohen" w:date="2020-09-14T17:34:00Z"/>
          <w:rtl/>
        </w:rPr>
      </w:pPr>
    </w:p>
    <w:p w14:paraId="54FF9DE0" w14:textId="42B00B52" w:rsidR="006A6B49" w:rsidRDefault="006A6B49" w:rsidP="006A6B49">
      <w:pPr>
        <w:pStyle w:val="ListParagraph"/>
        <w:bidi/>
        <w:jc w:val="center"/>
        <w:rPr>
          <w:ins w:id="821" w:author="Stav Cohen" w:date="2020-09-14T18:40:00Z"/>
          <w:rtl/>
        </w:rPr>
      </w:pPr>
      <w:ins w:id="822" w:author="Stav Cohen" w:date="2020-09-14T18:40:00Z">
        <w:r w:rsidRPr="008017A7">
          <w:rPr>
            <w:rFonts w:hint="cs"/>
            <w:rtl/>
          </w:rPr>
          <w:t xml:space="preserve">תמונה מספר </w:t>
        </w:r>
        <w:r>
          <w:rPr>
            <w:rFonts w:hint="cs"/>
            <w:rtl/>
          </w:rPr>
          <w:t>3</w:t>
        </w:r>
      </w:ins>
      <w:ins w:id="823" w:author="Stav Cohen" w:date="2020-10-16T13:46:00Z">
        <w:r w:rsidR="001B6690">
          <w:rPr>
            <w:rFonts w:hint="cs"/>
            <w:rtl/>
          </w:rPr>
          <w:t>3</w:t>
        </w:r>
      </w:ins>
      <w:ins w:id="824" w:author="Stav Cohen" w:date="2020-09-14T18:40:00Z">
        <w:r>
          <w:rPr>
            <w:rFonts w:hint="cs"/>
            <w:rtl/>
          </w:rPr>
          <w:t xml:space="preserve">: </w:t>
        </w:r>
        <w:r w:rsidR="007F45FB">
          <w:t>DarkNet-53</w:t>
        </w:r>
        <w:r w:rsidR="007F45FB">
          <w:rPr>
            <w:rFonts w:hint="cs"/>
            <w:rtl/>
          </w:rPr>
          <w:t xml:space="preserve"> לזיהוי אובייקטים</w:t>
        </w:r>
        <w:r>
          <w:rPr>
            <w:rFonts w:hint="cs"/>
            <w:rtl/>
          </w:rPr>
          <w:t xml:space="preserve"> [</w:t>
        </w:r>
      </w:ins>
      <w:ins w:id="825" w:author="Stav Cohen" w:date="2020-10-16T13:36:00Z">
        <w:r w:rsidR="008D29DC">
          <w:rPr>
            <w:rFonts w:hint="cs"/>
            <w:rtl/>
          </w:rPr>
          <w:t>3</w:t>
        </w:r>
      </w:ins>
      <w:ins w:id="826" w:author="Stav Cohen" w:date="2020-09-14T18:40:00Z">
        <w:r>
          <w:rPr>
            <w:rFonts w:hint="cs"/>
            <w:rtl/>
          </w:rPr>
          <w:t>].</w:t>
        </w:r>
      </w:ins>
    </w:p>
    <w:p w14:paraId="7891AEE2" w14:textId="07EF04F3" w:rsidR="005B2C30" w:rsidRDefault="005B2C30" w:rsidP="005B2C30">
      <w:pPr>
        <w:pStyle w:val="ListParagraph"/>
        <w:bidi/>
        <w:jc w:val="both"/>
        <w:rPr>
          <w:ins w:id="827" w:author="Stav Cohen" w:date="2020-09-14T17:34:00Z"/>
          <w:rtl/>
        </w:rPr>
      </w:pPr>
    </w:p>
    <w:p w14:paraId="779D80AB" w14:textId="77126E57" w:rsidR="005B2C30" w:rsidRDefault="005B2C30" w:rsidP="005B2C30">
      <w:pPr>
        <w:pStyle w:val="ListParagraph"/>
        <w:bidi/>
        <w:jc w:val="both"/>
        <w:rPr>
          <w:ins w:id="828" w:author="Stav Cohen" w:date="2020-09-14T17:34:00Z"/>
          <w:rtl/>
        </w:rPr>
      </w:pPr>
    </w:p>
    <w:p w14:paraId="1920079A" w14:textId="7CD06C7E" w:rsidR="005B2C30" w:rsidRDefault="005B2C30" w:rsidP="005B2C30">
      <w:pPr>
        <w:pStyle w:val="ListParagraph"/>
        <w:bidi/>
        <w:jc w:val="both"/>
        <w:rPr>
          <w:ins w:id="829" w:author="Stav Cohen" w:date="2020-09-14T17:34:00Z"/>
          <w:rtl/>
        </w:rPr>
      </w:pPr>
    </w:p>
    <w:p w14:paraId="2899105B" w14:textId="38B6473D" w:rsidR="005B2C30" w:rsidRPr="00DD5128" w:rsidDel="00AE5DA8" w:rsidRDefault="005B2C30">
      <w:pPr>
        <w:pStyle w:val="ListParagraph"/>
        <w:bidi/>
        <w:jc w:val="center"/>
        <w:rPr>
          <w:del w:id="830" w:author="Stav Cohen" w:date="2020-09-14T18:02:00Z"/>
          <w:b/>
          <w:bCs/>
          <w:sz w:val="44"/>
          <w:szCs w:val="44"/>
          <w:u w:val="single"/>
          <w:rtl/>
          <w:rPrChange w:id="831" w:author="Stav Cohen" w:date="2020-09-14T17:47:00Z">
            <w:rPr>
              <w:del w:id="832" w:author="Stav Cohen" w:date="2020-09-14T18:02:00Z"/>
              <w:rtl/>
            </w:rPr>
          </w:rPrChange>
        </w:rPr>
        <w:pPrChange w:id="833" w:author="Stav Cohen" w:date="2020-09-14T17:34:00Z">
          <w:pPr>
            <w:pStyle w:val="ListParagraph"/>
            <w:bidi/>
            <w:jc w:val="both"/>
          </w:pPr>
        </w:pPrChange>
      </w:pPr>
    </w:p>
    <w:p w14:paraId="2F57F412" w14:textId="5C3B1853" w:rsidR="005B2C30" w:rsidRDefault="005B2C30" w:rsidP="005B2C30">
      <w:pPr>
        <w:pStyle w:val="ListParagraph"/>
        <w:bidi/>
        <w:jc w:val="both"/>
        <w:rPr>
          <w:ins w:id="834" w:author="Stav Cohen" w:date="2020-09-14T17:34:00Z"/>
        </w:rPr>
      </w:pPr>
    </w:p>
    <w:p w14:paraId="6221146C" w14:textId="2A195F22" w:rsidR="005B2C30" w:rsidRPr="007F45FB" w:rsidRDefault="005B2C30" w:rsidP="005B2C30">
      <w:pPr>
        <w:pStyle w:val="ListParagraph"/>
        <w:bidi/>
        <w:jc w:val="both"/>
        <w:rPr>
          <w:ins w:id="835" w:author="Stav Cohen" w:date="2020-09-14T17:34:00Z"/>
        </w:rPr>
      </w:pPr>
    </w:p>
    <w:p w14:paraId="22E2B307" w14:textId="10E5DF47" w:rsidR="007F45FB" w:rsidRPr="007F45FB" w:rsidRDefault="007F45FB">
      <w:pPr>
        <w:bidi/>
        <w:jc w:val="both"/>
        <w:rPr>
          <w:ins w:id="836" w:author="Stav Cohen" w:date="2020-09-14T18:45:00Z"/>
          <w:sz w:val="28"/>
          <w:szCs w:val="28"/>
          <w:rtl/>
          <w:rPrChange w:id="837" w:author="Stav Cohen" w:date="2020-09-14T18:46:00Z">
            <w:rPr>
              <w:ins w:id="838" w:author="Stav Cohen" w:date="2020-09-14T18:45:00Z"/>
              <w:rtl/>
            </w:rPr>
          </w:rPrChange>
        </w:rPr>
        <w:pPrChange w:id="839" w:author="Stav Cohen" w:date="2020-09-14T18:46:00Z">
          <w:pPr>
            <w:bidi/>
            <w:jc w:val="both"/>
          </w:pPr>
        </w:pPrChange>
      </w:pPr>
      <w:ins w:id="840" w:author="Stav Cohen" w:date="2020-09-14T18:45:00Z">
        <w:r>
          <w:rPr>
            <w:rFonts w:hint="cs"/>
            <w:sz w:val="28"/>
            <w:szCs w:val="28"/>
            <w:rtl/>
          </w:rPr>
          <w:lastRenderedPageBreak/>
          <w:t>בתמונה מספר 3</w:t>
        </w:r>
      </w:ins>
      <w:ins w:id="841" w:author="Stav Cohen" w:date="2020-10-16T13:46:00Z">
        <w:r w:rsidR="001B6690">
          <w:rPr>
            <w:rFonts w:hint="cs"/>
            <w:sz w:val="28"/>
            <w:szCs w:val="28"/>
            <w:rtl/>
          </w:rPr>
          <w:t>4</w:t>
        </w:r>
      </w:ins>
      <w:ins w:id="842" w:author="Stav Cohen" w:date="2020-09-14T18:45:00Z">
        <w:r>
          <w:rPr>
            <w:rFonts w:hint="cs"/>
            <w:sz w:val="28"/>
            <w:szCs w:val="28"/>
            <w:rtl/>
          </w:rPr>
          <w:t xml:space="preserve"> ניתן לראות </w:t>
        </w:r>
      </w:ins>
      <w:ins w:id="843" w:author="Stav Cohen" w:date="2020-09-14T18:47:00Z">
        <w:r>
          <w:rPr>
            <w:rFonts w:hint="cs"/>
            <w:sz w:val="28"/>
            <w:szCs w:val="28"/>
            <w:rtl/>
          </w:rPr>
          <w:t xml:space="preserve">שה- </w:t>
        </w:r>
        <w:r>
          <w:rPr>
            <w:sz w:val="28"/>
            <w:szCs w:val="28"/>
          </w:rPr>
          <w:t xml:space="preserve">Detector </w:t>
        </w:r>
        <w:r>
          <w:rPr>
            <w:rFonts w:hint="cs"/>
            <w:sz w:val="28"/>
            <w:szCs w:val="28"/>
            <w:rtl/>
          </w:rPr>
          <w:t xml:space="preserve"> בנוי מ3 רשתות </w:t>
        </w:r>
        <w:proofErr w:type="spellStart"/>
        <w:r>
          <w:rPr>
            <w:rFonts w:hint="cs"/>
            <w:sz w:val="28"/>
            <w:szCs w:val="28"/>
            <w:rtl/>
          </w:rPr>
          <w:t>קונבולוציה</w:t>
        </w:r>
        <w:proofErr w:type="spellEnd"/>
        <w:r>
          <w:rPr>
            <w:rFonts w:hint="cs"/>
            <w:sz w:val="28"/>
            <w:szCs w:val="28"/>
            <w:rtl/>
          </w:rPr>
          <w:t xml:space="preserve"> אשר כל אחת </w:t>
        </w:r>
      </w:ins>
      <w:ins w:id="844" w:author="Stav Cohen" w:date="2020-09-14T18:48:00Z">
        <w:r>
          <w:rPr>
            <w:rFonts w:hint="cs"/>
            <w:sz w:val="28"/>
            <w:szCs w:val="28"/>
            <w:rtl/>
          </w:rPr>
          <w:t xml:space="preserve">עובדת על גודל שונה של </w:t>
        </w:r>
        <w:r>
          <w:rPr>
            <w:sz w:val="28"/>
            <w:szCs w:val="28"/>
          </w:rPr>
          <w:t>Feature Vector</w:t>
        </w:r>
        <w:r>
          <w:rPr>
            <w:rFonts w:hint="cs"/>
            <w:sz w:val="28"/>
            <w:szCs w:val="28"/>
            <w:rtl/>
          </w:rPr>
          <w:t xml:space="preserve">, ניתן לראות גם כי לפני </w:t>
        </w:r>
      </w:ins>
      <w:ins w:id="845" w:author="Stav Cohen" w:date="2020-09-14T18:49:00Z">
        <w:r>
          <w:rPr>
            <w:rFonts w:hint="cs"/>
            <w:sz w:val="28"/>
            <w:szCs w:val="28"/>
            <w:rtl/>
          </w:rPr>
          <w:t xml:space="preserve">סוף הרשת השכבה עם </w:t>
        </w:r>
      </w:ins>
      <w:proofErr w:type="spellStart"/>
      <w:ins w:id="846" w:author="Stav Cohen" w:date="2020-11-09T20:59:00Z">
        <w:r w:rsidR="009272DB">
          <w:rPr>
            <w:rFonts w:hint="cs"/>
            <w:sz w:val="28"/>
            <w:szCs w:val="28"/>
            <w:rtl/>
          </w:rPr>
          <w:t>הוקטור</w:t>
        </w:r>
        <w:proofErr w:type="spellEnd"/>
        <w:r w:rsidR="009272DB">
          <w:rPr>
            <w:rFonts w:hint="cs"/>
            <w:sz w:val="28"/>
            <w:szCs w:val="28"/>
            <w:rtl/>
          </w:rPr>
          <w:t xml:space="preserve"> הקטן</w:t>
        </w:r>
      </w:ins>
      <w:ins w:id="847" w:author="Stav Cohen" w:date="2020-09-14T18:49:00Z">
        <w:r>
          <w:rPr>
            <w:rFonts w:hint="cs"/>
            <w:sz w:val="28"/>
            <w:szCs w:val="28"/>
            <w:rtl/>
          </w:rPr>
          <w:t xml:space="preserve"> ביותר מעבירה מידע לשכבה מעל בשביל לעזור לה לזהות את האובייקט בצורה טובה יותר.</w:t>
        </w:r>
      </w:ins>
    </w:p>
    <w:p w14:paraId="564BDF27" w14:textId="617E6308" w:rsidR="007F45FB" w:rsidRPr="007F45FB" w:rsidRDefault="007F45FB">
      <w:pPr>
        <w:bidi/>
        <w:jc w:val="both"/>
        <w:rPr>
          <w:ins w:id="848" w:author="Stav Cohen" w:date="2020-09-14T17:34:00Z"/>
          <w:sz w:val="28"/>
          <w:szCs w:val="28"/>
          <w:rPrChange w:id="849" w:author="Stav Cohen" w:date="2020-09-14T18:44:00Z">
            <w:rPr>
              <w:ins w:id="850" w:author="Stav Cohen" w:date="2020-09-14T17:34:00Z"/>
            </w:rPr>
          </w:rPrChange>
        </w:rPr>
        <w:pPrChange w:id="851" w:author="Stav Cohen" w:date="2020-09-14T18:45:00Z">
          <w:pPr>
            <w:pStyle w:val="ListParagraph"/>
            <w:bidi/>
            <w:jc w:val="both"/>
          </w:pPr>
        </w:pPrChange>
      </w:pPr>
      <w:ins w:id="852" w:author="Stav Cohen" w:date="2020-09-14T18:45:00Z">
        <w:r w:rsidRPr="007F45FB">
          <w:rPr>
            <w:rFonts w:cs="Arial"/>
            <w:noProof/>
            <w:sz w:val="28"/>
            <w:szCs w:val="28"/>
            <w:rtl/>
          </w:rPr>
          <w:drawing>
            <wp:inline distT="0" distB="0" distL="0" distR="0" wp14:anchorId="48AA15E1" wp14:editId="5E0ECDED">
              <wp:extent cx="5943600" cy="2197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97100"/>
                      </a:xfrm>
                      <a:prstGeom prst="rect">
                        <a:avLst/>
                      </a:prstGeom>
                    </pic:spPr>
                  </pic:pic>
                </a:graphicData>
              </a:graphic>
            </wp:inline>
          </w:drawing>
        </w:r>
      </w:ins>
    </w:p>
    <w:p w14:paraId="0D742672" w14:textId="4DFD83F3" w:rsidR="007F45FB" w:rsidRDefault="007F45FB" w:rsidP="007F45FB">
      <w:pPr>
        <w:pStyle w:val="ListParagraph"/>
        <w:bidi/>
        <w:jc w:val="center"/>
        <w:rPr>
          <w:ins w:id="853" w:author="Stav Cohen" w:date="2020-09-14T18:45:00Z"/>
          <w:rtl/>
        </w:rPr>
      </w:pPr>
      <w:ins w:id="854" w:author="Stav Cohen" w:date="2020-09-14T18:45:00Z">
        <w:r w:rsidRPr="008017A7">
          <w:rPr>
            <w:rFonts w:hint="cs"/>
            <w:rtl/>
          </w:rPr>
          <w:t xml:space="preserve">תמונה מספר </w:t>
        </w:r>
        <w:r>
          <w:rPr>
            <w:rFonts w:hint="cs"/>
            <w:rtl/>
          </w:rPr>
          <w:t>3</w:t>
        </w:r>
      </w:ins>
      <w:ins w:id="855" w:author="Stav Cohen" w:date="2020-10-16T13:46:00Z">
        <w:r w:rsidR="001B6690">
          <w:rPr>
            <w:rFonts w:hint="cs"/>
            <w:rtl/>
          </w:rPr>
          <w:t>4</w:t>
        </w:r>
      </w:ins>
      <w:ins w:id="856" w:author="Stav Cohen" w:date="2020-09-14T18:45:00Z">
        <w:r>
          <w:rPr>
            <w:rFonts w:hint="cs"/>
            <w:rtl/>
          </w:rPr>
          <w:t xml:space="preserve">: </w:t>
        </w:r>
        <w:r>
          <w:t>DarkNet-53</w:t>
        </w:r>
        <w:r>
          <w:rPr>
            <w:rFonts w:hint="cs"/>
            <w:rtl/>
          </w:rPr>
          <w:t xml:space="preserve"> </w:t>
        </w:r>
        <w:r>
          <w:rPr>
            <w:rtl/>
          </w:rPr>
          <w:t>–</w:t>
        </w:r>
        <w:r>
          <w:rPr>
            <w:rFonts w:hint="cs"/>
            <w:rtl/>
          </w:rPr>
          <w:t xml:space="preserve"> </w:t>
        </w:r>
        <w:r>
          <w:t>Detector</w:t>
        </w:r>
        <w:r>
          <w:rPr>
            <w:rFonts w:hint="cs"/>
            <w:rtl/>
          </w:rPr>
          <w:t>[</w:t>
        </w:r>
      </w:ins>
      <w:ins w:id="857" w:author="Stav Cohen" w:date="2020-10-16T13:36:00Z">
        <w:r w:rsidR="008D29DC">
          <w:rPr>
            <w:rFonts w:hint="cs"/>
            <w:rtl/>
          </w:rPr>
          <w:t>3</w:t>
        </w:r>
      </w:ins>
      <w:ins w:id="858" w:author="Stav Cohen" w:date="2020-09-14T18:45:00Z">
        <w:r>
          <w:rPr>
            <w:rFonts w:hint="cs"/>
            <w:rtl/>
          </w:rPr>
          <w:t>].</w:t>
        </w:r>
      </w:ins>
    </w:p>
    <w:p w14:paraId="726315D6" w14:textId="5E49A023" w:rsidR="005B2C30" w:rsidRDefault="005B2C30">
      <w:pPr>
        <w:pStyle w:val="ListParagraph"/>
        <w:bidi/>
        <w:jc w:val="center"/>
        <w:rPr>
          <w:ins w:id="859" w:author="Stav Cohen" w:date="2020-09-14T17:34:00Z"/>
        </w:rPr>
        <w:pPrChange w:id="860" w:author="Stav Cohen" w:date="2020-09-14T18:45:00Z">
          <w:pPr>
            <w:pStyle w:val="ListParagraph"/>
            <w:bidi/>
            <w:jc w:val="both"/>
          </w:pPr>
        </w:pPrChange>
      </w:pPr>
    </w:p>
    <w:p w14:paraId="4991400C" w14:textId="02A9C893" w:rsidR="005B2C30" w:rsidRDefault="00CC4B05" w:rsidP="005B2C30">
      <w:pPr>
        <w:pStyle w:val="ListParagraph"/>
        <w:bidi/>
        <w:jc w:val="both"/>
        <w:rPr>
          <w:ins w:id="861" w:author="Stav Cohen" w:date="2020-09-14T18:54:00Z"/>
          <w:sz w:val="28"/>
          <w:szCs w:val="28"/>
          <w:rtl/>
        </w:rPr>
      </w:pPr>
      <w:ins w:id="862" w:author="Stav Cohen" w:date="2020-09-14T18:52:00Z">
        <w:r w:rsidRPr="00CC4B05">
          <w:rPr>
            <w:rFonts w:hint="eastAsia"/>
            <w:sz w:val="28"/>
            <w:szCs w:val="28"/>
            <w:rtl/>
            <w:rPrChange w:id="863" w:author="Stav Cohen" w:date="2020-09-14T18:52:00Z">
              <w:rPr>
                <w:rFonts w:hint="eastAsia"/>
                <w:rtl/>
              </w:rPr>
            </w:rPrChange>
          </w:rPr>
          <w:t>המטרה</w:t>
        </w:r>
        <w:r w:rsidRPr="00CC4B05">
          <w:rPr>
            <w:sz w:val="28"/>
            <w:szCs w:val="28"/>
            <w:rtl/>
            <w:rPrChange w:id="864" w:author="Stav Cohen" w:date="2020-09-14T18:52:00Z">
              <w:rPr>
                <w:rtl/>
              </w:rPr>
            </w:rPrChange>
          </w:rPr>
          <w:t xml:space="preserve"> </w:t>
        </w:r>
        <w:r w:rsidRPr="00CC4B05">
          <w:rPr>
            <w:rFonts w:hint="eastAsia"/>
            <w:sz w:val="28"/>
            <w:szCs w:val="28"/>
            <w:rtl/>
            <w:rPrChange w:id="865" w:author="Stav Cohen" w:date="2020-09-14T18:52:00Z">
              <w:rPr>
                <w:rFonts w:hint="eastAsia"/>
                <w:rtl/>
              </w:rPr>
            </w:rPrChange>
          </w:rPr>
          <w:t>הב</w:t>
        </w:r>
        <w:r>
          <w:rPr>
            <w:rFonts w:hint="cs"/>
            <w:sz w:val="28"/>
            <w:szCs w:val="28"/>
            <w:rtl/>
          </w:rPr>
          <w:t xml:space="preserve">אה של האלגוריתם הוא לאתר את ה- </w:t>
        </w:r>
        <w:r>
          <w:rPr>
            <w:sz w:val="28"/>
            <w:szCs w:val="28"/>
          </w:rPr>
          <w:t>Bounding Box</w:t>
        </w:r>
        <w:r>
          <w:rPr>
            <w:rFonts w:hint="cs"/>
            <w:sz w:val="28"/>
            <w:szCs w:val="28"/>
            <w:rtl/>
          </w:rPr>
          <w:t xml:space="preserve"> של האובייקט, בדרך כלל נציג את ה- </w:t>
        </w:r>
        <w:r>
          <w:rPr>
            <w:sz w:val="28"/>
            <w:szCs w:val="28"/>
          </w:rPr>
          <w:t>Bounding Box</w:t>
        </w:r>
        <w:r>
          <w:rPr>
            <w:rFonts w:hint="cs"/>
            <w:sz w:val="28"/>
            <w:szCs w:val="28"/>
          </w:rPr>
          <w:t xml:space="preserve"> </w:t>
        </w:r>
      </w:ins>
      <w:ins w:id="866" w:author="Stav Cohen" w:date="2020-11-09T21:07:00Z">
        <w:r w:rsidR="00B27E0F">
          <w:rPr>
            <w:rFonts w:hint="cs"/>
            <w:sz w:val="28"/>
            <w:szCs w:val="28"/>
            <w:rtl/>
          </w:rPr>
          <w:t xml:space="preserve"> </w:t>
        </w:r>
      </w:ins>
      <w:ins w:id="867" w:author="Stav Cohen" w:date="2020-09-14T18:52:00Z">
        <w:r>
          <w:rPr>
            <w:rFonts w:hint="cs"/>
            <w:sz w:val="28"/>
            <w:szCs w:val="28"/>
            <w:rtl/>
          </w:rPr>
          <w:t xml:space="preserve">על ידי </w:t>
        </w:r>
      </w:ins>
      <w:ins w:id="868" w:author="Stav Cohen" w:date="2020-09-14T18:53:00Z">
        <w:r>
          <w:rPr>
            <w:rFonts w:hint="cs"/>
            <w:sz w:val="28"/>
            <w:szCs w:val="28"/>
            <w:rtl/>
          </w:rPr>
          <w:t xml:space="preserve">4 </w:t>
        </w:r>
        <w:proofErr w:type="spellStart"/>
        <w:r>
          <w:rPr>
            <w:rFonts w:hint="cs"/>
            <w:sz w:val="28"/>
            <w:szCs w:val="28"/>
            <w:rtl/>
          </w:rPr>
          <w:t>קורדינטות</w:t>
        </w:r>
        <w:proofErr w:type="spellEnd"/>
        <w:r>
          <w:rPr>
            <w:rFonts w:hint="cs"/>
            <w:sz w:val="28"/>
            <w:szCs w:val="28"/>
            <w:rtl/>
          </w:rPr>
          <w:t xml:space="preserve"> </w:t>
        </w:r>
        <w:r>
          <w:rPr>
            <w:sz w:val="28"/>
            <w:szCs w:val="28"/>
          </w:rPr>
          <w:t xml:space="preserve">(X,Y) </w:t>
        </w:r>
        <w:r>
          <w:rPr>
            <w:rFonts w:hint="cs"/>
            <w:sz w:val="28"/>
            <w:szCs w:val="28"/>
            <w:rtl/>
          </w:rPr>
          <w:t xml:space="preserve"> בצורת ריבוע סביב האובייקט אך </w:t>
        </w:r>
      </w:ins>
      <w:ins w:id="869" w:author="Stav Cohen" w:date="2020-09-14T18:54:00Z">
        <w:r>
          <w:rPr>
            <w:rFonts w:hint="cs"/>
            <w:sz w:val="28"/>
            <w:szCs w:val="28"/>
            <w:rtl/>
          </w:rPr>
          <w:t xml:space="preserve">ברשת זו נקטו בגישה אחרת בשם </w:t>
        </w:r>
        <w:r>
          <w:rPr>
            <w:sz w:val="28"/>
            <w:szCs w:val="28"/>
          </w:rPr>
          <w:t>Anchor Box</w:t>
        </w:r>
        <w:r>
          <w:rPr>
            <w:rFonts w:hint="cs"/>
            <w:sz w:val="28"/>
            <w:szCs w:val="28"/>
            <w:rtl/>
          </w:rPr>
          <w:t>.</w:t>
        </w:r>
      </w:ins>
    </w:p>
    <w:p w14:paraId="2A110A30" w14:textId="4A859B76" w:rsidR="00CC4B05" w:rsidRDefault="00CC4B05" w:rsidP="00CC4B05">
      <w:pPr>
        <w:pStyle w:val="ListParagraph"/>
        <w:bidi/>
        <w:jc w:val="both"/>
        <w:rPr>
          <w:ins w:id="870" w:author="Stav Cohen" w:date="2020-09-14T18:59:00Z"/>
          <w:sz w:val="28"/>
          <w:szCs w:val="28"/>
          <w:rtl/>
        </w:rPr>
      </w:pPr>
      <w:ins w:id="871" w:author="Stav Cohen" w:date="2020-09-14T18:55:00Z">
        <w:r>
          <w:rPr>
            <w:sz w:val="28"/>
            <w:szCs w:val="28"/>
          </w:rPr>
          <w:t>Anchor Box</w:t>
        </w:r>
        <w:r>
          <w:rPr>
            <w:rFonts w:hint="cs"/>
            <w:sz w:val="28"/>
            <w:szCs w:val="28"/>
          </w:rPr>
          <w:t xml:space="preserve"> </w:t>
        </w:r>
      </w:ins>
      <w:ins w:id="872" w:author="Stav Cohen" w:date="2020-09-14T18:56:00Z">
        <w:r>
          <w:rPr>
            <w:rFonts w:hint="cs"/>
            <w:sz w:val="28"/>
            <w:szCs w:val="28"/>
            <w:rtl/>
          </w:rPr>
          <w:t xml:space="preserve"> היא קופסא המיוצגת על ידי 4 </w:t>
        </w:r>
        <w:proofErr w:type="spellStart"/>
        <w:r>
          <w:rPr>
            <w:rFonts w:hint="cs"/>
            <w:sz w:val="28"/>
            <w:szCs w:val="28"/>
            <w:rtl/>
          </w:rPr>
          <w:t>קורדינטות</w:t>
        </w:r>
        <w:proofErr w:type="spellEnd"/>
        <w:r>
          <w:rPr>
            <w:rFonts w:hint="cs"/>
            <w:sz w:val="28"/>
            <w:szCs w:val="28"/>
            <w:rtl/>
          </w:rPr>
          <w:t xml:space="preserve"> בצורת ריבוע אשר גודלה הוא </w:t>
        </w:r>
        <w:proofErr w:type="spellStart"/>
        <w:r>
          <w:rPr>
            <w:rFonts w:hint="cs"/>
            <w:sz w:val="28"/>
            <w:szCs w:val="28"/>
            <w:rtl/>
          </w:rPr>
          <w:t>הייפר</w:t>
        </w:r>
      </w:ins>
      <w:proofErr w:type="spellEnd"/>
      <w:ins w:id="873" w:author="Stav Cohen" w:date="2020-09-24T18:53:00Z">
        <w:r w:rsidR="00F1687F">
          <w:rPr>
            <w:sz w:val="28"/>
            <w:szCs w:val="28"/>
          </w:rPr>
          <w:t>-</w:t>
        </w:r>
      </w:ins>
      <w:ins w:id="874" w:author="Stav Cohen" w:date="2020-09-14T18:56:00Z">
        <w:r>
          <w:rPr>
            <w:rFonts w:hint="cs"/>
            <w:sz w:val="28"/>
            <w:szCs w:val="28"/>
            <w:rtl/>
          </w:rPr>
          <w:t>פרמטר אשר נקבע לפני שלב אימון הרשת</w:t>
        </w:r>
      </w:ins>
      <w:ins w:id="875" w:author="Stav Cohen" w:date="2020-09-14T18:57:00Z">
        <w:r>
          <w:rPr>
            <w:rFonts w:hint="cs"/>
            <w:sz w:val="28"/>
            <w:szCs w:val="28"/>
            <w:rtl/>
          </w:rPr>
          <w:t xml:space="preserve">, שכבות </w:t>
        </w:r>
        <w:proofErr w:type="spellStart"/>
        <w:r>
          <w:rPr>
            <w:rFonts w:hint="cs"/>
            <w:sz w:val="28"/>
            <w:szCs w:val="28"/>
            <w:rtl/>
          </w:rPr>
          <w:t>הקונבולוציה</w:t>
        </w:r>
        <w:proofErr w:type="spellEnd"/>
        <w:r>
          <w:rPr>
            <w:rFonts w:hint="cs"/>
            <w:sz w:val="28"/>
            <w:szCs w:val="28"/>
            <w:rtl/>
          </w:rPr>
          <w:t xml:space="preserve"> מוציאות פלט בצורת מטריצה ריבועית אשר אנו יכולים להתייחס אליו בתור סוג של רשת של תאים ולשי</w:t>
        </w:r>
      </w:ins>
      <w:ins w:id="876" w:author="Stav Cohen" w:date="2020-09-14T18:58:00Z">
        <w:r>
          <w:rPr>
            <w:rFonts w:hint="cs"/>
            <w:sz w:val="28"/>
            <w:szCs w:val="28"/>
            <w:rtl/>
          </w:rPr>
          <w:t xml:space="preserve">ם </w:t>
        </w:r>
        <w:r>
          <w:rPr>
            <w:sz w:val="28"/>
            <w:szCs w:val="28"/>
          </w:rPr>
          <w:t>Anchor Box</w:t>
        </w:r>
        <w:r>
          <w:rPr>
            <w:rFonts w:hint="cs"/>
            <w:sz w:val="28"/>
            <w:szCs w:val="28"/>
            <w:rtl/>
          </w:rPr>
          <w:t xml:space="preserve">  בכל אחד מתאי הרשת</w:t>
        </w:r>
      </w:ins>
      <w:ins w:id="877" w:author="Stav Cohen" w:date="2020-09-14T18:59:00Z">
        <w:r>
          <w:rPr>
            <w:rFonts w:hint="cs"/>
            <w:sz w:val="28"/>
            <w:szCs w:val="28"/>
            <w:rtl/>
          </w:rPr>
          <w:t xml:space="preserve">( ניתן לשים כמה קופסאות כאלו אחד על השני ולגרום לחפיפה </w:t>
        </w:r>
        <w:proofErr w:type="spellStart"/>
        <w:r>
          <w:rPr>
            <w:rFonts w:hint="cs"/>
            <w:sz w:val="28"/>
            <w:szCs w:val="28"/>
            <w:rtl/>
          </w:rPr>
          <w:t>בינהם</w:t>
        </w:r>
        <w:proofErr w:type="spellEnd"/>
        <w:r>
          <w:rPr>
            <w:rFonts w:hint="cs"/>
            <w:sz w:val="28"/>
            <w:szCs w:val="28"/>
            <w:rtl/>
          </w:rPr>
          <w:t>).</w:t>
        </w:r>
      </w:ins>
    </w:p>
    <w:p w14:paraId="0D840572" w14:textId="71581107" w:rsidR="00CC4B05" w:rsidRDefault="00CC4B05" w:rsidP="00CC4B05">
      <w:pPr>
        <w:pStyle w:val="ListParagraph"/>
        <w:bidi/>
        <w:jc w:val="both"/>
        <w:rPr>
          <w:ins w:id="878" w:author="Stav Cohen" w:date="2020-09-14T19:00:00Z"/>
          <w:sz w:val="28"/>
          <w:szCs w:val="28"/>
          <w:rtl/>
        </w:rPr>
      </w:pPr>
      <w:ins w:id="879" w:author="Stav Cohen" w:date="2020-09-14T18:59:00Z">
        <w:r>
          <w:rPr>
            <w:rFonts w:hint="cs"/>
            <w:sz w:val="28"/>
            <w:szCs w:val="28"/>
            <w:rtl/>
          </w:rPr>
          <w:t xml:space="preserve">כעת בשלב האימון במקום לחזות </w:t>
        </w:r>
        <w:proofErr w:type="spellStart"/>
        <w:r>
          <w:rPr>
            <w:rFonts w:hint="cs"/>
            <w:sz w:val="28"/>
            <w:szCs w:val="28"/>
            <w:rtl/>
          </w:rPr>
          <w:t>קורדינטות</w:t>
        </w:r>
        <w:proofErr w:type="spellEnd"/>
        <w:r>
          <w:rPr>
            <w:rFonts w:hint="cs"/>
            <w:sz w:val="28"/>
            <w:szCs w:val="28"/>
            <w:rtl/>
          </w:rPr>
          <w:t xml:space="preserve"> של אובייקט מא</w:t>
        </w:r>
      </w:ins>
      <w:ins w:id="880" w:author="Stav Cohen" w:date="2020-09-14T19:00:00Z">
        <w:r>
          <w:rPr>
            <w:rFonts w:hint="cs"/>
            <w:sz w:val="28"/>
            <w:szCs w:val="28"/>
            <w:rtl/>
          </w:rPr>
          <w:t>פס אנו רק נצטרך לחזות הזזות של קופסאות אלו בשביל לאתר אובייקטים.</w:t>
        </w:r>
      </w:ins>
    </w:p>
    <w:p w14:paraId="7B31900D" w14:textId="77777777" w:rsidR="00A05F4E" w:rsidRDefault="00CC4B05" w:rsidP="00CC4B05">
      <w:pPr>
        <w:pStyle w:val="ListParagraph"/>
        <w:bidi/>
        <w:jc w:val="both"/>
        <w:rPr>
          <w:ins w:id="881" w:author="Stav Cohen" w:date="2020-09-14T19:03:00Z"/>
          <w:sz w:val="28"/>
          <w:szCs w:val="28"/>
          <w:rtl/>
        </w:rPr>
      </w:pPr>
      <w:ins w:id="882" w:author="Stav Cohen" w:date="2020-09-14T19:00:00Z">
        <w:r>
          <w:rPr>
            <w:rFonts w:hint="cs"/>
            <w:sz w:val="28"/>
            <w:szCs w:val="28"/>
            <w:rtl/>
          </w:rPr>
          <w:t xml:space="preserve">באלגוריתם </w:t>
        </w:r>
        <w:r>
          <w:rPr>
            <w:sz w:val="28"/>
            <w:szCs w:val="28"/>
          </w:rPr>
          <w:t>YOLOv3</w:t>
        </w:r>
        <w:r>
          <w:rPr>
            <w:rFonts w:hint="cs"/>
            <w:sz w:val="28"/>
            <w:szCs w:val="28"/>
            <w:rtl/>
          </w:rPr>
          <w:t xml:space="preserve"> משתמשים ב 3 </w:t>
        </w:r>
        <w:r>
          <w:rPr>
            <w:sz w:val="28"/>
            <w:szCs w:val="28"/>
          </w:rPr>
          <w:t>Anchor B</w:t>
        </w:r>
      </w:ins>
      <w:ins w:id="883" w:author="Stav Cohen" w:date="2020-09-14T19:01:00Z">
        <w:r>
          <w:rPr>
            <w:sz w:val="28"/>
            <w:szCs w:val="28"/>
          </w:rPr>
          <w:t>oxes</w:t>
        </w:r>
        <w:r>
          <w:rPr>
            <w:rFonts w:hint="cs"/>
            <w:sz w:val="28"/>
            <w:szCs w:val="28"/>
            <w:rtl/>
          </w:rPr>
          <w:t xml:space="preserve"> לכל אחד מתאי הרשת, בנוסף יש לנו 3 רשתות בגדלים שונים עליהם אנו מבצעים את האלגוריתם לכן אם גדלי </w:t>
        </w:r>
      </w:ins>
    </w:p>
    <w:p w14:paraId="670F6380" w14:textId="54691272" w:rsidR="00A05F4E" w:rsidRDefault="00CC4B05" w:rsidP="00A05F4E">
      <w:pPr>
        <w:pStyle w:val="ListParagraph"/>
        <w:bidi/>
        <w:jc w:val="both"/>
        <w:rPr>
          <w:ins w:id="884" w:author="Stav Cohen" w:date="2020-09-14T19:03:00Z"/>
          <w:sz w:val="28"/>
          <w:szCs w:val="28"/>
          <w:rtl/>
        </w:rPr>
      </w:pPr>
      <w:ins w:id="885" w:author="Stav Cohen" w:date="2020-09-14T19:01:00Z">
        <w:r>
          <w:rPr>
            <w:rFonts w:hint="cs"/>
            <w:sz w:val="28"/>
            <w:szCs w:val="28"/>
            <w:rtl/>
          </w:rPr>
          <w:t>ה</w:t>
        </w:r>
      </w:ins>
      <w:ins w:id="886" w:author="Stav Cohen" w:date="2020-09-14T19:02:00Z">
        <w:r>
          <w:rPr>
            <w:rFonts w:hint="cs"/>
            <w:sz w:val="28"/>
            <w:szCs w:val="28"/>
            <w:rtl/>
          </w:rPr>
          <w:t>רשתות</w:t>
        </w:r>
      </w:ins>
      <w:ins w:id="887" w:author="Stav Cohen" w:date="2020-09-14T19:03:00Z">
        <w:r w:rsidR="00A05F4E">
          <w:rPr>
            <w:rFonts w:hint="cs"/>
            <w:sz w:val="28"/>
            <w:szCs w:val="28"/>
            <w:rtl/>
          </w:rPr>
          <w:t xml:space="preserve"> </w:t>
        </w:r>
      </w:ins>
      <w:ins w:id="888" w:author="Stav Cohen" w:date="2020-09-14T19:02:00Z">
        <w:r>
          <w:rPr>
            <w:rFonts w:hint="cs"/>
            <w:sz w:val="28"/>
            <w:szCs w:val="28"/>
            <w:rtl/>
          </w:rPr>
          <w:t>מטריצה שלנו הם</w:t>
        </w:r>
      </w:ins>
      <w:ins w:id="889" w:author="Stav Cohen" w:date="2020-09-14T19:03:00Z">
        <w:r w:rsidR="00A05F4E">
          <w:rPr>
            <w:rFonts w:hint="cs"/>
            <w:sz w:val="28"/>
            <w:szCs w:val="28"/>
            <w:rtl/>
          </w:rPr>
          <w:t>:</w:t>
        </w:r>
      </w:ins>
    </w:p>
    <w:p w14:paraId="22234B5E" w14:textId="722B121E" w:rsidR="00CC4B05" w:rsidRPr="00CC4B05" w:rsidRDefault="00CC4B05">
      <w:pPr>
        <w:pStyle w:val="ListParagraph"/>
        <w:bidi/>
        <w:jc w:val="both"/>
        <w:rPr>
          <w:ins w:id="890" w:author="Stav Cohen" w:date="2020-09-14T17:34:00Z"/>
          <w:sz w:val="28"/>
          <w:szCs w:val="28"/>
          <w:rPrChange w:id="891" w:author="Stav Cohen" w:date="2020-09-14T18:52:00Z">
            <w:rPr>
              <w:ins w:id="892" w:author="Stav Cohen" w:date="2020-09-14T17:34:00Z"/>
            </w:rPr>
          </w:rPrChange>
        </w:rPr>
        <w:pPrChange w:id="893" w:author="Stav Cohen" w:date="2020-09-14T19:03:00Z">
          <w:pPr>
            <w:pStyle w:val="ListParagraph"/>
            <w:bidi/>
            <w:jc w:val="both"/>
          </w:pPr>
        </w:pPrChange>
      </w:pPr>
      <w:ins w:id="894" w:author="Stav Cohen" w:date="2020-09-14T19:02:00Z">
        <w:r>
          <w:rPr>
            <w:rFonts w:hint="cs"/>
            <w:sz w:val="28"/>
            <w:szCs w:val="28"/>
            <w:rtl/>
          </w:rPr>
          <w:t xml:space="preserve"> </w:t>
        </w:r>
        <w:r>
          <w:rPr>
            <w:sz w:val="28"/>
            <w:szCs w:val="28"/>
          </w:rPr>
          <w:t>52X52,26X26,13X13</w:t>
        </w:r>
        <w:r>
          <w:rPr>
            <w:rFonts w:hint="cs"/>
            <w:sz w:val="28"/>
            <w:szCs w:val="28"/>
            <w:rtl/>
          </w:rPr>
          <w:t xml:space="preserve"> אז יהיו לנו </w:t>
        </w:r>
        <w:r w:rsidR="00A05F4E">
          <w:rPr>
            <w:sz w:val="28"/>
            <w:szCs w:val="28"/>
          </w:rPr>
          <w:t>52x52x3,26x26x3,13x13x3</w:t>
        </w:r>
        <w:r w:rsidR="00A05F4E">
          <w:rPr>
            <w:rFonts w:hint="cs"/>
            <w:sz w:val="28"/>
            <w:szCs w:val="28"/>
            <w:rtl/>
          </w:rPr>
          <w:t xml:space="preserve"> </w:t>
        </w:r>
      </w:ins>
      <w:ins w:id="895" w:author="Stav Cohen" w:date="2020-09-14T19:03:00Z">
        <w:r w:rsidR="00A05F4E">
          <w:rPr>
            <w:sz w:val="28"/>
            <w:szCs w:val="28"/>
          </w:rPr>
          <w:t>Anchor Box</w:t>
        </w:r>
        <w:r w:rsidR="00A05F4E">
          <w:rPr>
            <w:rFonts w:hint="cs"/>
            <w:sz w:val="28"/>
            <w:szCs w:val="28"/>
            <w:rtl/>
          </w:rPr>
          <w:t xml:space="preserve"> שונים</w:t>
        </w:r>
      </w:ins>
      <w:ins w:id="896" w:author="Stav Cohen" w:date="2020-09-14T19:04:00Z">
        <w:r w:rsidR="00A05F4E">
          <w:rPr>
            <w:rFonts w:hint="cs"/>
            <w:sz w:val="28"/>
            <w:szCs w:val="28"/>
            <w:rtl/>
          </w:rPr>
          <w:t xml:space="preserve"> כפי שניתן לראות בתמונה מספר 3</w:t>
        </w:r>
      </w:ins>
      <w:ins w:id="897" w:author="Stav Cohen" w:date="2020-10-16T13:46:00Z">
        <w:r w:rsidR="001B6690">
          <w:rPr>
            <w:rFonts w:hint="cs"/>
            <w:sz w:val="28"/>
            <w:szCs w:val="28"/>
            <w:rtl/>
          </w:rPr>
          <w:t>5</w:t>
        </w:r>
      </w:ins>
      <w:ins w:id="898" w:author="Stav Cohen" w:date="2020-09-14T19:04:00Z">
        <w:r w:rsidR="00A05F4E">
          <w:rPr>
            <w:rFonts w:hint="cs"/>
            <w:sz w:val="28"/>
            <w:szCs w:val="28"/>
            <w:rtl/>
          </w:rPr>
          <w:t>.</w:t>
        </w:r>
      </w:ins>
    </w:p>
    <w:p w14:paraId="5B0E276E" w14:textId="490B9AA6" w:rsidR="005B2C30" w:rsidRDefault="005B2C30" w:rsidP="005B2C30">
      <w:pPr>
        <w:pStyle w:val="ListParagraph"/>
        <w:bidi/>
        <w:jc w:val="both"/>
        <w:rPr>
          <w:ins w:id="899" w:author="Stav Cohen" w:date="2020-09-14T17:34:00Z"/>
        </w:rPr>
      </w:pPr>
    </w:p>
    <w:p w14:paraId="5D38BD87" w14:textId="64CBBB1C" w:rsidR="005B2C30" w:rsidRDefault="005B2C30" w:rsidP="005B2C30">
      <w:pPr>
        <w:pStyle w:val="ListParagraph"/>
        <w:bidi/>
        <w:jc w:val="both"/>
        <w:rPr>
          <w:ins w:id="900" w:author="Stav Cohen" w:date="2020-09-14T17:34:00Z"/>
        </w:rPr>
      </w:pPr>
    </w:p>
    <w:p w14:paraId="76D5FD8E" w14:textId="0A6D2F5E" w:rsidR="005B2C30" w:rsidRDefault="005B2C30" w:rsidP="005B2C30">
      <w:pPr>
        <w:pStyle w:val="ListParagraph"/>
        <w:bidi/>
        <w:jc w:val="both"/>
        <w:rPr>
          <w:ins w:id="901" w:author="Stav Cohen" w:date="2020-09-14T17:34:00Z"/>
        </w:rPr>
      </w:pPr>
    </w:p>
    <w:p w14:paraId="19BEE984" w14:textId="4C11218D" w:rsidR="005B2C30" w:rsidRDefault="005B2C30" w:rsidP="005B2C30">
      <w:pPr>
        <w:pStyle w:val="ListParagraph"/>
        <w:bidi/>
        <w:jc w:val="both"/>
        <w:rPr>
          <w:ins w:id="902" w:author="Stav Cohen" w:date="2020-09-14T17:34:00Z"/>
        </w:rPr>
      </w:pPr>
    </w:p>
    <w:p w14:paraId="48410BB1" w14:textId="0C7637F0" w:rsidR="005B2C30" w:rsidRDefault="00A05F4E">
      <w:pPr>
        <w:pStyle w:val="ListParagraph"/>
        <w:bidi/>
        <w:jc w:val="center"/>
        <w:rPr>
          <w:ins w:id="903" w:author="Stav Cohen" w:date="2020-09-14T17:34:00Z"/>
        </w:rPr>
        <w:pPrChange w:id="904" w:author="Stav Cohen" w:date="2020-09-14T19:03:00Z">
          <w:pPr>
            <w:pStyle w:val="ListParagraph"/>
            <w:bidi/>
            <w:jc w:val="both"/>
          </w:pPr>
        </w:pPrChange>
      </w:pPr>
      <w:ins w:id="905" w:author="Stav Cohen" w:date="2020-09-14T19:03:00Z">
        <w:r w:rsidRPr="00A05F4E">
          <w:rPr>
            <w:rFonts w:cs="Arial"/>
            <w:noProof/>
            <w:rtl/>
          </w:rPr>
          <w:lastRenderedPageBreak/>
          <w:drawing>
            <wp:inline distT="0" distB="0" distL="0" distR="0" wp14:anchorId="2E4CA896" wp14:editId="15E46356">
              <wp:extent cx="5021249" cy="1968802"/>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1964" cy="1976924"/>
                      </a:xfrm>
                      <a:prstGeom prst="rect">
                        <a:avLst/>
                      </a:prstGeom>
                    </pic:spPr>
                  </pic:pic>
                </a:graphicData>
              </a:graphic>
            </wp:inline>
          </w:drawing>
        </w:r>
      </w:ins>
    </w:p>
    <w:p w14:paraId="47FB80CA" w14:textId="1688A90B" w:rsidR="005B2C30" w:rsidRDefault="005B2C30" w:rsidP="005B2C30">
      <w:pPr>
        <w:pStyle w:val="ListParagraph"/>
        <w:bidi/>
        <w:jc w:val="both"/>
        <w:rPr>
          <w:ins w:id="906" w:author="Stav Cohen" w:date="2020-09-14T17:34:00Z"/>
        </w:rPr>
      </w:pPr>
    </w:p>
    <w:p w14:paraId="4F08E28E" w14:textId="724CF77A" w:rsidR="00A05F4E" w:rsidRDefault="00A05F4E" w:rsidP="00A05F4E">
      <w:pPr>
        <w:pStyle w:val="ListParagraph"/>
        <w:bidi/>
        <w:jc w:val="center"/>
        <w:rPr>
          <w:ins w:id="907" w:author="Stav Cohen" w:date="2020-09-14T19:03:00Z"/>
          <w:rtl/>
        </w:rPr>
      </w:pPr>
      <w:ins w:id="908" w:author="Stav Cohen" w:date="2020-09-14T19:03:00Z">
        <w:r w:rsidRPr="008017A7">
          <w:rPr>
            <w:rFonts w:hint="cs"/>
            <w:rtl/>
          </w:rPr>
          <w:t xml:space="preserve">תמונה מספר </w:t>
        </w:r>
        <w:r>
          <w:rPr>
            <w:rFonts w:hint="cs"/>
            <w:rtl/>
          </w:rPr>
          <w:t>3</w:t>
        </w:r>
      </w:ins>
      <w:ins w:id="909" w:author="Stav Cohen" w:date="2020-10-16T13:46:00Z">
        <w:r w:rsidR="001B6690">
          <w:rPr>
            <w:rFonts w:hint="cs"/>
            <w:rtl/>
          </w:rPr>
          <w:t>5</w:t>
        </w:r>
      </w:ins>
      <w:ins w:id="910" w:author="Stav Cohen" w:date="2020-09-14T19:03:00Z">
        <w:r>
          <w:rPr>
            <w:rFonts w:hint="cs"/>
            <w:rtl/>
          </w:rPr>
          <w:t xml:space="preserve">: </w:t>
        </w:r>
      </w:ins>
      <w:ins w:id="911" w:author="Stav Cohen" w:date="2020-09-14T19:04:00Z">
        <w:r>
          <w:t xml:space="preserve"> Anchor Boxes</w:t>
        </w:r>
        <w:r>
          <w:rPr>
            <w:rFonts w:hint="cs"/>
            <w:rtl/>
          </w:rPr>
          <w:t xml:space="preserve"> לכל תא</w:t>
        </w:r>
      </w:ins>
      <w:ins w:id="912" w:author="Stav Cohen" w:date="2020-09-14T19:03:00Z">
        <w:r>
          <w:rPr>
            <w:rFonts w:hint="cs"/>
            <w:rtl/>
          </w:rPr>
          <w:t>[</w:t>
        </w:r>
      </w:ins>
      <w:ins w:id="913" w:author="Stav Cohen" w:date="2020-10-16T13:36:00Z">
        <w:r w:rsidR="008D29DC">
          <w:rPr>
            <w:rFonts w:hint="cs"/>
            <w:rtl/>
          </w:rPr>
          <w:t>3</w:t>
        </w:r>
      </w:ins>
      <w:ins w:id="914" w:author="Stav Cohen" w:date="2020-09-14T19:03:00Z">
        <w:r>
          <w:rPr>
            <w:rFonts w:hint="cs"/>
            <w:rtl/>
          </w:rPr>
          <w:t>].</w:t>
        </w:r>
      </w:ins>
    </w:p>
    <w:p w14:paraId="13C9C571" w14:textId="3EA84D9A" w:rsidR="005B2C30" w:rsidRDefault="005B2C30" w:rsidP="005B2C30">
      <w:pPr>
        <w:pStyle w:val="ListParagraph"/>
        <w:bidi/>
        <w:jc w:val="both"/>
        <w:rPr>
          <w:ins w:id="915" w:author="Stav Cohen" w:date="2020-09-14T17:34:00Z"/>
        </w:rPr>
      </w:pPr>
    </w:p>
    <w:p w14:paraId="59B5E6B5" w14:textId="4EDAEE4B" w:rsidR="005B2C30" w:rsidRPr="00304DEA" w:rsidRDefault="000422EA">
      <w:pPr>
        <w:bidi/>
        <w:jc w:val="both"/>
        <w:rPr>
          <w:ins w:id="916" w:author="Stav Cohen" w:date="2020-09-14T19:06:00Z"/>
          <w:sz w:val="28"/>
          <w:szCs w:val="28"/>
          <w:rtl/>
          <w:rPrChange w:id="917" w:author="Stav Cohen" w:date="2020-09-14T19:49:00Z">
            <w:rPr>
              <w:ins w:id="918" w:author="Stav Cohen" w:date="2020-09-14T19:06:00Z"/>
              <w:rtl/>
            </w:rPr>
          </w:rPrChange>
        </w:rPr>
        <w:pPrChange w:id="919" w:author="Stav Cohen" w:date="2020-09-14T19:49:00Z">
          <w:pPr>
            <w:pStyle w:val="ListParagraph"/>
            <w:bidi/>
            <w:jc w:val="both"/>
          </w:pPr>
        </w:pPrChange>
      </w:pPr>
      <w:ins w:id="920" w:author="Stav Cohen" w:date="2020-09-14T19:05:00Z">
        <w:r w:rsidRPr="00304DEA">
          <w:rPr>
            <w:rFonts w:hint="eastAsia"/>
            <w:sz w:val="28"/>
            <w:szCs w:val="28"/>
            <w:rtl/>
            <w:rPrChange w:id="921" w:author="Stav Cohen" w:date="2020-09-14T19:49:00Z">
              <w:rPr>
                <w:rFonts w:hint="eastAsia"/>
                <w:rtl/>
              </w:rPr>
            </w:rPrChange>
          </w:rPr>
          <w:t>לכל</w:t>
        </w:r>
        <w:r w:rsidRPr="00304DEA">
          <w:rPr>
            <w:sz w:val="28"/>
            <w:szCs w:val="28"/>
            <w:rtl/>
            <w:rPrChange w:id="922" w:author="Stav Cohen" w:date="2020-09-14T19:49:00Z">
              <w:rPr>
                <w:rtl/>
              </w:rPr>
            </w:rPrChange>
          </w:rPr>
          <w:t xml:space="preserve"> </w:t>
        </w:r>
        <w:r w:rsidRPr="00304DEA">
          <w:rPr>
            <w:sz w:val="28"/>
            <w:szCs w:val="28"/>
            <w:rPrChange w:id="923" w:author="Stav Cohen" w:date="2020-09-14T19:49:00Z">
              <w:rPr/>
            </w:rPrChange>
          </w:rPr>
          <w:t>Anchor Box</w:t>
        </w:r>
      </w:ins>
      <w:ins w:id="924" w:author="Stav Cohen" w:date="2020-09-14T19:06:00Z">
        <w:r w:rsidRPr="00304DEA">
          <w:rPr>
            <w:sz w:val="28"/>
            <w:szCs w:val="28"/>
            <w:rtl/>
            <w:rPrChange w:id="925" w:author="Stav Cohen" w:date="2020-09-14T19:49:00Z">
              <w:rPr>
                <w:rtl/>
              </w:rPr>
            </w:rPrChange>
          </w:rPr>
          <w:t xml:space="preserve"> נצטרך לחזות 3 דברים:</w:t>
        </w:r>
      </w:ins>
    </w:p>
    <w:p w14:paraId="3FF49B9F" w14:textId="0D4391F7" w:rsidR="000422EA" w:rsidRPr="00304DEA" w:rsidRDefault="000422EA">
      <w:pPr>
        <w:pStyle w:val="ListParagraph"/>
        <w:numPr>
          <w:ilvl w:val="0"/>
          <w:numId w:val="13"/>
        </w:numPr>
        <w:bidi/>
        <w:jc w:val="both"/>
        <w:rPr>
          <w:ins w:id="926" w:author="Stav Cohen" w:date="2020-09-14T19:07:00Z"/>
          <w:sz w:val="28"/>
          <w:szCs w:val="28"/>
          <w:rPrChange w:id="927" w:author="Stav Cohen" w:date="2020-09-14T19:49:00Z">
            <w:rPr>
              <w:ins w:id="928" w:author="Stav Cohen" w:date="2020-09-14T19:07:00Z"/>
            </w:rPr>
          </w:rPrChange>
        </w:rPr>
        <w:pPrChange w:id="929" w:author="Stav Cohen" w:date="2020-09-14T19:49:00Z">
          <w:pPr>
            <w:pStyle w:val="ListParagraph"/>
            <w:numPr>
              <w:numId w:val="12"/>
            </w:numPr>
            <w:bidi/>
            <w:ind w:left="1080" w:hanging="360"/>
            <w:jc w:val="both"/>
          </w:pPr>
        </w:pPrChange>
      </w:pPr>
      <w:ins w:id="930" w:author="Stav Cohen" w:date="2020-09-14T19:06:00Z">
        <w:r w:rsidRPr="00304DEA">
          <w:rPr>
            <w:rFonts w:hint="eastAsia"/>
            <w:sz w:val="28"/>
            <w:szCs w:val="28"/>
            <w:rtl/>
            <w:rPrChange w:id="931" w:author="Stav Cohen" w:date="2020-09-14T19:49:00Z">
              <w:rPr>
                <w:rFonts w:hint="eastAsia"/>
                <w:rtl/>
              </w:rPr>
            </w:rPrChange>
          </w:rPr>
          <w:t>כמה</w:t>
        </w:r>
        <w:r w:rsidRPr="00304DEA">
          <w:rPr>
            <w:sz w:val="28"/>
            <w:szCs w:val="28"/>
            <w:rtl/>
            <w:rPrChange w:id="932" w:author="Stav Cohen" w:date="2020-09-14T19:49:00Z">
              <w:rPr>
                <w:rtl/>
              </w:rPr>
            </w:rPrChange>
          </w:rPr>
          <w:t xml:space="preserve"> צריך להזיז את קופסא </w:t>
        </w:r>
      </w:ins>
      <w:ins w:id="933" w:author="Stav Cohen" w:date="2020-09-14T19:07:00Z">
        <w:r w:rsidRPr="00304DEA">
          <w:rPr>
            <w:rFonts w:hint="eastAsia"/>
            <w:sz w:val="28"/>
            <w:szCs w:val="28"/>
            <w:rtl/>
            <w:rPrChange w:id="934" w:author="Stav Cohen" w:date="2020-09-14T19:49:00Z">
              <w:rPr>
                <w:rFonts w:hint="eastAsia"/>
                <w:rtl/>
              </w:rPr>
            </w:rPrChange>
          </w:rPr>
          <w:t>בשביל</w:t>
        </w:r>
        <w:r w:rsidRPr="00304DEA">
          <w:rPr>
            <w:sz w:val="28"/>
            <w:szCs w:val="28"/>
            <w:rtl/>
            <w:rPrChange w:id="935" w:author="Stav Cohen" w:date="2020-09-14T19:49:00Z">
              <w:rPr>
                <w:rtl/>
              </w:rPr>
            </w:rPrChange>
          </w:rPr>
          <w:t xml:space="preserve"> </w:t>
        </w:r>
        <w:r w:rsidRPr="00304DEA">
          <w:rPr>
            <w:rFonts w:hint="eastAsia"/>
            <w:sz w:val="28"/>
            <w:szCs w:val="28"/>
            <w:rtl/>
            <w:rPrChange w:id="936" w:author="Stav Cohen" w:date="2020-09-14T19:49:00Z">
              <w:rPr>
                <w:rFonts w:hint="eastAsia"/>
                <w:rtl/>
              </w:rPr>
            </w:rPrChange>
          </w:rPr>
          <w:t>למצוא</w:t>
        </w:r>
        <w:r w:rsidRPr="00304DEA">
          <w:rPr>
            <w:sz w:val="28"/>
            <w:szCs w:val="28"/>
            <w:rtl/>
            <w:rPrChange w:id="937" w:author="Stav Cohen" w:date="2020-09-14T19:49:00Z">
              <w:rPr>
                <w:rtl/>
              </w:rPr>
            </w:rPrChange>
          </w:rPr>
          <w:t xml:space="preserve"> </w:t>
        </w:r>
        <w:r w:rsidRPr="00304DEA">
          <w:rPr>
            <w:rFonts w:hint="eastAsia"/>
            <w:sz w:val="28"/>
            <w:szCs w:val="28"/>
            <w:rtl/>
            <w:rPrChange w:id="938" w:author="Stav Cohen" w:date="2020-09-14T19:49:00Z">
              <w:rPr>
                <w:rFonts w:hint="eastAsia"/>
                <w:rtl/>
              </w:rPr>
            </w:rPrChange>
          </w:rPr>
          <w:t>אובייקט</w:t>
        </w:r>
        <w:r w:rsidRPr="00304DEA">
          <w:rPr>
            <w:sz w:val="28"/>
            <w:szCs w:val="28"/>
            <w:rtl/>
            <w:rPrChange w:id="939" w:author="Stav Cohen" w:date="2020-09-14T19:49:00Z">
              <w:rPr>
                <w:rtl/>
              </w:rPr>
            </w:rPrChange>
          </w:rPr>
          <w:t>.</w:t>
        </w:r>
      </w:ins>
    </w:p>
    <w:p w14:paraId="1B09E13D" w14:textId="68B50BF1" w:rsidR="000422EA" w:rsidRPr="00304DEA" w:rsidRDefault="000422EA">
      <w:pPr>
        <w:pStyle w:val="ListParagraph"/>
        <w:numPr>
          <w:ilvl w:val="0"/>
          <w:numId w:val="13"/>
        </w:numPr>
        <w:bidi/>
        <w:jc w:val="both"/>
        <w:rPr>
          <w:ins w:id="940" w:author="Stav Cohen" w:date="2020-09-14T19:07:00Z"/>
          <w:sz w:val="28"/>
          <w:szCs w:val="28"/>
          <w:rPrChange w:id="941" w:author="Stav Cohen" w:date="2020-09-14T19:49:00Z">
            <w:rPr>
              <w:ins w:id="942" w:author="Stav Cohen" w:date="2020-09-14T19:07:00Z"/>
            </w:rPr>
          </w:rPrChange>
        </w:rPr>
        <w:pPrChange w:id="943" w:author="Stav Cohen" w:date="2020-09-14T19:49:00Z">
          <w:pPr>
            <w:pStyle w:val="ListParagraph"/>
            <w:numPr>
              <w:numId w:val="12"/>
            </w:numPr>
            <w:bidi/>
            <w:ind w:left="1080" w:hanging="360"/>
            <w:jc w:val="both"/>
          </w:pPr>
        </w:pPrChange>
      </w:pPr>
      <w:ins w:id="944" w:author="Stav Cohen" w:date="2020-09-14T19:07:00Z">
        <w:r w:rsidRPr="00304DEA">
          <w:rPr>
            <w:rFonts w:hint="eastAsia"/>
            <w:sz w:val="28"/>
            <w:szCs w:val="28"/>
            <w:rtl/>
            <w:rPrChange w:id="945" w:author="Stav Cohen" w:date="2020-09-14T19:49:00Z">
              <w:rPr>
                <w:rFonts w:hint="eastAsia"/>
                <w:rtl/>
              </w:rPr>
            </w:rPrChange>
          </w:rPr>
          <w:t>פרמטר</w:t>
        </w:r>
        <w:r w:rsidRPr="00304DEA">
          <w:rPr>
            <w:sz w:val="28"/>
            <w:szCs w:val="28"/>
            <w:rtl/>
            <w:rPrChange w:id="946" w:author="Stav Cohen" w:date="2020-09-14T19:49:00Z">
              <w:rPr>
                <w:rtl/>
              </w:rPr>
            </w:rPrChange>
          </w:rPr>
          <w:t xml:space="preserve"> </w:t>
        </w:r>
        <w:r w:rsidRPr="00304DEA">
          <w:rPr>
            <w:rFonts w:hint="eastAsia"/>
            <w:sz w:val="28"/>
            <w:szCs w:val="28"/>
            <w:rtl/>
            <w:rPrChange w:id="947" w:author="Stav Cohen" w:date="2020-09-14T19:49:00Z">
              <w:rPr>
                <w:rFonts w:hint="eastAsia"/>
                <w:rtl/>
              </w:rPr>
            </w:rPrChange>
          </w:rPr>
          <w:t>הסתברותי</w:t>
        </w:r>
        <w:r w:rsidRPr="00304DEA">
          <w:rPr>
            <w:sz w:val="28"/>
            <w:szCs w:val="28"/>
            <w:rtl/>
            <w:rPrChange w:id="948" w:author="Stav Cohen" w:date="2020-09-14T19:49:00Z">
              <w:rPr>
                <w:rtl/>
              </w:rPr>
            </w:rPrChange>
          </w:rPr>
          <w:t xml:space="preserve"> </w:t>
        </w:r>
        <w:r w:rsidRPr="00304DEA">
          <w:rPr>
            <w:rFonts w:hint="eastAsia"/>
            <w:sz w:val="28"/>
            <w:szCs w:val="28"/>
            <w:rtl/>
            <w:rPrChange w:id="949" w:author="Stav Cohen" w:date="2020-09-14T19:49:00Z">
              <w:rPr>
                <w:rFonts w:hint="eastAsia"/>
                <w:rtl/>
              </w:rPr>
            </w:rPrChange>
          </w:rPr>
          <w:t>המציג</w:t>
        </w:r>
        <w:r w:rsidRPr="00304DEA">
          <w:rPr>
            <w:sz w:val="28"/>
            <w:szCs w:val="28"/>
            <w:rtl/>
            <w:rPrChange w:id="950" w:author="Stav Cohen" w:date="2020-09-14T19:49:00Z">
              <w:rPr>
                <w:rtl/>
              </w:rPr>
            </w:rPrChange>
          </w:rPr>
          <w:t xml:space="preserve"> </w:t>
        </w:r>
        <w:r w:rsidRPr="00304DEA">
          <w:rPr>
            <w:rFonts w:hint="eastAsia"/>
            <w:sz w:val="28"/>
            <w:szCs w:val="28"/>
            <w:rtl/>
            <w:rPrChange w:id="951" w:author="Stav Cohen" w:date="2020-09-14T19:49:00Z">
              <w:rPr>
                <w:rFonts w:hint="eastAsia"/>
                <w:rtl/>
              </w:rPr>
            </w:rPrChange>
          </w:rPr>
          <w:t>מה</w:t>
        </w:r>
        <w:r w:rsidRPr="00304DEA">
          <w:rPr>
            <w:sz w:val="28"/>
            <w:szCs w:val="28"/>
            <w:rtl/>
            <w:rPrChange w:id="952" w:author="Stav Cohen" w:date="2020-09-14T19:49:00Z">
              <w:rPr>
                <w:rtl/>
              </w:rPr>
            </w:rPrChange>
          </w:rPr>
          <w:t xml:space="preserve"> </w:t>
        </w:r>
        <w:r w:rsidRPr="00304DEA">
          <w:rPr>
            <w:rFonts w:hint="eastAsia"/>
            <w:sz w:val="28"/>
            <w:szCs w:val="28"/>
            <w:rtl/>
            <w:rPrChange w:id="953" w:author="Stav Cohen" w:date="2020-09-14T19:49:00Z">
              <w:rPr>
                <w:rFonts w:hint="eastAsia"/>
                <w:rtl/>
              </w:rPr>
            </w:rPrChange>
          </w:rPr>
          <w:t>ההסתברות</w:t>
        </w:r>
        <w:r w:rsidRPr="00304DEA">
          <w:rPr>
            <w:sz w:val="28"/>
            <w:szCs w:val="28"/>
            <w:rtl/>
            <w:rPrChange w:id="954" w:author="Stav Cohen" w:date="2020-09-14T19:49:00Z">
              <w:rPr>
                <w:rtl/>
              </w:rPr>
            </w:rPrChange>
          </w:rPr>
          <w:t xml:space="preserve"> </w:t>
        </w:r>
        <w:r w:rsidRPr="00304DEA">
          <w:rPr>
            <w:rFonts w:hint="eastAsia"/>
            <w:sz w:val="28"/>
            <w:szCs w:val="28"/>
            <w:rtl/>
            <w:rPrChange w:id="955" w:author="Stav Cohen" w:date="2020-09-14T19:49:00Z">
              <w:rPr>
                <w:rFonts w:hint="eastAsia"/>
                <w:rtl/>
              </w:rPr>
            </w:rPrChange>
          </w:rPr>
          <w:t>שבקופסא</w:t>
        </w:r>
        <w:r w:rsidRPr="00304DEA">
          <w:rPr>
            <w:sz w:val="28"/>
            <w:szCs w:val="28"/>
            <w:rtl/>
            <w:rPrChange w:id="956" w:author="Stav Cohen" w:date="2020-09-14T19:49:00Z">
              <w:rPr>
                <w:rtl/>
              </w:rPr>
            </w:rPrChange>
          </w:rPr>
          <w:t xml:space="preserve"> </w:t>
        </w:r>
        <w:r w:rsidRPr="00304DEA">
          <w:rPr>
            <w:rFonts w:hint="eastAsia"/>
            <w:sz w:val="28"/>
            <w:szCs w:val="28"/>
            <w:rtl/>
            <w:rPrChange w:id="957" w:author="Stav Cohen" w:date="2020-09-14T19:49:00Z">
              <w:rPr>
                <w:rFonts w:hint="eastAsia"/>
                <w:rtl/>
              </w:rPr>
            </w:rPrChange>
          </w:rPr>
          <w:t>זאת</w:t>
        </w:r>
        <w:r w:rsidRPr="00304DEA">
          <w:rPr>
            <w:sz w:val="28"/>
            <w:szCs w:val="28"/>
            <w:rtl/>
            <w:rPrChange w:id="958" w:author="Stav Cohen" w:date="2020-09-14T19:49:00Z">
              <w:rPr>
                <w:rtl/>
              </w:rPr>
            </w:rPrChange>
          </w:rPr>
          <w:t xml:space="preserve"> </w:t>
        </w:r>
        <w:r w:rsidRPr="00304DEA">
          <w:rPr>
            <w:rFonts w:hint="eastAsia"/>
            <w:sz w:val="28"/>
            <w:szCs w:val="28"/>
            <w:rtl/>
            <w:rPrChange w:id="959" w:author="Stav Cohen" w:date="2020-09-14T19:49:00Z">
              <w:rPr>
                <w:rFonts w:hint="eastAsia"/>
                <w:rtl/>
              </w:rPr>
            </w:rPrChange>
          </w:rPr>
          <w:t>נמצא</w:t>
        </w:r>
        <w:r w:rsidRPr="00304DEA">
          <w:rPr>
            <w:sz w:val="28"/>
            <w:szCs w:val="28"/>
            <w:rtl/>
            <w:rPrChange w:id="960" w:author="Stav Cohen" w:date="2020-09-14T19:49:00Z">
              <w:rPr>
                <w:rtl/>
              </w:rPr>
            </w:rPrChange>
          </w:rPr>
          <w:t xml:space="preserve"> </w:t>
        </w:r>
        <w:r w:rsidRPr="00304DEA">
          <w:rPr>
            <w:rFonts w:hint="eastAsia"/>
            <w:sz w:val="28"/>
            <w:szCs w:val="28"/>
            <w:rtl/>
            <w:rPrChange w:id="961" w:author="Stav Cohen" w:date="2020-09-14T19:49:00Z">
              <w:rPr>
                <w:rFonts w:hint="eastAsia"/>
                <w:rtl/>
              </w:rPr>
            </w:rPrChange>
          </w:rPr>
          <w:t>אובייקט</w:t>
        </w:r>
        <w:r w:rsidRPr="00304DEA">
          <w:rPr>
            <w:sz w:val="28"/>
            <w:szCs w:val="28"/>
            <w:rtl/>
            <w:rPrChange w:id="962" w:author="Stav Cohen" w:date="2020-09-14T19:49:00Z">
              <w:rPr>
                <w:rtl/>
              </w:rPr>
            </w:rPrChange>
          </w:rPr>
          <w:t>.</w:t>
        </w:r>
      </w:ins>
    </w:p>
    <w:p w14:paraId="5E9EF148" w14:textId="4832B563" w:rsidR="000422EA" w:rsidRPr="00304DEA" w:rsidRDefault="000422EA">
      <w:pPr>
        <w:pStyle w:val="ListParagraph"/>
        <w:numPr>
          <w:ilvl w:val="0"/>
          <w:numId w:val="13"/>
        </w:numPr>
        <w:bidi/>
        <w:jc w:val="both"/>
        <w:rPr>
          <w:ins w:id="963" w:author="Stav Cohen" w:date="2020-09-14T17:34:00Z"/>
          <w:sz w:val="28"/>
          <w:szCs w:val="28"/>
          <w:rPrChange w:id="964" w:author="Stav Cohen" w:date="2020-09-14T19:49:00Z">
            <w:rPr>
              <w:ins w:id="965" w:author="Stav Cohen" w:date="2020-09-14T17:34:00Z"/>
            </w:rPr>
          </w:rPrChange>
        </w:rPr>
        <w:pPrChange w:id="966" w:author="Stav Cohen" w:date="2020-09-14T19:49:00Z">
          <w:pPr>
            <w:pStyle w:val="ListParagraph"/>
            <w:bidi/>
            <w:jc w:val="both"/>
          </w:pPr>
        </w:pPrChange>
      </w:pPr>
      <w:ins w:id="967" w:author="Stav Cohen" w:date="2020-09-14T19:10:00Z">
        <w:r w:rsidRPr="00304DEA">
          <w:rPr>
            <w:rFonts w:hint="eastAsia"/>
            <w:sz w:val="28"/>
            <w:szCs w:val="28"/>
            <w:rtl/>
            <w:rPrChange w:id="968" w:author="Stav Cohen" w:date="2020-09-14T19:49:00Z">
              <w:rPr>
                <w:rFonts w:hint="eastAsia"/>
                <w:rtl/>
              </w:rPr>
            </w:rPrChange>
          </w:rPr>
          <w:t>וקטור</w:t>
        </w:r>
      </w:ins>
      <w:ins w:id="969" w:author="Stav Cohen" w:date="2020-09-14T19:11:00Z">
        <w:r w:rsidRPr="00304DEA">
          <w:rPr>
            <w:sz w:val="28"/>
            <w:szCs w:val="28"/>
            <w:rtl/>
            <w:rPrChange w:id="970" w:author="Stav Cohen" w:date="2020-09-14T19:49:00Z">
              <w:rPr>
                <w:rtl/>
              </w:rPr>
            </w:rPrChange>
          </w:rPr>
          <w:t xml:space="preserve"> הסתברויות אשר מציג מה ההסתברות שקופסא זו שייכת לכל אובייקט</w:t>
        </w:r>
      </w:ins>
      <w:ins w:id="971" w:author="Stav Cohen" w:date="2020-09-14T19:10:00Z">
        <w:r w:rsidRPr="00304DEA">
          <w:rPr>
            <w:sz w:val="28"/>
            <w:szCs w:val="28"/>
            <w:rtl/>
            <w:rPrChange w:id="972" w:author="Stav Cohen" w:date="2020-09-14T19:49:00Z">
              <w:rPr>
                <w:rtl/>
              </w:rPr>
            </w:rPrChange>
          </w:rPr>
          <w:t>.</w:t>
        </w:r>
      </w:ins>
      <w:ins w:id="973" w:author="Stav Cohen" w:date="2020-09-14T19:09:00Z">
        <w:r w:rsidRPr="00304DEA">
          <w:rPr>
            <w:sz w:val="28"/>
            <w:szCs w:val="28"/>
            <w:rtl/>
            <w:rPrChange w:id="974" w:author="Stav Cohen" w:date="2020-09-14T19:49:00Z">
              <w:rPr>
                <w:rtl/>
              </w:rPr>
            </w:rPrChange>
          </w:rPr>
          <w:t xml:space="preserve"> </w:t>
        </w:r>
      </w:ins>
    </w:p>
    <w:p w14:paraId="4EAE9B09" w14:textId="15C97B9B" w:rsidR="005B2C30" w:rsidRDefault="005B2C30" w:rsidP="005B2C30">
      <w:pPr>
        <w:pStyle w:val="ListParagraph"/>
        <w:bidi/>
        <w:jc w:val="both"/>
        <w:rPr>
          <w:ins w:id="975" w:author="Stav Cohen" w:date="2020-09-14T19:18:00Z"/>
          <w:sz w:val="28"/>
          <w:szCs w:val="28"/>
        </w:rPr>
      </w:pPr>
    </w:p>
    <w:p w14:paraId="31C6A3FC" w14:textId="4318A699" w:rsidR="000A7F9B" w:rsidRDefault="000A7F9B">
      <w:pPr>
        <w:bidi/>
        <w:jc w:val="center"/>
        <w:rPr>
          <w:ins w:id="976" w:author="Stav Cohen" w:date="2020-09-14T19:50:00Z"/>
          <w:sz w:val="28"/>
          <w:szCs w:val="28"/>
          <w:rtl/>
        </w:rPr>
        <w:pPrChange w:id="977" w:author="Stav Cohen" w:date="2020-09-14T20:01:00Z">
          <w:pPr>
            <w:bidi/>
            <w:jc w:val="both"/>
          </w:pPr>
        </w:pPrChange>
      </w:pPr>
      <w:ins w:id="978" w:author="Stav Cohen" w:date="2020-09-14T20:01:00Z">
        <w:r w:rsidRPr="000A7F9B">
          <w:rPr>
            <w:rFonts w:cs="Arial"/>
            <w:noProof/>
            <w:sz w:val="28"/>
            <w:szCs w:val="28"/>
            <w:rtl/>
          </w:rPr>
          <w:drawing>
            <wp:inline distT="0" distB="0" distL="0" distR="0" wp14:anchorId="23BC047D" wp14:editId="66683D43">
              <wp:extent cx="4015409" cy="2415064"/>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0956" cy="2436444"/>
                      </a:xfrm>
                      <a:prstGeom prst="rect">
                        <a:avLst/>
                      </a:prstGeom>
                    </pic:spPr>
                  </pic:pic>
                </a:graphicData>
              </a:graphic>
            </wp:inline>
          </w:drawing>
        </w:r>
      </w:ins>
    </w:p>
    <w:p w14:paraId="5B589899" w14:textId="52ECB5B0" w:rsidR="000A7F9B" w:rsidRDefault="000A7F9B" w:rsidP="000A7F9B">
      <w:pPr>
        <w:pStyle w:val="ListParagraph"/>
        <w:bidi/>
        <w:jc w:val="center"/>
        <w:rPr>
          <w:ins w:id="979" w:author="Stav Cohen" w:date="2020-09-14T20:01:00Z"/>
          <w:rtl/>
        </w:rPr>
      </w:pPr>
      <w:ins w:id="980" w:author="Stav Cohen" w:date="2020-09-14T20:01:00Z">
        <w:r w:rsidRPr="008017A7">
          <w:rPr>
            <w:rFonts w:hint="cs"/>
            <w:rtl/>
          </w:rPr>
          <w:t xml:space="preserve">תמונה מספר </w:t>
        </w:r>
        <w:r>
          <w:rPr>
            <w:rFonts w:hint="cs"/>
            <w:rtl/>
          </w:rPr>
          <w:t>36:</w:t>
        </w:r>
        <w:r>
          <w:t xml:space="preserve"> </w:t>
        </w:r>
      </w:ins>
      <w:ins w:id="981" w:author="Stav Cohen" w:date="2020-09-14T20:02:00Z">
        <w:r>
          <w:rPr>
            <w:rFonts w:hint="cs"/>
            <w:rtl/>
          </w:rPr>
          <w:t xml:space="preserve">השוואת מהירויות </w:t>
        </w:r>
        <w:r w:rsidR="00CD77BB">
          <w:rPr>
            <w:rFonts w:hint="cs"/>
            <w:rtl/>
          </w:rPr>
          <w:t xml:space="preserve">הסקה בין רשתות שונות </w:t>
        </w:r>
      </w:ins>
      <w:ins w:id="982" w:author="Stav Cohen" w:date="2020-09-14T20:01:00Z">
        <w:r>
          <w:rPr>
            <w:rFonts w:hint="cs"/>
            <w:rtl/>
          </w:rPr>
          <w:t>[</w:t>
        </w:r>
      </w:ins>
      <w:ins w:id="983" w:author="Stav Cohen" w:date="2020-09-14T20:02:00Z">
        <w:r w:rsidRPr="000A7F9B">
          <w:t>https://arxiv.org/pdf/1804.02767.pdf</w:t>
        </w:r>
      </w:ins>
      <w:ins w:id="984" w:author="Stav Cohen" w:date="2020-09-14T20:01:00Z">
        <w:r>
          <w:rPr>
            <w:rFonts w:hint="cs"/>
            <w:rtl/>
          </w:rPr>
          <w:t>].</w:t>
        </w:r>
      </w:ins>
    </w:p>
    <w:p w14:paraId="35032CAC" w14:textId="5E02F7C7" w:rsidR="005B2C30" w:rsidRDefault="005B2C30" w:rsidP="005B2C30">
      <w:pPr>
        <w:pStyle w:val="ListParagraph"/>
        <w:bidi/>
        <w:jc w:val="both"/>
        <w:rPr>
          <w:ins w:id="985" w:author="Stav Cohen" w:date="2020-09-14T20:02:00Z"/>
          <w:rtl/>
        </w:rPr>
      </w:pPr>
    </w:p>
    <w:p w14:paraId="32E87B24" w14:textId="7D3CF3B9" w:rsidR="00CD77BB" w:rsidRPr="00CD77BB" w:rsidRDefault="00CD77BB">
      <w:pPr>
        <w:pStyle w:val="ListParagraph"/>
        <w:bidi/>
        <w:jc w:val="both"/>
        <w:rPr>
          <w:ins w:id="986" w:author="Stav Cohen" w:date="2020-09-14T17:34:00Z"/>
          <w:sz w:val="28"/>
          <w:szCs w:val="28"/>
          <w:rPrChange w:id="987" w:author="Stav Cohen" w:date="2020-09-14T20:03:00Z">
            <w:rPr>
              <w:ins w:id="988" w:author="Stav Cohen" w:date="2020-09-14T17:34:00Z"/>
            </w:rPr>
          </w:rPrChange>
        </w:rPr>
        <w:pPrChange w:id="989" w:author="Stav Cohen" w:date="2020-09-14T20:02:00Z">
          <w:pPr>
            <w:pStyle w:val="ListParagraph"/>
            <w:bidi/>
            <w:jc w:val="both"/>
          </w:pPr>
        </w:pPrChange>
      </w:pPr>
      <w:ins w:id="990" w:author="Stav Cohen" w:date="2020-09-14T20:02:00Z">
        <w:r w:rsidRPr="00CD77BB">
          <w:rPr>
            <w:rFonts w:hint="eastAsia"/>
            <w:sz w:val="28"/>
            <w:szCs w:val="28"/>
            <w:rtl/>
            <w:rPrChange w:id="991" w:author="Stav Cohen" w:date="2020-09-14T20:03:00Z">
              <w:rPr>
                <w:rFonts w:hint="eastAsia"/>
                <w:rtl/>
              </w:rPr>
            </w:rPrChange>
          </w:rPr>
          <w:t>לסיכום</w:t>
        </w:r>
        <w:r w:rsidRPr="00CD77BB">
          <w:rPr>
            <w:sz w:val="28"/>
            <w:szCs w:val="28"/>
            <w:rtl/>
            <w:rPrChange w:id="992" w:author="Stav Cohen" w:date="2020-09-14T20:03:00Z">
              <w:rPr>
                <w:rtl/>
              </w:rPr>
            </w:rPrChange>
          </w:rPr>
          <w:t xml:space="preserve"> </w:t>
        </w:r>
        <w:r w:rsidRPr="00CD77BB">
          <w:rPr>
            <w:rFonts w:hint="eastAsia"/>
            <w:sz w:val="28"/>
            <w:szCs w:val="28"/>
            <w:rtl/>
            <w:rPrChange w:id="993" w:author="Stav Cohen" w:date="2020-09-14T20:03:00Z">
              <w:rPr>
                <w:rFonts w:hint="eastAsia"/>
                <w:rtl/>
              </w:rPr>
            </w:rPrChange>
          </w:rPr>
          <w:t>ניתן</w:t>
        </w:r>
        <w:r w:rsidRPr="00CD77BB">
          <w:rPr>
            <w:sz w:val="28"/>
            <w:szCs w:val="28"/>
            <w:rtl/>
            <w:rPrChange w:id="994" w:author="Stav Cohen" w:date="2020-09-14T20:03:00Z">
              <w:rPr>
                <w:rtl/>
              </w:rPr>
            </w:rPrChange>
          </w:rPr>
          <w:t xml:space="preserve"> </w:t>
        </w:r>
        <w:r w:rsidRPr="00CD77BB">
          <w:rPr>
            <w:rFonts w:hint="eastAsia"/>
            <w:sz w:val="28"/>
            <w:szCs w:val="28"/>
            <w:rtl/>
            <w:rPrChange w:id="995" w:author="Stav Cohen" w:date="2020-09-14T20:03:00Z">
              <w:rPr>
                <w:rFonts w:hint="eastAsia"/>
                <w:rtl/>
              </w:rPr>
            </w:rPrChange>
          </w:rPr>
          <w:t>לראות</w:t>
        </w:r>
      </w:ins>
      <w:ins w:id="996" w:author="Stav Cohen" w:date="2020-09-14T20:03:00Z">
        <w:r>
          <w:rPr>
            <w:rFonts w:hint="cs"/>
            <w:sz w:val="28"/>
            <w:szCs w:val="28"/>
            <w:rtl/>
          </w:rPr>
          <w:t xml:space="preserve"> בתמונה מספר 36 כי </w:t>
        </w:r>
        <w:r>
          <w:rPr>
            <w:sz w:val="28"/>
            <w:szCs w:val="28"/>
          </w:rPr>
          <w:t>YOLOv3</w:t>
        </w:r>
        <w:r>
          <w:rPr>
            <w:rFonts w:hint="cs"/>
            <w:sz w:val="28"/>
            <w:szCs w:val="28"/>
            <w:rtl/>
          </w:rPr>
          <w:t xml:space="preserve"> ניצחה במהירות </w:t>
        </w:r>
      </w:ins>
      <w:ins w:id="997" w:author="Stav Cohen" w:date="2020-09-24T18:53:00Z">
        <w:r w:rsidR="00F1687F">
          <w:rPr>
            <w:rFonts w:hint="cs"/>
            <w:sz w:val="28"/>
            <w:szCs w:val="28"/>
            <w:rtl/>
          </w:rPr>
          <w:t>אלגוריתמי</w:t>
        </w:r>
        <w:r w:rsidR="00F1687F">
          <w:rPr>
            <w:rFonts w:hint="eastAsia"/>
            <w:sz w:val="28"/>
            <w:szCs w:val="28"/>
            <w:rtl/>
          </w:rPr>
          <w:t>ם</w:t>
        </w:r>
      </w:ins>
      <w:ins w:id="998" w:author="Stav Cohen" w:date="2020-09-14T20:03:00Z">
        <w:r>
          <w:rPr>
            <w:rFonts w:hint="cs"/>
            <w:sz w:val="28"/>
            <w:szCs w:val="28"/>
            <w:rtl/>
          </w:rPr>
          <w:t xml:space="preserve"> רבים לזיהוי </w:t>
        </w:r>
      </w:ins>
      <w:ins w:id="999" w:author="Stav Cohen" w:date="2020-09-24T18:53:00Z">
        <w:r w:rsidR="00F1687F">
          <w:rPr>
            <w:rFonts w:hint="cs"/>
            <w:sz w:val="28"/>
            <w:szCs w:val="28"/>
            <w:rtl/>
          </w:rPr>
          <w:t>אובייקטים</w:t>
        </w:r>
      </w:ins>
      <w:ins w:id="1000" w:author="Stav Cohen" w:date="2020-09-14T20:03:00Z">
        <w:r>
          <w:rPr>
            <w:rFonts w:hint="cs"/>
            <w:sz w:val="28"/>
            <w:szCs w:val="28"/>
            <w:rtl/>
          </w:rPr>
          <w:t xml:space="preserve"> בפער רב</w:t>
        </w:r>
      </w:ins>
      <w:ins w:id="1001" w:author="Stav Cohen" w:date="2020-09-14T20:04:00Z">
        <w:r>
          <w:rPr>
            <w:rFonts w:hint="cs"/>
            <w:sz w:val="28"/>
            <w:szCs w:val="28"/>
            <w:rtl/>
          </w:rPr>
          <w:t xml:space="preserve">, זו אחת הסיבות שבגללה </w:t>
        </w:r>
        <w:r>
          <w:rPr>
            <w:sz w:val="28"/>
            <w:szCs w:val="28"/>
          </w:rPr>
          <w:t>YOLO</w:t>
        </w:r>
        <w:r>
          <w:rPr>
            <w:rFonts w:hint="cs"/>
            <w:sz w:val="28"/>
            <w:szCs w:val="28"/>
            <w:rtl/>
          </w:rPr>
          <w:t xml:space="preserve"> כל כך פופולרית בתחום זיהוי האובייקטים ונפוצה בשימוש רשתות אש</w:t>
        </w:r>
      </w:ins>
      <w:ins w:id="1002" w:author="Stav Cohen" w:date="2020-09-14T20:05:00Z">
        <w:r>
          <w:rPr>
            <w:rFonts w:hint="cs"/>
            <w:sz w:val="28"/>
            <w:szCs w:val="28"/>
            <w:rtl/>
          </w:rPr>
          <w:t>ר זקוקות לזיהוי אובייקט מהיר כמו מערכת לזיהוי הולכי רגל לדוגמא.</w:t>
        </w:r>
      </w:ins>
    </w:p>
    <w:p w14:paraId="7FF4A126" w14:textId="66D71A53" w:rsidR="005B2C30" w:rsidRDefault="005B2C30" w:rsidP="005B2C30">
      <w:pPr>
        <w:pStyle w:val="ListParagraph"/>
        <w:bidi/>
        <w:jc w:val="both"/>
        <w:rPr>
          <w:ins w:id="1003" w:author="Stav Cohen" w:date="2020-09-14T17:34:00Z"/>
        </w:rPr>
      </w:pPr>
    </w:p>
    <w:p w14:paraId="4821EDA4" w14:textId="664A375C" w:rsidR="005B2C30" w:rsidDel="00CD77BB" w:rsidRDefault="005B2C30">
      <w:pPr>
        <w:pStyle w:val="ListParagraph"/>
        <w:bidi/>
        <w:jc w:val="both"/>
        <w:rPr>
          <w:del w:id="1004" w:author="Stav Cohen" w:date="2020-09-14T20:05:00Z"/>
          <w:rtl/>
        </w:rPr>
        <w:pPrChange w:id="1005" w:author="Stav Cohen" w:date="2020-09-14T17:34:00Z">
          <w:pPr>
            <w:pStyle w:val="ListParagraph"/>
            <w:bidi/>
            <w:jc w:val="both"/>
          </w:pPr>
        </w:pPrChange>
      </w:pPr>
    </w:p>
    <w:p w14:paraId="63474FE9" w14:textId="77777777" w:rsidR="002D22BD" w:rsidDel="008D29DC" w:rsidRDefault="002D22BD" w:rsidP="002D22BD">
      <w:pPr>
        <w:pStyle w:val="ListParagraph"/>
        <w:bidi/>
        <w:jc w:val="both"/>
        <w:rPr>
          <w:del w:id="1006" w:author="Stav Cohen" w:date="2020-10-16T13:37:00Z"/>
          <w:rtl/>
        </w:rPr>
      </w:pPr>
    </w:p>
    <w:p w14:paraId="41D17BC1" w14:textId="7F9C1961" w:rsidR="002D22BD" w:rsidDel="000A7F9B" w:rsidRDefault="00B4709B">
      <w:pPr>
        <w:bidi/>
        <w:rPr>
          <w:del w:id="1007" w:author="Stav Cohen" w:date="2020-09-14T19:55:00Z"/>
          <w:rtl/>
        </w:rPr>
        <w:pPrChange w:id="1008" w:author="Stav Cohen" w:date="2020-09-14T19:55:00Z">
          <w:pPr>
            <w:pStyle w:val="ListParagraph"/>
            <w:bidi/>
            <w:jc w:val="both"/>
          </w:pPr>
        </w:pPrChange>
      </w:pPr>
      <w:ins w:id="1009" w:author="maya" w:date="2020-09-13T15:12:00Z">
        <w:del w:id="1010" w:author="Stav Cohen" w:date="2020-09-14T19:55:00Z">
          <w:r w:rsidDel="000A7F9B">
            <w:rPr>
              <w:rFonts w:hint="cs"/>
              <w:rtl/>
            </w:rPr>
            <w:delText>נושאים אילו יש לעבות ולפרט.</w:delText>
          </w:r>
        </w:del>
      </w:ins>
    </w:p>
    <w:p w14:paraId="1C8585D0" w14:textId="289FA2D2" w:rsidR="002D22BD" w:rsidDel="000A7F9B" w:rsidRDefault="002D22BD">
      <w:pPr>
        <w:bidi/>
        <w:rPr>
          <w:del w:id="1011" w:author="Stav Cohen" w:date="2020-09-14T19:55:00Z"/>
          <w:rtl/>
        </w:rPr>
        <w:pPrChange w:id="1012" w:author="Stav Cohen" w:date="2020-09-14T19:55:00Z">
          <w:pPr>
            <w:pStyle w:val="ListParagraph"/>
            <w:bidi/>
            <w:jc w:val="both"/>
          </w:pPr>
        </w:pPrChange>
      </w:pPr>
    </w:p>
    <w:p w14:paraId="496B4937" w14:textId="0F361162" w:rsidR="002D22BD" w:rsidDel="000A7F9B" w:rsidRDefault="002D22BD">
      <w:pPr>
        <w:bidi/>
        <w:rPr>
          <w:del w:id="1013" w:author="Stav Cohen" w:date="2020-09-14T19:55:00Z"/>
          <w:rtl/>
        </w:rPr>
        <w:pPrChange w:id="1014" w:author="Stav Cohen" w:date="2020-09-14T19:55:00Z">
          <w:pPr>
            <w:pStyle w:val="ListParagraph"/>
            <w:bidi/>
            <w:jc w:val="both"/>
          </w:pPr>
        </w:pPrChange>
      </w:pPr>
    </w:p>
    <w:p w14:paraId="33E495DA" w14:textId="28458DD5" w:rsidR="002D22BD" w:rsidDel="000A7F9B" w:rsidRDefault="002D22BD">
      <w:pPr>
        <w:bidi/>
        <w:rPr>
          <w:del w:id="1015" w:author="Stav Cohen" w:date="2020-09-14T19:55:00Z"/>
          <w:rtl/>
        </w:rPr>
        <w:pPrChange w:id="1016" w:author="Stav Cohen" w:date="2020-09-14T19:55:00Z">
          <w:pPr>
            <w:pStyle w:val="ListParagraph"/>
            <w:bidi/>
            <w:jc w:val="both"/>
          </w:pPr>
        </w:pPrChange>
      </w:pPr>
    </w:p>
    <w:p w14:paraId="6355A1FD" w14:textId="0F5EE4D2" w:rsidR="002D22BD" w:rsidDel="000A7F9B" w:rsidRDefault="002D22BD">
      <w:pPr>
        <w:bidi/>
        <w:rPr>
          <w:del w:id="1017" w:author="Stav Cohen" w:date="2020-09-14T19:55:00Z"/>
          <w:rtl/>
        </w:rPr>
        <w:pPrChange w:id="1018" w:author="Stav Cohen" w:date="2020-09-14T19:55:00Z">
          <w:pPr>
            <w:pStyle w:val="ListParagraph"/>
            <w:bidi/>
            <w:jc w:val="both"/>
          </w:pPr>
        </w:pPrChange>
      </w:pPr>
    </w:p>
    <w:p w14:paraId="67343FEC" w14:textId="467D07DB" w:rsidR="002D22BD" w:rsidDel="000A7F9B" w:rsidRDefault="002D22BD">
      <w:pPr>
        <w:bidi/>
        <w:rPr>
          <w:del w:id="1019" w:author="Stav Cohen" w:date="2020-09-14T19:55:00Z"/>
          <w:rtl/>
        </w:rPr>
        <w:pPrChange w:id="1020" w:author="Stav Cohen" w:date="2020-09-14T19:55:00Z">
          <w:pPr>
            <w:pStyle w:val="ListParagraph"/>
            <w:bidi/>
            <w:jc w:val="both"/>
          </w:pPr>
        </w:pPrChange>
      </w:pPr>
    </w:p>
    <w:p w14:paraId="5A8538D8" w14:textId="45A345E8" w:rsidR="002D22BD" w:rsidDel="000A7F9B" w:rsidRDefault="002D22BD">
      <w:pPr>
        <w:bidi/>
        <w:rPr>
          <w:del w:id="1021" w:author="Stav Cohen" w:date="2020-09-14T19:55:00Z"/>
          <w:rtl/>
        </w:rPr>
        <w:pPrChange w:id="1022" w:author="Stav Cohen" w:date="2020-09-14T19:55:00Z">
          <w:pPr>
            <w:pStyle w:val="ListParagraph"/>
            <w:bidi/>
            <w:jc w:val="both"/>
          </w:pPr>
        </w:pPrChange>
      </w:pPr>
    </w:p>
    <w:p w14:paraId="43E296D4" w14:textId="25C157EC" w:rsidR="002D22BD" w:rsidDel="000A7F9B" w:rsidRDefault="002D22BD">
      <w:pPr>
        <w:bidi/>
        <w:rPr>
          <w:del w:id="1023" w:author="Stav Cohen" w:date="2020-09-14T19:55:00Z"/>
          <w:rtl/>
        </w:rPr>
        <w:pPrChange w:id="1024" w:author="Stav Cohen" w:date="2020-09-14T19:55:00Z">
          <w:pPr>
            <w:pStyle w:val="ListParagraph"/>
            <w:bidi/>
            <w:jc w:val="both"/>
          </w:pPr>
        </w:pPrChange>
      </w:pPr>
    </w:p>
    <w:p w14:paraId="66C10D1E" w14:textId="483AA741" w:rsidR="002D22BD" w:rsidDel="00CD77BB" w:rsidRDefault="002D22BD">
      <w:pPr>
        <w:bidi/>
        <w:rPr>
          <w:del w:id="1025" w:author="Stav Cohen" w:date="2020-09-14T20:05:00Z"/>
          <w:rtl/>
        </w:rPr>
        <w:pPrChange w:id="1026" w:author="Stav Cohen" w:date="2020-09-14T20:05:00Z">
          <w:pPr>
            <w:pStyle w:val="ListParagraph"/>
            <w:bidi/>
            <w:jc w:val="both"/>
          </w:pPr>
        </w:pPrChange>
      </w:pPr>
    </w:p>
    <w:p w14:paraId="17212A64" w14:textId="77777777" w:rsidR="00F30BC6" w:rsidRDefault="00F30BC6">
      <w:pPr>
        <w:bidi/>
        <w:rPr>
          <w:rtl/>
        </w:rPr>
        <w:pPrChange w:id="1027" w:author="Stav Cohen" w:date="2020-09-14T20:05:00Z">
          <w:pPr>
            <w:pStyle w:val="ListParagraph"/>
            <w:bidi/>
            <w:jc w:val="both"/>
          </w:pPr>
        </w:pPrChange>
      </w:pPr>
    </w:p>
    <w:p w14:paraId="6E6406C8" w14:textId="77777777" w:rsidR="00DB2457" w:rsidRDefault="00DB2457" w:rsidP="000C5A0C">
      <w:pPr>
        <w:bidi/>
        <w:jc w:val="center"/>
        <w:rPr>
          <w:b/>
          <w:bCs/>
          <w:sz w:val="28"/>
          <w:szCs w:val="28"/>
          <w:u w:val="single"/>
        </w:rPr>
      </w:pPr>
      <w:r>
        <w:rPr>
          <w:b/>
          <w:bCs/>
          <w:sz w:val="28"/>
          <w:szCs w:val="28"/>
          <w:u w:val="single"/>
        </w:rPr>
        <w:lastRenderedPageBreak/>
        <w:t>Object Tracking</w:t>
      </w:r>
    </w:p>
    <w:p w14:paraId="0E65194D" w14:textId="17BAA22B" w:rsidR="00C97EF9" w:rsidRPr="000C5A0C" w:rsidRDefault="00475589" w:rsidP="00F30BC6">
      <w:pPr>
        <w:bidi/>
        <w:jc w:val="both"/>
        <w:rPr>
          <w:sz w:val="28"/>
          <w:szCs w:val="28"/>
          <w:rtl/>
        </w:rPr>
      </w:pPr>
      <w:r w:rsidRPr="000C5A0C">
        <w:rPr>
          <w:rFonts w:hint="cs"/>
          <w:sz w:val="28"/>
          <w:szCs w:val="28"/>
          <w:rtl/>
        </w:rPr>
        <w:t>במעקב המטרה המרכזית היא לחזות את מיק</w:t>
      </w:r>
      <w:r w:rsidR="00881348" w:rsidRPr="000C5A0C">
        <w:rPr>
          <w:rFonts w:hint="cs"/>
          <w:sz w:val="28"/>
          <w:szCs w:val="28"/>
          <w:rtl/>
        </w:rPr>
        <w:t>ו</w:t>
      </w:r>
      <w:r w:rsidRPr="000C5A0C">
        <w:rPr>
          <w:rFonts w:hint="cs"/>
          <w:sz w:val="28"/>
          <w:szCs w:val="28"/>
          <w:rtl/>
        </w:rPr>
        <w:t>מו ומצבו של אובייקט אחד או יותר במשך תקופת זמן מסוימת באמצעות קלטים מסנסורים (לדוגמא ממצלמות הרכב)[</w:t>
      </w:r>
      <w:commentRangeStart w:id="1028"/>
      <w:del w:id="1029" w:author="Stav Cohen" w:date="2020-10-16T13:37:00Z">
        <w:r w:rsidRPr="000C5A0C" w:rsidDel="008D29DC">
          <w:rPr>
            <w:rFonts w:hint="cs"/>
            <w:sz w:val="28"/>
            <w:szCs w:val="28"/>
            <w:rtl/>
          </w:rPr>
          <w:delText>3</w:delText>
        </w:r>
        <w:commentRangeEnd w:id="1028"/>
        <w:r w:rsidR="00B4709B" w:rsidDel="008D29DC">
          <w:rPr>
            <w:rStyle w:val="CommentReference"/>
            <w:rtl/>
          </w:rPr>
          <w:commentReference w:id="1028"/>
        </w:r>
      </w:del>
      <w:ins w:id="1030" w:author="Stav Cohen" w:date="2020-10-16T13:37:00Z">
        <w:r w:rsidR="008D29DC">
          <w:rPr>
            <w:rFonts w:hint="cs"/>
            <w:sz w:val="28"/>
            <w:szCs w:val="28"/>
            <w:rtl/>
          </w:rPr>
          <w:t>5</w:t>
        </w:r>
      </w:ins>
      <w:r w:rsidRPr="000C5A0C">
        <w:rPr>
          <w:rFonts w:hint="cs"/>
          <w:sz w:val="28"/>
          <w:szCs w:val="28"/>
          <w:rtl/>
        </w:rPr>
        <w:t>].</w:t>
      </w:r>
    </w:p>
    <w:p w14:paraId="57884F27" w14:textId="77777777" w:rsidR="00475589" w:rsidRPr="000C5A0C" w:rsidRDefault="00475589" w:rsidP="00F30BC6">
      <w:pPr>
        <w:bidi/>
        <w:jc w:val="both"/>
        <w:rPr>
          <w:sz w:val="28"/>
          <w:szCs w:val="28"/>
          <w:rtl/>
        </w:rPr>
      </w:pPr>
      <w:r w:rsidRPr="000C5A0C">
        <w:rPr>
          <w:rFonts w:hint="cs"/>
          <w:sz w:val="28"/>
          <w:szCs w:val="28"/>
          <w:rtl/>
        </w:rPr>
        <w:t>משימה זו שונה ממשי</w:t>
      </w:r>
      <w:r w:rsidR="00881348" w:rsidRPr="000C5A0C">
        <w:rPr>
          <w:rFonts w:hint="cs"/>
          <w:sz w:val="28"/>
          <w:szCs w:val="28"/>
          <w:rtl/>
        </w:rPr>
        <w:t>מ</w:t>
      </w:r>
      <w:r w:rsidRPr="000C5A0C">
        <w:rPr>
          <w:rFonts w:hint="cs"/>
          <w:sz w:val="28"/>
          <w:szCs w:val="28"/>
          <w:rtl/>
        </w:rPr>
        <w:t>ת זיהוי האובייקט מכיוון שבמשימה הקודמת כל פריים של תמונה עובד בצורה בלתי תלויה בשני</w:t>
      </w:r>
      <w:r w:rsidR="00881348" w:rsidRPr="000C5A0C">
        <w:rPr>
          <w:rFonts w:hint="cs"/>
          <w:sz w:val="28"/>
          <w:szCs w:val="28"/>
          <w:rtl/>
        </w:rPr>
        <w:t>,</w:t>
      </w:r>
      <w:r w:rsidRPr="000C5A0C">
        <w:rPr>
          <w:rFonts w:hint="cs"/>
          <w:sz w:val="28"/>
          <w:szCs w:val="28"/>
          <w:rtl/>
        </w:rPr>
        <w:t xml:space="preserve"> אך כעת אנו מבצעים קישורים בין כל פריים ופריים בשביל לעקוב ולחזות תנועות ומצבים של אובייקטים רבים.</w:t>
      </w:r>
    </w:p>
    <w:p w14:paraId="23515D24" w14:textId="12EDA4F6" w:rsidR="00017B62" w:rsidRPr="000C5A0C" w:rsidRDefault="00475589" w:rsidP="00F30BC6">
      <w:pPr>
        <w:bidi/>
        <w:jc w:val="both"/>
        <w:rPr>
          <w:sz w:val="28"/>
          <w:szCs w:val="28"/>
          <w:rtl/>
        </w:rPr>
      </w:pPr>
      <w:r w:rsidRPr="000C5A0C">
        <w:rPr>
          <w:rFonts w:hint="cs"/>
          <w:sz w:val="28"/>
          <w:szCs w:val="28"/>
          <w:rtl/>
        </w:rPr>
        <w:t>מצבו של אובייקט בדרך כלל מיוצג</w:t>
      </w:r>
      <w:r w:rsidR="00CB74BC" w:rsidRPr="000C5A0C">
        <w:rPr>
          <w:rFonts w:hint="cs"/>
          <w:sz w:val="28"/>
          <w:szCs w:val="28"/>
          <w:rtl/>
        </w:rPr>
        <w:t xml:space="preserve"> לפי מ</w:t>
      </w:r>
      <w:ins w:id="1031" w:author="Stav Cohen" w:date="2020-11-10T13:53:00Z">
        <w:r w:rsidR="001B2C97">
          <w:rPr>
            <w:rFonts w:hint="cs"/>
            <w:sz w:val="28"/>
            <w:szCs w:val="28"/>
            <w:rtl/>
          </w:rPr>
          <w:t>יקו</w:t>
        </w:r>
      </w:ins>
      <w:del w:id="1032" w:author="Stav Cohen" w:date="2020-11-10T13:53:00Z">
        <w:r w:rsidR="00CB74BC" w:rsidRPr="000C5A0C" w:rsidDel="001B2C97">
          <w:rPr>
            <w:rFonts w:hint="cs"/>
            <w:sz w:val="28"/>
            <w:szCs w:val="28"/>
            <w:rtl/>
          </w:rPr>
          <w:delText>קו</w:delText>
        </w:r>
      </w:del>
      <w:r w:rsidR="00CB74BC" w:rsidRPr="000C5A0C">
        <w:rPr>
          <w:rFonts w:hint="cs"/>
          <w:sz w:val="28"/>
          <w:szCs w:val="28"/>
          <w:rtl/>
        </w:rPr>
        <w:t>מו</w:t>
      </w:r>
      <w:del w:id="1033" w:author="Stav Cohen" w:date="2020-11-10T13:53:00Z">
        <w:r w:rsidR="00CB74BC" w:rsidRPr="000C5A0C" w:rsidDel="001B2C97">
          <w:rPr>
            <w:rFonts w:hint="cs"/>
            <w:sz w:val="28"/>
            <w:szCs w:val="28"/>
            <w:rtl/>
          </w:rPr>
          <w:delText>ת</w:delText>
        </w:r>
      </w:del>
      <w:r w:rsidR="00CB74BC" w:rsidRPr="000C5A0C">
        <w:rPr>
          <w:rFonts w:hint="cs"/>
          <w:sz w:val="28"/>
          <w:szCs w:val="28"/>
          <w:rtl/>
        </w:rPr>
        <w:t xml:space="preserve">, המהירות שלו ויכולת </w:t>
      </w:r>
      <w:r w:rsidR="00881348" w:rsidRPr="000C5A0C">
        <w:rPr>
          <w:rFonts w:hint="cs"/>
          <w:sz w:val="28"/>
          <w:szCs w:val="28"/>
          <w:rtl/>
        </w:rPr>
        <w:t>ה</w:t>
      </w:r>
      <w:r w:rsidR="00CB74BC" w:rsidRPr="000C5A0C">
        <w:rPr>
          <w:rFonts w:hint="cs"/>
          <w:sz w:val="28"/>
          <w:szCs w:val="28"/>
          <w:rtl/>
        </w:rPr>
        <w:t>האצה שלו בזמן מסוים. מעקב אחרי אובייקטים תנועתיים זו משימה מאוד חשובה עבור נהיגה אוטונומית. לדוגמא נסיעה אוטונומית בכביש מצריכה חישוב מרחק בלימה של הרכב האוטונומי מול הרכב אשר נמצא מולו בכביש</w:t>
      </w:r>
      <w:r w:rsidR="00881348" w:rsidRPr="000C5A0C">
        <w:rPr>
          <w:rFonts w:hint="cs"/>
          <w:sz w:val="28"/>
          <w:szCs w:val="28"/>
          <w:rtl/>
        </w:rPr>
        <w:t>.</w:t>
      </w:r>
      <w:r w:rsidR="00CB74BC" w:rsidRPr="000C5A0C">
        <w:rPr>
          <w:rFonts w:hint="cs"/>
          <w:sz w:val="28"/>
          <w:szCs w:val="28"/>
          <w:rtl/>
        </w:rPr>
        <w:t xml:space="preserve"> מרחק בלימה זה מחושב לפי מצב הרכב ומהירותו. </w:t>
      </w:r>
    </w:p>
    <w:p w14:paraId="036EFCFB" w14:textId="77777777" w:rsidR="00017B62" w:rsidRPr="000C5A0C" w:rsidRDefault="00CB74BC" w:rsidP="00F30BC6">
      <w:pPr>
        <w:bidi/>
        <w:jc w:val="both"/>
        <w:rPr>
          <w:sz w:val="28"/>
          <w:szCs w:val="28"/>
          <w:rtl/>
        </w:rPr>
      </w:pPr>
      <w:r w:rsidRPr="000C5A0C">
        <w:rPr>
          <w:rFonts w:hint="cs"/>
          <w:sz w:val="28"/>
          <w:szCs w:val="28"/>
          <w:rtl/>
        </w:rPr>
        <w:t>חישוב מרחק בלימה זה קריטי לשם מניעת תאונות והתנגשויות שיכולות לקרות מאי שמירת מרחק מספיק בין מכונית למכונית.</w:t>
      </w:r>
      <w:r w:rsidR="005F6302" w:rsidRPr="000C5A0C">
        <w:rPr>
          <w:rFonts w:hint="cs"/>
          <w:sz w:val="28"/>
          <w:szCs w:val="28"/>
          <w:rtl/>
        </w:rPr>
        <w:t xml:space="preserve"> </w:t>
      </w:r>
      <w:r w:rsidR="002A1D88" w:rsidRPr="000C5A0C">
        <w:rPr>
          <w:rFonts w:hint="cs"/>
          <w:sz w:val="28"/>
          <w:szCs w:val="28"/>
          <w:rtl/>
        </w:rPr>
        <w:t>במקרה של הולכי רגל, אופניים או אופנוע</w:t>
      </w:r>
      <w:r w:rsidR="00881348" w:rsidRPr="000C5A0C">
        <w:rPr>
          <w:rFonts w:hint="cs"/>
          <w:sz w:val="28"/>
          <w:szCs w:val="28"/>
          <w:rtl/>
        </w:rPr>
        <w:t>,</w:t>
      </w:r>
      <w:r w:rsidR="002A1D88" w:rsidRPr="000C5A0C">
        <w:rPr>
          <w:rFonts w:hint="cs"/>
          <w:sz w:val="28"/>
          <w:szCs w:val="28"/>
          <w:rtl/>
        </w:rPr>
        <w:t xml:space="preserve"> חיזוי התנועה הבאה שלהם נהיה קשה יותר מכיוון שהם יכולים לשנות את כיוון תנועתם ומהירותם בזריזות וללא סימני מוקדמים. זו אחת הסיבות שבגללה אנשים נוהגים לנהוג לאט ובזהירות יותר באזור של אנשים ורוכבים.</w:t>
      </w:r>
    </w:p>
    <w:p w14:paraId="53EBE6EC" w14:textId="77777777" w:rsidR="002A1D88" w:rsidRPr="000C5A0C" w:rsidRDefault="002A1D88" w:rsidP="00F30BC6">
      <w:pPr>
        <w:bidi/>
        <w:jc w:val="both"/>
        <w:rPr>
          <w:sz w:val="28"/>
          <w:szCs w:val="28"/>
          <w:rtl/>
        </w:rPr>
      </w:pPr>
      <w:r w:rsidRPr="000C5A0C">
        <w:rPr>
          <w:rFonts w:hint="cs"/>
          <w:sz w:val="28"/>
          <w:szCs w:val="28"/>
          <w:rtl/>
        </w:rPr>
        <w:t xml:space="preserve"> זיהוי ומעקב אחרי אובייקטים תנועתיים מאפשרים למכונית האוטונומית להתאים את מהירותה לפי הסביבה שבה היא נמצאת.</w:t>
      </w:r>
    </w:p>
    <w:p w14:paraId="1C06DF5A" w14:textId="77777777" w:rsidR="00017B62" w:rsidRPr="000C5A0C" w:rsidRDefault="002A1D88" w:rsidP="00F30BC6">
      <w:pPr>
        <w:bidi/>
        <w:jc w:val="both"/>
        <w:rPr>
          <w:sz w:val="28"/>
          <w:szCs w:val="28"/>
          <w:rtl/>
        </w:rPr>
      </w:pPr>
      <w:r w:rsidRPr="000C5A0C">
        <w:rPr>
          <w:rFonts w:hint="cs"/>
          <w:sz w:val="28"/>
          <w:szCs w:val="28"/>
          <w:rtl/>
        </w:rPr>
        <w:t xml:space="preserve">מערכות מעקב נתקלות באתגרים </w:t>
      </w:r>
      <w:r w:rsidR="00881348" w:rsidRPr="000C5A0C">
        <w:rPr>
          <w:rFonts w:hint="cs"/>
          <w:sz w:val="28"/>
          <w:szCs w:val="28"/>
          <w:rtl/>
        </w:rPr>
        <w:t xml:space="preserve">רבים </w:t>
      </w:r>
      <w:r w:rsidRPr="000C5A0C">
        <w:rPr>
          <w:rFonts w:hint="cs"/>
          <w:sz w:val="28"/>
          <w:szCs w:val="28"/>
          <w:rtl/>
        </w:rPr>
        <w:t>שעליהם ה</w:t>
      </w:r>
      <w:r w:rsidR="00881348" w:rsidRPr="000C5A0C">
        <w:rPr>
          <w:rFonts w:hint="cs"/>
          <w:sz w:val="28"/>
          <w:szCs w:val="28"/>
          <w:rtl/>
        </w:rPr>
        <w:t>ן</w:t>
      </w:r>
      <w:r w:rsidRPr="000C5A0C">
        <w:rPr>
          <w:rFonts w:hint="cs"/>
          <w:sz w:val="28"/>
          <w:szCs w:val="28"/>
          <w:rtl/>
        </w:rPr>
        <w:t xml:space="preserve"> חייבות להתגבר לדוגמא: מרחב עמוס אובייקטים, השונות והמורכבות של התנועה, חסימת מרחב הראייה ועוד. </w:t>
      </w:r>
    </w:p>
    <w:p w14:paraId="4EB33D96" w14:textId="43F3CBC9" w:rsidR="00017B62" w:rsidRPr="000C5A0C" w:rsidRDefault="002A1D88" w:rsidP="00F30BC6">
      <w:pPr>
        <w:bidi/>
        <w:jc w:val="both"/>
        <w:rPr>
          <w:sz w:val="28"/>
          <w:szCs w:val="28"/>
          <w:rtl/>
        </w:rPr>
      </w:pPr>
      <w:r w:rsidRPr="000C5A0C">
        <w:rPr>
          <w:rFonts w:hint="cs"/>
          <w:sz w:val="28"/>
          <w:szCs w:val="28"/>
          <w:rtl/>
        </w:rPr>
        <w:t>המשימה של מעקב אחר אובייקט ספציפי היא גם אספקט מאתגר מעצם כך שאובייקטים מאותו סוג (לדוגמא מכונית) יכולים להיראות ממש דומה (ישנה אפשרות שבשדה הראייה יהיו בדיוק אות</w:t>
      </w:r>
      <w:r w:rsidR="00881348" w:rsidRPr="000C5A0C">
        <w:rPr>
          <w:rFonts w:hint="cs"/>
          <w:sz w:val="28"/>
          <w:szCs w:val="28"/>
          <w:rtl/>
        </w:rPr>
        <w:t>ן</w:t>
      </w:r>
      <w:r w:rsidRPr="000C5A0C">
        <w:rPr>
          <w:rFonts w:hint="cs"/>
          <w:sz w:val="28"/>
          <w:szCs w:val="28"/>
          <w:rtl/>
        </w:rPr>
        <w:t xml:space="preserve"> 2 מכוניות מאותו סוג ודגם)</w:t>
      </w:r>
      <w:r w:rsidR="00881348" w:rsidRPr="000C5A0C">
        <w:rPr>
          <w:rFonts w:hint="cs"/>
          <w:sz w:val="28"/>
          <w:szCs w:val="28"/>
          <w:rtl/>
        </w:rPr>
        <w:t>.</w:t>
      </w:r>
      <w:r w:rsidR="00017B62" w:rsidRPr="000C5A0C">
        <w:rPr>
          <w:rFonts w:hint="cs"/>
          <w:sz w:val="28"/>
          <w:szCs w:val="28"/>
          <w:rtl/>
        </w:rPr>
        <w:t xml:space="preserve"> אלגוריתם למעקב יהיה חייב ללמוד להבדיל אפילו בין אובייקטים דומים וכאן רשתות נוירונים יכולות לעזור לשם סיווג קטגורית האובייקט ולמידת המראה של כל אובייקט על מנת שהאלגוריתם יוכל להבדיל </w:t>
      </w:r>
      <w:del w:id="1034" w:author="Stav Cohen" w:date="2020-09-14T13:36:00Z">
        <w:r w:rsidR="00017B62" w:rsidRPr="000C5A0C" w:rsidDel="008A6C23">
          <w:rPr>
            <w:rFonts w:hint="cs"/>
            <w:sz w:val="28"/>
            <w:szCs w:val="28"/>
            <w:rtl/>
          </w:rPr>
          <w:delText>בינהם</w:delText>
        </w:r>
      </w:del>
      <w:ins w:id="1035" w:author="Stav Cohen" w:date="2020-09-14T13:36:00Z">
        <w:r w:rsidR="008A6C23" w:rsidRPr="000C5A0C">
          <w:rPr>
            <w:rFonts w:hint="cs"/>
            <w:sz w:val="28"/>
            <w:szCs w:val="28"/>
            <w:rtl/>
          </w:rPr>
          <w:t>ביניה</w:t>
        </w:r>
        <w:r w:rsidR="008A6C23" w:rsidRPr="000C5A0C">
          <w:rPr>
            <w:rFonts w:hint="eastAsia"/>
            <w:sz w:val="28"/>
            <w:szCs w:val="28"/>
            <w:rtl/>
          </w:rPr>
          <w:t>ם</w:t>
        </w:r>
      </w:ins>
      <w:r w:rsidR="00017B62" w:rsidRPr="000C5A0C">
        <w:rPr>
          <w:rFonts w:hint="cs"/>
          <w:sz w:val="28"/>
          <w:szCs w:val="28"/>
          <w:rtl/>
        </w:rPr>
        <w:t>.</w:t>
      </w:r>
    </w:p>
    <w:p w14:paraId="4D4E7EAE" w14:textId="7557897C" w:rsidR="002A1D88" w:rsidRDefault="002A1D88" w:rsidP="00F30BC6">
      <w:pPr>
        <w:bidi/>
        <w:jc w:val="both"/>
        <w:rPr>
          <w:sz w:val="28"/>
          <w:szCs w:val="28"/>
          <w:rtl/>
        </w:rPr>
      </w:pPr>
      <w:r w:rsidRPr="000C5A0C">
        <w:rPr>
          <w:rFonts w:hint="cs"/>
          <w:sz w:val="28"/>
          <w:szCs w:val="28"/>
          <w:rtl/>
        </w:rPr>
        <w:t xml:space="preserve">אתגרים </w:t>
      </w:r>
      <w:del w:id="1036" w:author="Stav Cohen" w:date="2020-09-14T13:36:00Z">
        <w:r w:rsidRPr="000C5A0C" w:rsidDel="008A6C23">
          <w:rPr>
            <w:rFonts w:hint="cs"/>
            <w:sz w:val="28"/>
            <w:szCs w:val="28"/>
            <w:rtl/>
          </w:rPr>
          <w:delText>פיזיקלים</w:delText>
        </w:r>
      </w:del>
      <w:ins w:id="1037" w:author="Stav Cohen" w:date="2020-09-14T13:36:00Z">
        <w:r w:rsidR="008A6C23" w:rsidRPr="000C5A0C">
          <w:rPr>
            <w:rFonts w:hint="cs"/>
            <w:sz w:val="28"/>
            <w:szCs w:val="28"/>
            <w:rtl/>
          </w:rPr>
          <w:t>פיזיקליי</w:t>
        </w:r>
        <w:r w:rsidR="008A6C23" w:rsidRPr="000C5A0C">
          <w:rPr>
            <w:rFonts w:hint="eastAsia"/>
            <w:sz w:val="28"/>
            <w:szCs w:val="28"/>
            <w:rtl/>
          </w:rPr>
          <w:t>ם</w:t>
        </w:r>
      </w:ins>
      <w:r w:rsidRPr="000C5A0C">
        <w:rPr>
          <w:rFonts w:hint="cs"/>
          <w:sz w:val="28"/>
          <w:szCs w:val="28"/>
          <w:rtl/>
        </w:rPr>
        <w:t xml:space="preserve"> נוספים הם תנאי מזג האוויר, שעת היום, צללים והשתקפויות</w:t>
      </w:r>
      <w:r w:rsidR="00881348" w:rsidRPr="000C5A0C">
        <w:rPr>
          <w:rFonts w:hint="cs"/>
          <w:sz w:val="28"/>
          <w:szCs w:val="28"/>
          <w:rtl/>
        </w:rPr>
        <w:t xml:space="preserve"> אשר</w:t>
      </w:r>
      <w:r w:rsidRPr="000C5A0C">
        <w:rPr>
          <w:rFonts w:hint="cs"/>
          <w:sz w:val="28"/>
          <w:szCs w:val="28"/>
          <w:rtl/>
        </w:rPr>
        <w:t xml:space="preserve"> </w:t>
      </w:r>
      <w:r w:rsidR="00E71264" w:rsidRPr="000C5A0C">
        <w:rPr>
          <w:rFonts w:hint="cs"/>
          <w:sz w:val="28"/>
          <w:szCs w:val="28"/>
          <w:rtl/>
        </w:rPr>
        <w:t>גם משפיעים על היכולת של אלגוריתם לעקוב אחרי אובייקט מסוים.</w:t>
      </w:r>
    </w:p>
    <w:p w14:paraId="575EB539" w14:textId="77777777" w:rsidR="00017B62" w:rsidRDefault="00017B62" w:rsidP="00F30BC6">
      <w:pPr>
        <w:bidi/>
        <w:jc w:val="both"/>
        <w:rPr>
          <w:sz w:val="28"/>
          <w:szCs w:val="28"/>
          <w:rtl/>
        </w:rPr>
      </w:pPr>
    </w:p>
    <w:p w14:paraId="675B27A4" w14:textId="77777777" w:rsidR="00017B62" w:rsidRDefault="00017B62" w:rsidP="00F30BC6">
      <w:pPr>
        <w:bidi/>
        <w:jc w:val="both"/>
        <w:rPr>
          <w:sz w:val="28"/>
          <w:szCs w:val="28"/>
          <w:rtl/>
        </w:rPr>
      </w:pPr>
    </w:p>
    <w:p w14:paraId="2F0CB9E9" w14:textId="77777777" w:rsidR="00017B62" w:rsidRDefault="00017B62" w:rsidP="00F30BC6">
      <w:pPr>
        <w:bidi/>
        <w:jc w:val="both"/>
        <w:rPr>
          <w:sz w:val="28"/>
          <w:szCs w:val="28"/>
          <w:rtl/>
        </w:rPr>
      </w:pPr>
    </w:p>
    <w:p w14:paraId="1644F8BD" w14:textId="77777777" w:rsidR="00017B62" w:rsidRDefault="00017B62" w:rsidP="00F30BC6">
      <w:pPr>
        <w:bidi/>
        <w:jc w:val="both"/>
        <w:rPr>
          <w:sz w:val="28"/>
          <w:szCs w:val="28"/>
          <w:rtl/>
        </w:rPr>
      </w:pPr>
    </w:p>
    <w:p w14:paraId="6F071D02" w14:textId="77777777" w:rsidR="00017B62" w:rsidRDefault="00017B62" w:rsidP="00F30BC6">
      <w:pPr>
        <w:bidi/>
        <w:jc w:val="both"/>
        <w:rPr>
          <w:sz w:val="28"/>
          <w:szCs w:val="28"/>
          <w:rtl/>
        </w:rPr>
      </w:pPr>
    </w:p>
    <w:p w14:paraId="7EF0D853" w14:textId="77777777" w:rsidR="00017B62" w:rsidRDefault="00017B62" w:rsidP="00F30BC6">
      <w:pPr>
        <w:bidi/>
        <w:jc w:val="both"/>
        <w:rPr>
          <w:sz w:val="28"/>
          <w:szCs w:val="28"/>
          <w:rtl/>
        </w:rPr>
      </w:pPr>
    </w:p>
    <w:p w14:paraId="78A7D911" w14:textId="3E9F8753" w:rsidR="00017B62" w:rsidRPr="000C5A0C" w:rsidRDefault="005F6302" w:rsidP="00F30BC6">
      <w:pPr>
        <w:bidi/>
        <w:jc w:val="both"/>
        <w:rPr>
          <w:sz w:val="28"/>
          <w:szCs w:val="28"/>
          <w:rtl/>
        </w:rPr>
      </w:pPr>
      <w:r w:rsidRPr="000C5A0C">
        <w:rPr>
          <w:rFonts w:hint="cs"/>
          <w:sz w:val="28"/>
          <w:szCs w:val="28"/>
          <w:rtl/>
        </w:rPr>
        <w:t xml:space="preserve">ישנם אלגוריתמים </w:t>
      </w:r>
      <w:r w:rsidR="00881348" w:rsidRPr="000C5A0C">
        <w:rPr>
          <w:rFonts w:hint="cs"/>
          <w:sz w:val="28"/>
          <w:szCs w:val="28"/>
          <w:rtl/>
        </w:rPr>
        <w:t xml:space="preserve">רבים </w:t>
      </w:r>
      <w:r w:rsidRPr="000C5A0C">
        <w:rPr>
          <w:rFonts w:hint="cs"/>
          <w:sz w:val="28"/>
          <w:szCs w:val="28"/>
          <w:rtl/>
        </w:rPr>
        <w:t xml:space="preserve">שפותחו לשם מעקב אחרי אובייקטים אך רובם עובדים לפי עקרון מנחה מסוים, הכינוי לאלגוריתמים אלו הוא  </w:t>
      </w:r>
      <w:r w:rsidRPr="000C5A0C">
        <w:rPr>
          <w:sz w:val="28"/>
          <w:szCs w:val="28"/>
        </w:rPr>
        <w:t xml:space="preserve">MOT </w:t>
      </w:r>
      <w:r w:rsidRPr="000C5A0C">
        <w:rPr>
          <w:rFonts w:hint="cs"/>
          <w:sz w:val="28"/>
          <w:szCs w:val="28"/>
        </w:rPr>
        <w:t xml:space="preserve"> </w:t>
      </w:r>
      <w:r w:rsidRPr="000C5A0C">
        <w:rPr>
          <w:rFonts w:hint="cs"/>
          <w:sz w:val="28"/>
          <w:szCs w:val="28"/>
          <w:rtl/>
        </w:rPr>
        <w:t xml:space="preserve">- </w:t>
      </w:r>
      <w:r w:rsidRPr="000C5A0C">
        <w:rPr>
          <w:sz w:val="28"/>
          <w:szCs w:val="28"/>
        </w:rPr>
        <w:t>Multiple Object Tracking</w:t>
      </w:r>
      <w:r w:rsidRPr="000C5A0C">
        <w:rPr>
          <w:rFonts w:hint="cs"/>
          <w:sz w:val="28"/>
          <w:szCs w:val="28"/>
          <w:rtl/>
        </w:rPr>
        <w:t xml:space="preserve"> .</w:t>
      </w:r>
      <w:r w:rsidR="002F73DB" w:rsidRPr="000C5A0C">
        <w:rPr>
          <w:sz w:val="28"/>
          <w:szCs w:val="28"/>
        </w:rPr>
        <w:t>[</w:t>
      </w:r>
      <w:del w:id="1038" w:author="Stav Cohen" w:date="2020-10-16T13:37:00Z">
        <w:r w:rsidR="000C5A0C" w:rsidDel="008D29DC">
          <w:rPr>
            <w:sz w:val="28"/>
            <w:szCs w:val="28"/>
          </w:rPr>
          <w:delText>13</w:delText>
        </w:r>
      </w:del>
      <w:ins w:id="1039" w:author="Stav Cohen" w:date="2020-10-16T13:37:00Z">
        <w:r w:rsidR="008D29DC">
          <w:rPr>
            <w:sz w:val="28"/>
            <w:szCs w:val="28"/>
          </w:rPr>
          <w:t>15</w:t>
        </w:r>
      </w:ins>
      <w:r w:rsidR="002F73DB" w:rsidRPr="000C5A0C">
        <w:rPr>
          <w:sz w:val="28"/>
          <w:szCs w:val="28"/>
        </w:rPr>
        <w:t>]</w:t>
      </w:r>
    </w:p>
    <w:p w14:paraId="5A3F5730" w14:textId="77777777" w:rsidR="005F6302" w:rsidRPr="000C5A0C" w:rsidRDefault="005F6302" w:rsidP="00F30BC6">
      <w:pPr>
        <w:pStyle w:val="ListParagraph"/>
        <w:numPr>
          <w:ilvl w:val="0"/>
          <w:numId w:val="5"/>
        </w:numPr>
        <w:bidi/>
        <w:jc w:val="both"/>
        <w:rPr>
          <w:sz w:val="28"/>
          <w:szCs w:val="28"/>
        </w:rPr>
      </w:pPr>
      <w:r w:rsidRPr="000C5A0C">
        <w:rPr>
          <w:rFonts w:hint="cs"/>
          <w:sz w:val="28"/>
          <w:szCs w:val="28"/>
          <w:rtl/>
        </w:rPr>
        <w:t xml:space="preserve">שימוש באלגוריתם לזיהוי אובייקטים המנתח כל פריים של הסרטון בשביל לסווג אובייקטים לקטגוריות שונות באמצעות </w:t>
      </w:r>
      <w:r w:rsidRPr="000C5A0C">
        <w:rPr>
          <w:sz w:val="28"/>
          <w:szCs w:val="28"/>
        </w:rPr>
        <w:t>Bounding Boxes</w:t>
      </w:r>
      <w:r w:rsidRPr="000C5A0C">
        <w:rPr>
          <w:rFonts w:hint="cs"/>
          <w:sz w:val="28"/>
          <w:szCs w:val="28"/>
          <w:rtl/>
        </w:rPr>
        <w:t>.</w:t>
      </w:r>
    </w:p>
    <w:p w14:paraId="4B00A993" w14:textId="77777777" w:rsidR="005F6302" w:rsidRPr="000C5A0C" w:rsidRDefault="005F6302" w:rsidP="00F30BC6">
      <w:pPr>
        <w:pStyle w:val="ListParagraph"/>
        <w:numPr>
          <w:ilvl w:val="0"/>
          <w:numId w:val="5"/>
        </w:numPr>
        <w:bidi/>
        <w:jc w:val="both"/>
        <w:rPr>
          <w:sz w:val="28"/>
          <w:szCs w:val="28"/>
        </w:rPr>
      </w:pPr>
      <w:r w:rsidRPr="000C5A0C">
        <w:rPr>
          <w:rFonts w:hint="cs"/>
          <w:sz w:val="28"/>
          <w:szCs w:val="28"/>
          <w:rtl/>
        </w:rPr>
        <w:t xml:space="preserve">שימוש באלגוריתמי </w:t>
      </w:r>
      <w:r w:rsidRPr="000C5A0C">
        <w:rPr>
          <w:sz w:val="28"/>
          <w:szCs w:val="28"/>
        </w:rPr>
        <w:t>Feature Extraction/Motion</w:t>
      </w:r>
      <w:r w:rsidRPr="000C5A0C">
        <w:rPr>
          <w:rFonts w:hint="cs"/>
          <w:sz w:val="28"/>
          <w:szCs w:val="28"/>
          <w:rtl/>
        </w:rPr>
        <w:t xml:space="preserve"> אשר ינתחו כל פיצ'ר של האובייקט שזוהה ויבנו לו סוג של פרופיל נראות</w:t>
      </w:r>
      <w:r w:rsidR="00881348" w:rsidRPr="000C5A0C">
        <w:rPr>
          <w:rFonts w:hint="cs"/>
          <w:sz w:val="28"/>
          <w:szCs w:val="28"/>
          <w:rtl/>
        </w:rPr>
        <w:t>.</w:t>
      </w:r>
      <w:r w:rsidRPr="000C5A0C">
        <w:rPr>
          <w:rFonts w:hint="cs"/>
          <w:sz w:val="28"/>
          <w:szCs w:val="28"/>
          <w:rtl/>
        </w:rPr>
        <w:t xml:space="preserve"> בנוסף האלגוריתמים ינסו לחזות את הצעד הבא של כל אובייקט.</w:t>
      </w:r>
    </w:p>
    <w:p w14:paraId="73763DC6" w14:textId="77777777" w:rsidR="005F6302" w:rsidRPr="000C5A0C" w:rsidRDefault="005F6302" w:rsidP="00F30BC6">
      <w:pPr>
        <w:pStyle w:val="ListParagraph"/>
        <w:numPr>
          <w:ilvl w:val="0"/>
          <w:numId w:val="5"/>
        </w:numPr>
        <w:bidi/>
        <w:jc w:val="both"/>
        <w:rPr>
          <w:sz w:val="28"/>
          <w:szCs w:val="28"/>
        </w:rPr>
      </w:pPr>
      <w:r w:rsidRPr="000C5A0C">
        <w:rPr>
          <w:rFonts w:hint="cs"/>
          <w:sz w:val="28"/>
          <w:szCs w:val="28"/>
          <w:rtl/>
        </w:rPr>
        <w:t>שימוש במידע שנותח בשלב 2 בשביל לחשב מטריצת דמיון/מרחק בין כל אחד מהאובייקטים שזיהינו.</w:t>
      </w:r>
    </w:p>
    <w:p w14:paraId="1A2CB8D0" w14:textId="77777777" w:rsidR="005F6302" w:rsidRDefault="005F6302" w:rsidP="00F30BC6">
      <w:pPr>
        <w:pStyle w:val="ListParagraph"/>
        <w:numPr>
          <w:ilvl w:val="0"/>
          <w:numId w:val="5"/>
        </w:numPr>
        <w:bidi/>
        <w:jc w:val="both"/>
        <w:rPr>
          <w:sz w:val="28"/>
          <w:szCs w:val="28"/>
        </w:rPr>
      </w:pPr>
      <w:r w:rsidRPr="000C5A0C">
        <w:rPr>
          <w:rFonts w:hint="cs"/>
          <w:sz w:val="28"/>
          <w:szCs w:val="28"/>
          <w:rtl/>
        </w:rPr>
        <w:t>ש</w:t>
      </w:r>
      <w:r w:rsidR="00571A11" w:rsidRPr="000C5A0C">
        <w:rPr>
          <w:rFonts w:hint="cs"/>
          <w:sz w:val="28"/>
          <w:szCs w:val="28"/>
          <w:rtl/>
        </w:rPr>
        <w:t>ימוש במטריצת המרחק/דמיון בשביל לקשר כל אובייקט שנלמד בשלבים הקודמים לאובייקט המתאים הנמצא בפריים הבא</w:t>
      </w:r>
      <w:r w:rsidR="00571A11">
        <w:rPr>
          <w:rFonts w:hint="cs"/>
          <w:sz w:val="28"/>
          <w:szCs w:val="28"/>
          <w:rtl/>
        </w:rPr>
        <w:t xml:space="preserve"> בסרטון.</w:t>
      </w:r>
    </w:p>
    <w:p w14:paraId="40BABBFC" w14:textId="77777777" w:rsidR="005F6302" w:rsidRDefault="00571A11" w:rsidP="00F30BC6">
      <w:pPr>
        <w:pStyle w:val="ListParagraph"/>
        <w:bidi/>
        <w:jc w:val="both"/>
        <w:rPr>
          <w:sz w:val="28"/>
          <w:szCs w:val="28"/>
        </w:rPr>
      </w:pPr>
      <w:r w:rsidRPr="00571A11">
        <w:rPr>
          <w:rFonts w:cs="Arial"/>
          <w:noProof/>
          <w:sz w:val="28"/>
          <w:szCs w:val="28"/>
          <w:rtl/>
        </w:rPr>
        <w:drawing>
          <wp:inline distT="0" distB="0" distL="0" distR="0" wp14:anchorId="04A9AA59" wp14:editId="7BF8C583">
            <wp:extent cx="5794040" cy="307715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7161" cy="3084123"/>
                    </a:xfrm>
                    <a:prstGeom prst="rect">
                      <a:avLst/>
                    </a:prstGeom>
                  </pic:spPr>
                </pic:pic>
              </a:graphicData>
            </a:graphic>
          </wp:inline>
        </w:drawing>
      </w:r>
    </w:p>
    <w:p w14:paraId="56CA83C5" w14:textId="63AF46D0" w:rsidR="002F73DB" w:rsidRDefault="002F73DB" w:rsidP="000C5A0C">
      <w:pPr>
        <w:pStyle w:val="ListParagraph"/>
        <w:bidi/>
        <w:jc w:val="center"/>
        <w:rPr>
          <w:rtl/>
        </w:rPr>
      </w:pPr>
      <w:r w:rsidRPr="008017A7">
        <w:rPr>
          <w:rFonts w:hint="cs"/>
          <w:rtl/>
        </w:rPr>
        <w:t xml:space="preserve">תמונה מספר </w:t>
      </w:r>
      <w:del w:id="1040" w:author="Stav Cohen" w:date="2020-09-14T13:36:00Z">
        <w:r w:rsidR="000C5A0C" w:rsidDel="008A6C23">
          <w:rPr>
            <w:rFonts w:hint="cs"/>
            <w:rtl/>
          </w:rPr>
          <w:delText>31</w:delText>
        </w:r>
      </w:del>
      <w:ins w:id="1041" w:author="Stav Cohen" w:date="2020-09-14T13:36:00Z">
        <w:r w:rsidR="008A6C23">
          <w:rPr>
            <w:rFonts w:hint="cs"/>
            <w:rtl/>
          </w:rPr>
          <w:t>3</w:t>
        </w:r>
      </w:ins>
      <w:ins w:id="1042" w:author="Stav Cohen" w:date="2020-10-16T13:47:00Z">
        <w:r w:rsidR="001B6690">
          <w:rPr>
            <w:rFonts w:hint="cs"/>
            <w:rtl/>
          </w:rPr>
          <w:t>7</w:t>
        </w:r>
      </w:ins>
      <w:r>
        <w:rPr>
          <w:rFonts w:hint="cs"/>
          <w:rtl/>
        </w:rPr>
        <w:t xml:space="preserve">: שלבי אלגוריתם </w:t>
      </w:r>
      <w:r>
        <w:rPr>
          <w:rFonts w:hint="cs"/>
        </w:rPr>
        <w:t>MOT</w:t>
      </w:r>
      <w:r>
        <w:rPr>
          <w:rFonts w:hint="cs"/>
          <w:rtl/>
        </w:rPr>
        <w:t xml:space="preserve"> [</w:t>
      </w:r>
      <w:del w:id="1043" w:author="Stav Cohen" w:date="2020-10-16T13:37:00Z">
        <w:r w:rsidDel="008D29DC">
          <w:rPr>
            <w:rFonts w:hint="cs"/>
            <w:rtl/>
          </w:rPr>
          <w:delText>1</w:delText>
        </w:r>
        <w:r w:rsidR="000C5A0C" w:rsidDel="008D29DC">
          <w:rPr>
            <w:rFonts w:hint="cs"/>
            <w:rtl/>
          </w:rPr>
          <w:delText>3</w:delText>
        </w:r>
      </w:del>
      <w:ins w:id="1044" w:author="Stav Cohen" w:date="2020-10-16T13:37:00Z">
        <w:r w:rsidR="008D29DC">
          <w:rPr>
            <w:rFonts w:hint="cs"/>
            <w:rtl/>
          </w:rPr>
          <w:t>15</w:t>
        </w:r>
      </w:ins>
      <w:r>
        <w:rPr>
          <w:rFonts w:hint="cs"/>
          <w:rtl/>
        </w:rPr>
        <w:t>].</w:t>
      </w:r>
    </w:p>
    <w:p w14:paraId="322DF283" w14:textId="77777777" w:rsidR="002F73DB" w:rsidRDefault="002F73DB" w:rsidP="00F30BC6">
      <w:pPr>
        <w:pStyle w:val="ListParagraph"/>
        <w:bidi/>
        <w:jc w:val="both"/>
        <w:rPr>
          <w:rtl/>
        </w:rPr>
      </w:pPr>
    </w:p>
    <w:p w14:paraId="27BD4C2E" w14:textId="6C235A0C" w:rsidR="0014250F" w:rsidRDefault="0014250F" w:rsidP="00F30BC6">
      <w:pPr>
        <w:pStyle w:val="ListParagraph"/>
        <w:bidi/>
        <w:jc w:val="both"/>
        <w:rPr>
          <w:ins w:id="1045" w:author="Stav Cohen" w:date="2020-09-14T20:00:00Z"/>
          <w:sz w:val="28"/>
          <w:szCs w:val="28"/>
          <w:rtl/>
        </w:rPr>
      </w:pPr>
      <w:r>
        <w:rPr>
          <w:rFonts w:hint="cs"/>
          <w:sz w:val="28"/>
          <w:szCs w:val="28"/>
          <w:rtl/>
        </w:rPr>
        <w:t xml:space="preserve">ניתן לראות בתמונה מספר </w:t>
      </w:r>
      <w:del w:id="1046" w:author="Stav Cohen" w:date="2020-09-14T13:36:00Z">
        <w:r w:rsidR="000C5A0C" w:rsidDel="008A6C23">
          <w:rPr>
            <w:rFonts w:hint="cs"/>
            <w:sz w:val="28"/>
            <w:szCs w:val="28"/>
            <w:rtl/>
          </w:rPr>
          <w:delText>31</w:delText>
        </w:r>
        <w:r w:rsidDel="008A6C23">
          <w:rPr>
            <w:rFonts w:hint="cs"/>
            <w:sz w:val="28"/>
            <w:szCs w:val="28"/>
            <w:rtl/>
          </w:rPr>
          <w:delText xml:space="preserve"> </w:delText>
        </w:r>
      </w:del>
      <w:ins w:id="1047" w:author="Stav Cohen" w:date="2020-09-14T13:36:00Z">
        <w:r w:rsidR="008A6C23">
          <w:rPr>
            <w:rFonts w:hint="cs"/>
            <w:sz w:val="28"/>
            <w:szCs w:val="28"/>
            <w:rtl/>
          </w:rPr>
          <w:t>3</w:t>
        </w:r>
      </w:ins>
      <w:ins w:id="1048" w:author="Stav Cohen" w:date="2020-10-16T13:47:00Z">
        <w:r w:rsidR="001B6690">
          <w:rPr>
            <w:rFonts w:hint="cs"/>
            <w:sz w:val="28"/>
            <w:szCs w:val="28"/>
            <w:rtl/>
          </w:rPr>
          <w:t>7</w:t>
        </w:r>
      </w:ins>
      <w:ins w:id="1049" w:author="Stav Cohen" w:date="2020-09-14T13:36:00Z">
        <w:r w:rsidR="008A6C23">
          <w:rPr>
            <w:rFonts w:hint="cs"/>
            <w:sz w:val="28"/>
            <w:szCs w:val="28"/>
            <w:rtl/>
          </w:rPr>
          <w:t xml:space="preserve"> </w:t>
        </w:r>
      </w:ins>
      <w:r>
        <w:rPr>
          <w:rFonts w:hint="cs"/>
          <w:sz w:val="28"/>
          <w:szCs w:val="28"/>
          <w:rtl/>
        </w:rPr>
        <w:t>את שלבי האלגוריתם -</w:t>
      </w:r>
      <w:r>
        <w:rPr>
          <w:rFonts w:hint="cs"/>
          <w:sz w:val="28"/>
          <w:szCs w:val="28"/>
        </w:rPr>
        <w:t>MOT</w:t>
      </w:r>
      <w:r>
        <w:rPr>
          <w:rFonts w:hint="cs"/>
          <w:sz w:val="28"/>
          <w:szCs w:val="28"/>
          <w:rtl/>
        </w:rPr>
        <w:t xml:space="preserve"> העיקריים, חלק מאלגוריתמי -</w:t>
      </w:r>
      <w:r>
        <w:rPr>
          <w:rFonts w:hint="cs"/>
          <w:sz w:val="28"/>
          <w:szCs w:val="28"/>
        </w:rPr>
        <w:t>MOT</w:t>
      </w:r>
      <w:r>
        <w:rPr>
          <w:rFonts w:hint="cs"/>
          <w:sz w:val="28"/>
          <w:szCs w:val="28"/>
          <w:rtl/>
        </w:rPr>
        <w:t xml:space="preserve"> משנים חלק מהשלבים או מאחדים כמה מהם אך העיקרון נשאר זהה</w:t>
      </w:r>
      <w:r w:rsidR="00017B62">
        <w:rPr>
          <w:rFonts w:hint="cs"/>
          <w:sz w:val="28"/>
          <w:szCs w:val="28"/>
          <w:rtl/>
        </w:rPr>
        <w:t>: זיהוי האובייקט, ניתוח ולמידת המראה שלו, תיוג האובייקט ומעקב אחריו.</w:t>
      </w:r>
    </w:p>
    <w:p w14:paraId="3C03DF8D" w14:textId="77777777" w:rsidR="000A7F9B" w:rsidRDefault="000A7F9B">
      <w:pPr>
        <w:pStyle w:val="ListParagraph"/>
        <w:bidi/>
        <w:jc w:val="both"/>
        <w:rPr>
          <w:sz w:val="28"/>
          <w:szCs w:val="28"/>
          <w:rtl/>
        </w:rPr>
        <w:pPrChange w:id="1050" w:author="Stav Cohen" w:date="2020-09-14T20:00:00Z">
          <w:pPr>
            <w:pStyle w:val="ListParagraph"/>
            <w:bidi/>
            <w:jc w:val="both"/>
          </w:pPr>
        </w:pPrChange>
      </w:pPr>
    </w:p>
    <w:p w14:paraId="24204A38" w14:textId="33DC55EE" w:rsidR="00017B62" w:rsidRDefault="00017B62" w:rsidP="00F30BC6">
      <w:pPr>
        <w:pStyle w:val="ListParagraph"/>
        <w:bidi/>
        <w:jc w:val="both"/>
        <w:rPr>
          <w:ins w:id="1051" w:author="Stav Cohen" w:date="2020-09-14T20:05:00Z"/>
          <w:sz w:val="28"/>
          <w:szCs w:val="28"/>
          <w:rtl/>
        </w:rPr>
      </w:pPr>
    </w:p>
    <w:p w14:paraId="26D96381" w14:textId="122D80E3" w:rsidR="00630ED5" w:rsidRDefault="00630ED5">
      <w:pPr>
        <w:pStyle w:val="ListParagraph"/>
        <w:bidi/>
        <w:jc w:val="both"/>
        <w:rPr>
          <w:ins w:id="1052" w:author="Stav Cohen" w:date="2020-10-16T13:37:00Z"/>
          <w:sz w:val="28"/>
          <w:szCs w:val="28"/>
          <w:rtl/>
        </w:rPr>
      </w:pPr>
    </w:p>
    <w:p w14:paraId="76B638E9" w14:textId="47B2488B" w:rsidR="008D29DC" w:rsidRDefault="008D29DC" w:rsidP="008D29DC">
      <w:pPr>
        <w:pStyle w:val="ListParagraph"/>
        <w:bidi/>
        <w:jc w:val="both"/>
        <w:rPr>
          <w:ins w:id="1053" w:author="Stav Cohen" w:date="2020-10-16T13:37:00Z"/>
          <w:sz w:val="28"/>
          <w:szCs w:val="28"/>
          <w:rtl/>
        </w:rPr>
      </w:pPr>
    </w:p>
    <w:p w14:paraId="1D95C6C1" w14:textId="77777777" w:rsidR="008D29DC" w:rsidRDefault="008D29DC">
      <w:pPr>
        <w:pStyle w:val="ListParagraph"/>
        <w:bidi/>
        <w:jc w:val="both"/>
        <w:rPr>
          <w:sz w:val="28"/>
          <w:szCs w:val="28"/>
          <w:rtl/>
        </w:rPr>
        <w:pPrChange w:id="1054" w:author="Stav Cohen" w:date="2020-10-16T13:37:00Z">
          <w:pPr>
            <w:pStyle w:val="ListParagraph"/>
            <w:bidi/>
            <w:jc w:val="both"/>
          </w:pPr>
        </w:pPrChange>
      </w:pPr>
    </w:p>
    <w:p w14:paraId="05CC0117" w14:textId="31846587" w:rsidR="00017B62" w:rsidRDefault="000A7F9B" w:rsidP="000A7F9B">
      <w:pPr>
        <w:pStyle w:val="ListParagraph"/>
        <w:bidi/>
        <w:jc w:val="center"/>
        <w:rPr>
          <w:ins w:id="1055" w:author="Stav Cohen" w:date="2020-09-14T20:07:00Z"/>
          <w:b/>
          <w:bCs/>
          <w:sz w:val="32"/>
          <w:szCs w:val="32"/>
          <w:u w:val="single"/>
          <w:rtl/>
        </w:rPr>
      </w:pPr>
      <w:ins w:id="1056" w:author="Stav Cohen" w:date="2020-09-14T20:00:00Z">
        <w:r w:rsidRPr="000A7F9B">
          <w:rPr>
            <w:b/>
            <w:bCs/>
            <w:sz w:val="32"/>
            <w:szCs w:val="32"/>
            <w:u w:val="single"/>
            <w:rPrChange w:id="1057" w:author="Stav Cohen" w:date="2020-09-14T20:00:00Z">
              <w:rPr>
                <w:sz w:val="28"/>
                <w:szCs w:val="28"/>
              </w:rPr>
            </w:rPrChange>
          </w:rPr>
          <w:lastRenderedPageBreak/>
          <w:t>Siamese networks</w:t>
        </w:r>
      </w:ins>
    </w:p>
    <w:p w14:paraId="3F37BADE" w14:textId="56057992" w:rsidR="00630ED5" w:rsidRDefault="00630ED5" w:rsidP="00630ED5">
      <w:pPr>
        <w:pStyle w:val="ListParagraph"/>
        <w:bidi/>
        <w:jc w:val="center"/>
        <w:rPr>
          <w:ins w:id="1058" w:author="Stav Cohen" w:date="2020-09-14T21:22:00Z"/>
          <w:b/>
          <w:bCs/>
          <w:sz w:val="32"/>
          <w:szCs w:val="32"/>
          <w:u w:val="single"/>
          <w:rtl/>
        </w:rPr>
      </w:pPr>
    </w:p>
    <w:p w14:paraId="0D5ADAD8" w14:textId="176E7516" w:rsidR="00630ED5" w:rsidRPr="00A721D3" w:rsidRDefault="00630ED5">
      <w:pPr>
        <w:bidi/>
        <w:jc w:val="both"/>
        <w:rPr>
          <w:ins w:id="1059" w:author="Stav Cohen" w:date="2020-09-14T20:18:00Z"/>
          <w:sz w:val="28"/>
          <w:szCs w:val="28"/>
          <w:rtl/>
          <w:rPrChange w:id="1060" w:author="Stav Cohen" w:date="2020-09-14T21:24:00Z">
            <w:rPr>
              <w:ins w:id="1061" w:author="Stav Cohen" w:date="2020-09-14T20:18:00Z"/>
              <w:rtl/>
            </w:rPr>
          </w:rPrChange>
        </w:rPr>
        <w:pPrChange w:id="1062" w:author="Stav Cohen" w:date="2020-09-14T21:24:00Z">
          <w:pPr>
            <w:pStyle w:val="ListParagraph"/>
            <w:bidi/>
            <w:jc w:val="both"/>
          </w:pPr>
        </w:pPrChange>
      </w:pPr>
      <w:ins w:id="1063" w:author="Stav Cohen" w:date="2020-09-14T20:07:00Z">
        <w:r w:rsidRPr="00A721D3">
          <w:rPr>
            <w:rFonts w:hint="eastAsia"/>
            <w:sz w:val="28"/>
            <w:szCs w:val="28"/>
            <w:rtl/>
            <w:rPrChange w:id="1064" w:author="Stav Cohen" w:date="2020-09-14T21:24:00Z">
              <w:rPr>
                <w:rFonts w:hint="eastAsia"/>
                <w:rtl/>
              </w:rPr>
            </w:rPrChange>
          </w:rPr>
          <w:t>גישה</w:t>
        </w:r>
        <w:r w:rsidRPr="00A721D3">
          <w:rPr>
            <w:sz w:val="28"/>
            <w:szCs w:val="28"/>
            <w:rtl/>
            <w:rPrChange w:id="1065" w:author="Stav Cohen" w:date="2020-09-14T21:24:00Z">
              <w:rPr>
                <w:rtl/>
              </w:rPr>
            </w:rPrChange>
          </w:rPr>
          <w:t xml:space="preserve"> נוספת לפתרון בעיית המעקב אחרי אובייקטים היא השימוש ברשת – </w:t>
        </w:r>
        <w:r w:rsidRPr="00A721D3">
          <w:rPr>
            <w:sz w:val="28"/>
            <w:szCs w:val="28"/>
            <w:rPrChange w:id="1066" w:author="Stav Cohen" w:date="2020-09-14T21:24:00Z">
              <w:rPr/>
            </w:rPrChange>
          </w:rPr>
          <w:t>CNN</w:t>
        </w:r>
        <w:r w:rsidRPr="00A721D3">
          <w:rPr>
            <w:sz w:val="28"/>
            <w:szCs w:val="28"/>
            <w:rtl/>
            <w:rPrChange w:id="1067" w:author="Stav Cohen" w:date="2020-09-14T21:24:00Z">
              <w:rPr>
                <w:rtl/>
              </w:rPr>
            </w:rPrChange>
          </w:rPr>
          <w:t xml:space="preserve"> עם </w:t>
        </w:r>
      </w:ins>
      <w:ins w:id="1068" w:author="Stav Cohen" w:date="2020-09-14T20:08:00Z">
        <w:r w:rsidRPr="00A721D3">
          <w:rPr>
            <w:rFonts w:hint="eastAsia"/>
            <w:sz w:val="28"/>
            <w:szCs w:val="28"/>
            <w:rtl/>
            <w:rPrChange w:id="1069" w:author="Stav Cohen" w:date="2020-09-14T21:24:00Z">
              <w:rPr>
                <w:rFonts w:hint="eastAsia"/>
                <w:rtl/>
              </w:rPr>
            </w:rPrChange>
          </w:rPr>
          <w:t>פונקציי</w:t>
        </w:r>
      </w:ins>
      <w:ins w:id="1070" w:author="Stav Cohen" w:date="2020-09-14T20:09:00Z">
        <w:r w:rsidRPr="00A721D3">
          <w:rPr>
            <w:rFonts w:hint="eastAsia"/>
            <w:sz w:val="28"/>
            <w:szCs w:val="28"/>
            <w:rtl/>
            <w:rPrChange w:id="1071" w:author="Stav Cohen" w:date="2020-09-14T21:24:00Z">
              <w:rPr>
                <w:rFonts w:hint="eastAsia"/>
                <w:rtl/>
              </w:rPr>
            </w:rPrChange>
          </w:rPr>
          <w:t>ת</w:t>
        </w:r>
        <w:r w:rsidRPr="00A721D3">
          <w:rPr>
            <w:sz w:val="28"/>
            <w:szCs w:val="28"/>
            <w:rtl/>
            <w:rPrChange w:id="1072" w:author="Stav Cohen" w:date="2020-09-14T21:24:00Z">
              <w:rPr>
                <w:rtl/>
              </w:rPr>
            </w:rPrChange>
          </w:rPr>
          <w:t xml:space="preserve"> שגיאה המשלבת אינפורמציה משתי תמונות שונות, בשביל ללמוד את סט </w:t>
        </w:r>
      </w:ins>
      <w:ins w:id="1073" w:author="Stav Cohen" w:date="2020-09-14T21:45:00Z">
        <w:r w:rsidR="00417075" w:rsidRPr="00A721D3">
          <w:rPr>
            <w:rFonts w:hint="eastAsia"/>
            <w:sz w:val="28"/>
            <w:szCs w:val="28"/>
            <w:rtl/>
          </w:rPr>
          <w:t>הפיצ</w:t>
        </w:r>
        <w:r w:rsidR="00417075" w:rsidRPr="00A721D3">
          <w:rPr>
            <w:sz w:val="28"/>
            <w:szCs w:val="28"/>
            <w:rtl/>
          </w:rPr>
          <w:t>'רי</w:t>
        </w:r>
        <w:r w:rsidR="00417075" w:rsidRPr="00A721D3">
          <w:rPr>
            <w:rFonts w:hint="eastAsia"/>
            <w:sz w:val="28"/>
            <w:szCs w:val="28"/>
            <w:rtl/>
          </w:rPr>
          <w:t>ם</w:t>
        </w:r>
      </w:ins>
      <w:ins w:id="1074" w:author="Stav Cohen" w:date="2020-09-14T20:09:00Z">
        <w:r w:rsidRPr="00A721D3">
          <w:rPr>
            <w:sz w:val="28"/>
            <w:szCs w:val="28"/>
            <w:rtl/>
            <w:rPrChange w:id="1075" w:author="Stav Cohen" w:date="2020-09-14T21:24:00Z">
              <w:rPr>
                <w:rtl/>
              </w:rPr>
            </w:rPrChange>
          </w:rPr>
          <w:t xml:space="preserve"> הטוב ביותר שמבדיל בין אובייקט לאובייקט[</w:t>
        </w:r>
      </w:ins>
      <w:ins w:id="1076" w:author="Stav Cohen" w:date="2020-09-14T20:24:00Z">
        <w:r w:rsidR="00D523E2" w:rsidRPr="00A721D3">
          <w:rPr>
            <w:sz w:val="28"/>
            <w:szCs w:val="28"/>
            <w:rtl/>
            <w:rPrChange w:id="1077" w:author="Stav Cohen" w:date="2020-09-14T21:24:00Z">
              <w:rPr>
                <w:rtl/>
              </w:rPr>
            </w:rPrChange>
          </w:rPr>
          <w:t>1</w:t>
        </w:r>
      </w:ins>
      <w:ins w:id="1078" w:author="Stav Cohen" w:date="2020-10-16T13:37:00Z">
        <w:r w:rsidR="005857BE">
          <w:rPr>
            <w:rFonts w:hint="cs"/>
            <w:sz w:val="28"/>
            <w:szCs w:val="28"/>
            <w:rtl/>
          </w:rPr>
          <w:t>5</w:t>
        </w:r>
      </w:ins>
      <w:ins w:id="1079" w:author="Stav Cohen" w:date="2020-09-14T20:09:00Z">
        <w:r w:rsidRPr="00A721D3">
          <w:rPr>
            <w:sz w:val="28"/>
            <w:szCs w:val="28"/>
            <w:rtl/>
            <w:rPrChange w:id="1080" w:author="Stav Cohen" w:date="2020-09-14T21:24:00Z">
              <w:rPr>
                <w:rtl/>
              </w:rPr>
            </w:rPrChange>
          </w:rPr>
          <w:t>].</w:t>
        </w:r>
      </w:ins>
    </w:p>
    <w:p w14:paraId="716B7042" w14:textId="0CF41847" w:rsidR="00D523E2" w:rsidRPr="00A721D3" w:rsidRDefault="00D523E2">
      <w:pPr>
        <w:bidi/>
        <w:jc w:val="both"/>
        <w:rPr>
          <w:ins w:id="1081" w:author="Stav Cohen" w:date="2020-09-14T21:05:00Z"/>
          <w:sz w:val="28"/>
          <w:szCs w:val="28"/>
          <w:rtl/>
          <w:rPrChange w:id="1082" w:author="Stav Cohen" w:date="2020-09-14T21:24:00Z">
            <w:rPr>
              <w:ins w:id="1083" w:author="Stav Cohen" w:date="2020-09-14T21:05:00Z"/>
              <w:rtl/>
            </w:rPr>
          </w:rPrChange>
        </w:rPr>
        <w:pPrChange w:id="1084" w:author="Stav Cohen" w:date="2020-09-14T21:24:00Z">
          <w:pPr>
            <w:pStyle w:val="ListParagraph"/>
            <w:bidi/>
            <w:jc w:val="both"/>
          </w:pPr>
        </w:pPrChange>
      </w:pPr>
      <w:ins w:id="1085" w:author="Stav Cohen" w:date="2020-09-14T20:18:00Z">
        <w:r w:rsidRPr="00A721D3">
          <w:rPr>
            <w:rFonts w:hint="eastAsia"/>
            <w:sz w:val="28"/>
            <w:szCs w:val="28"/>
            <w:rtl/>
            <w:rPrChange w:id="1086" w:author="Stav Cohen" w:date="2020-09-14T21:24:00Z">
              <w:rPr>
                <w:rFonts w:hint="eastAsia"/>
                <w:rtl/>
              </w:rPr>
            </w:rPrChange>
          </w:rPr>
          <w:t>השם</w:t>
        </w:r>
        <w:r w:rsidRPr="00A721D3">
          <w:rPr>
            <w:sz w:val="28"/>
            <w:szCs w:val="28"/>
            <w:rtl/>
            <w:rPrChange w:id="1087" w:author="Stav Cohen" w:date="2020-09-14T21:24:00Z">
              <w:rPr>
                <w:rtl/>
              </w:rPr>
            </w:rPrChange>
          </w:rPr>
          <w:t xml:space="preserve"> של רשת זו בא מעצם העבודה שאנו מאמנים שני רשתות תואמות </w:t>
        </w:r>
      </w:ins>
      <w:ins w:id="1088" w:author="Stav Cohen" w:date="2020-09-14T20:19:00Z">
        <w:r w:rsidRPr="00A721D3">
          <w:rPr>
            <w:rFonts w:hint="eastAsia"/>
            <w:sz w:val="28"/>
            <w:szCs w:val="28"/>
            <w:rtl/>
            <w:rPrChange w:id="1089" w:author="Stav Cohen" w:date="2020-09-14T21:24:00Z">
              <w:rPr>
                <w:rFonts w:hint="eastAsia"/>
                <w:rtl/>
              </w:rPr>
            </w:rPrChange>
          </w:rPr>
          <w:t>עם</w:t>
        </w:r>
        <w:r w:rsidRPr="00A721D3">
          <w:rPr>
            <w:sz w:val="28"/>
            <w:szCs w:val="28"/>
            <w:rtl/>
            <w:rPrChange w:id="1090" w:author="Stav Cohen" w:date="2020-09-14T21:24:00Z">
              <w:rPr>
                <w:rtl/>
              </w:rPr>
            </w:rPrChange>
          </w:rPr>
          <w:t xml:space="preserve"> </w:t>
        </w:r>
      </w:ins>
      <w:ins w:id="1091" w:author="Stav Cohen" w:date="2020-09-14T20:26:00Z">
        <w:r w:rsidRPr="00A721D3">
          <w:rPr>
            <w:rFonts w:hint="eastAsia"/>
            <w:sz w:val="28"/>
            <w:szCs w:val="28"/>
            <w:rtl/>
            <w:rPrChange w:id="1092" w:author="Stav Cohen" w:date="2020-09-14T21:24:00Z">
              <w:rPr>
                <w:rFonts w:hint="eastAsia"/>
                <w:rtl/>
              </w:rPr>
            </w:rPrChange>
          </w:rPr>
          <w:t>פרמטרים</w:t>
        </w:r>
        <w:r w:rsidRPr="00A721D3">
          <w:rPr>
            <w:sz w:val="28"/>
            <w:szCs w:val="28"/>
            <w:rtl/>
            <w:rPrChange w:id="1093" w:author="Stav Cohen" w:date="2020-09-14T21:24:00Z">
              <w:rPr>
                <w:rtl/>
              </w:rPr>
            </w:rPrChange>
          </w:rPr>
          <w:t xml:space="preserve"> </w:t>
        </w:r>
        <w:r w:rsidRPr="00A721D3">
          <w:rPr>
            <w:rFonts w:hint="eastAsia"/>
            <w:sz w:val="28"/>
            <w:szCs w:val="28"/>
            <w:rtl/>
            <w:rPrChange w:id="1094" w:author="Stav Cohen" w:date="2020-09-14T21:24:00Z">
              <w:rPr>
                <w:rFonts w:hint="eastAsia"/>
                <w:rtl/>
              </w:rPr>
            </w:rPrChange>
          </w:rPr>
          <w:t>ומשקלים</w:t>
        </w:r>
        <w:r w:rsidRPr="00A721D3">
          <w:rPr>
            <w:sz w:val="28"/>
            <w:szCs w:val="28"/>
            <w:rtl/>
            <w:rPrChange w:id="1095" w:author="Stav Cohen" w:date="2020-09-14T21:24:00Z">
              <w:rPr>
                <w:rtl/>
              </w:rPr>
            </w:rPrChange>
          </w:rPr>
          <w:t xml:space="preserve"> </w:t>
        </w:r>
        <w:r w:rsidRPr="00A721D3">
          <w:rPr>
            <w:rFonts w:hint="eastAsia"/>
            <w:sz w:val="28"/>
            <w:szCs w:val="28"/>
            <w:rtl/>
            <w:rPrChange w:id="1096" w:author="Stav Cohen" w:date="2020-09-14T21:24:00Z">
              <w:rPr>
                <w:rFonts w:hint="eastAsia"/>
                <w:rtl/>
              </w:rPr>
            </w:rPrChange>
          </w:rPr>
          <w:t>משותפים</w:t>
        </w:r>
        <w:r w:rsidRPr="00A721D3">
          <w:rPr>
            <w:sz w:val="28"/>
            <w:szCs w:val="28"/>
            <w:rtl/>
            <w:rPrChange w:id="1097" w:author="Stav Cohen" w:date="2020-09-14T21:24:00Z">
              <w:rPr>
                <w:rtl/>
              </w:rPr>
            </w:rPrChange>
          </w:rPr>
          <w:t xml:space="preserve"> </w:t>
        </w:r>
        <w:r w:rsidRPr="00A721D3">
          <w:rPr>
            <w:rFonts w:hint="eastAsia"/>
            <w:sz w:val="28"/>
            <w:szCs w:val="28"/>
            <w:rtl/>
            <w:rPrChange w:id="1098" w:author="Stav Cohen" w:date="2020-09-14T21:24:00Z">
              <w:rPr>
                <w:rFonts w:hint="eastAsia"/>
                <w:rtl/>
              </w:rPr>
            </w:rPrChange>
          </w:rPr>
          <w:t>בין</w:t>
        </w:r>
        <w:r w:rsidRPr="00A721D3">
          <w:rPr>
            <w:sz w:val="28"/>
            <w:szCs w:val="28"/>
            <w:rtl/>
            <w:rPrChange w:id="1099" w:author="Stav Cohen" w:date="2020-09-14T21:24:00Z">
              <w:rPr>
                <w:rtl/>
              </w:rPr>
            </w:rPrChange>
          </w:rPr>
          <w:t xml:space="preserve"> </w:t>
        </w:r>
        <w:r w:rsidRPr="00A721D3">
          <w:rPr>
            <w:rFonts w:hint="eastAsia"/>
            <w:sz w:val="28"/>
            <w:szCs w:val="28"/>
            <w:rtl/>
            <w:rPrChange w:id="1100" w:author="Stav Cohen" w:date="2020-09-14T21:24:00Z">
              <w:rPr>
                <w:rFonts w:hint="eastAsia"/>
                <w:rtl/>
              </w:rPr>
            </w:rPrChange>
          </w:rPr>
          <w:t>ש</w:t>
        </w:r>
      </w:ins>
      <w:ins w:id="1101" w:author="Stav Cohen" w:date="2020-10-26T19:57:00Z">
        <w:r w:rsidR="00964AB8">
          <w:rPr>
            <w:rFonts w:hint="cs"/>
            <w:sz w:val="28"/>
            <w:szCs w:val="28"/>
            <w:rtl/>
          </w:rPr>
          <w:t>ת</w:t>
        </w:r>
      </w:ins>
      <w:ins w:id="1102" w:author="Stav Cohen" w:date="2020-09-14T20:26:00Z">
        <w:r w:rsidRPr="00A721D3">
          <w:rPr>
            <w:rFonts w:hint="eastAsia"/>
            <w:sz w:val="28"/>
            <w:szCs w:val="28"/>
            <w:rtl/>
            <w:rPrChange w:id="1103" w:author="Stav Cohen" w:date="2020-09-14T21:24:00Z">
              <w:rPr>
                <w:rFonts w:hint="eastAsia"/>
                <w:rtl/>
              </w:rPr>
            </w:rPrChange>
          </w:rPr>
          <w:t>י</w:t>
        </w:r>
        <w:r w:rsidRPr="00A721D3">
          <w:rPr>
            <w:sz w:val="28"/>
            <w:szCs w:val="28"/>
            <w:rtl/>
            <w:rPrChange w:id="1104" w:author="Stav Cohen" w:date="2020-09-14T21:24:00Z">
              <w:rPr>
                <w:rtl/>
              </w:rPr>
            </w:rPrChange>
          </w:rPr>
          <w:t xml:space="preserve"> </w:t>
        </w:r>
        <w:r w:rsidRPr="00A721D3">
          <w:rPr>
            <w:rFonts w:hint="eastAsia"/>
            <w:sz w:val="28"/>
            <w:szCs w:val="28"/>
            <w:rtl/>
            <w:rPrChange w:id="1105" w:author="Stav Cohen" w:date="2020-09-14T21:24:00Z">
              <w:rPr>
                <w:rFonts w:hint="eastAsia"/>
                <w:rtl/>
              </w:rPr>
            </w:rPrChange>
          </w:rPr>
          <w:t>הרשתות</w:t>
        </w:r>
      </w:ins>
      <w:ins w:id="1106" w:author="Stav Cohen" w:date="2020-09-14T21:24:00Z">
        <w:r w:rsidR="00A721D3">
          <w:rPr>
            <w:rFonts w:hint="cs"/>
            <w:sz w:val="28"/>
            <w:szCs w:val="28"/>
            <w:rtl/>
          </w:rPr>
          <w:t xml:space="preserve"> על מנת </w:t>
        </w:r>
      </w:ins>
      <w:ins w:id="1107" w:author="Stav Cohen" w:date="2020-11-10T14:35:00Z">
        <w:r w:rsidR="00232430">
          <w:rPr>
            <w:rFonts w:hint="cs"/>
            <w:sz w:val="28"/>
            <w:szCs w:val="28"/>
            <w:rtl/>
          </w:rPr>
          <w:t xml:space="preserve">שנוכל </w:t>
        </w:r>
      </w:ins>
      <w:ins w:id="1108" w:author="Stav Cohen" w:date="2020-09-14T21:24:00Z">
        <w:r w:rsidR="00A721D3">
          <w:rPr>
            <w:rFonts w:hint="cs"/>
            <w:sz w:val="28"/>
            <w:szCs w:val="28"/>
            <w:rtl/>
          </w:rPr>
          <w:t>להבדיל בין שני קלטים שונים</w:t>
        </w:r>
      </w:ins>
      <w:ins w:id="1109" w:author="Stav Cohen" w:date="2020-09-14T21:06:00Z">
        <w:r w:rsidR="002B33F9" w:rsidRPr="00A721D3">
          <w:rPr>
            <w:sz w:val="28"/>
            <w:szCs w:val="28"/>
            <w:rtl/>
            <w:rPrChange w:id="1110" w:author="Stav Cohen" w:date="2020-09-14T21:24:00Z">
              <w:rPr>
                <w:rtl/>
              </w:rPr>
            </w:rPrChange>
          </w:rPr>
          <w:t xml:space="preserve">, </w:t>
        </w:r>
        <w:r w:rsidR="002B33F9" w:rsidRPr="00A721D3">
          <w:rPr>
            <w:rFonts w:hint="eastAsia"/>
            <w:sz w:val="28"/>
            <w:szCs w:val="28"/>
            <w:rtl/>
            <w:rPrChange w:id="1111" w:author="Stav Cohen" w:date="2020-09-14T21:24:00Z">
              <w:rPr>
                <w:rFonts w:hint="eastAsia"/>
                <w:rtl/>
              </w:rPr>
            </w:rPrChange>
          </w:rPr>
          <w:t>ניתן</w:t>
        </w:r>
        <w:r w:rsidR="002B33F9" w:rsidRPr="00A721D3">
          <w:rPr>
            <w:sz w:val="28"/>
            <w:szCs w:val="28"/>
            <w:rtl/>
            <w:rPrChange w:id="1112" w:author="Stav Cohen" w:date="2020-09-14T21:24:00Z">
              <w:rPr>
                <w:rtl/>
              </w:rPr>
            </w:rPrChange>
          </w:rPr>
          <w:t xml:space="preserve"> </w:t>
        </w:r>
        <w:r w:rsidR="002B33F9" w:rsidRPr="00A721D3">
          <w:rPr>
            <w:rFonts w:hint="eastAsia"/>
            <w:sz w:val="28"/>
            <w:szCs w:val="28"/>
            <w:rtl/>
            <w:rPrChange w:id="1113" w:author="Stav Cohen" w:date="2020-09-14T21:24:00Z">
              <w:rPr>
                <w:rFonts w:hint="eastAsia"/>
                <w:rtl/>
              </w:rPr>
            </w:rPrChange>
          </w:rPr>
          <w:t>לראות</w:t>
        </w:r>
        <w:r w:rsidR="002B33F9" w:rsidRPr="00A721D3">
          <w:rPr>
            <w:sz w:val="28"/>
            <w:szCs w:val="28"/>
            <w:rtl/>
            <w:rPrChange w:id="1114" w:author="Stav Cohen" w:date="2020-09-14T21:24:00Z">
              <w:rPr>
                <w:rtl/>
              </w:rPr>
            </w:rPrChange>
          </w:rPr>
          <w:t xml:space="preserve"> </w:t>
        </w:r>
        <w:r w:rsidR="002B33F9" w:rsidRPr="00A721D3">
          <w:rPr>
            <w:rFonts w:hint="eastAsia"/>
            <w:sz w:val="28"/>
            <w:szCs w:val="28"/>
            <w:rtl/>
            <w:rPrChange w:id="1115" w:author="Stav Cohen" w:date="2020-09-14T21:24:00Z">
              <w:rPr>
                <w:rFonts w:hint="eastAsia"/>
                <w:rtl/>
              </w:rPr>
            </w:rPrChange>
          </w:rPr>
          <w:t>זאת</w:t>
        </w:r>
        <w:r w:rsidR="002B33F9" w:rsidRPr="00A721D3">
          <w:rPr>
            <w:sz w:val="28"/>
            <w:szCs w:val="28"/>
            <w:rtl/>
            <w:rPrChange w:id="1116" w:author="Stav Cohen" w:date="2020-09-14T21:24:00Z">
              <w:rPr>
                <w:rtl/>
              </w:rPr>
            </w:rPrChange>
          </w:rPr>
          <w:t xml:space="preserve"> </w:t>
        </w:r>
        <w:r w:rsidR="002B33F9" w:rsidRPr="00A721D3">
          <w:rPr>
            <w:rFonts w:hint="eastAsia"/>
            <w:sz w:val="28"/>
            <w:szCs w:val="28"/>
            <w:rtl/>
            <w:rPrChange w:id="1117" w:author="Stav Cohen" w:date="2020-09-14T21:24:00Z">
              <w:rPr>
                <w:rFonts w:hint="eastAsia"/>
                <w:rtl/>
              </w:rPr>
            </w:rPrChange>
          </w:rPr>
          <w:t>בתמונה</w:t>
        </w:r>
        <w:r w:rsidR="002B33F9" w:rsidRPr="00A721D3">
          <w:rPr>
            <w:sz w:val="28"/>
            <w:szCs w:val="28"/>
            <w:rtl/>
            <w:rPrChange w:id="1118" w:author="Stav Cohen" w:date="2020-09-14T21:24:00Z">
              <w:rPr>
                <w:rtl/>
              </w:rPr>
            </w:rPrChange>
          </w:rPr>
          <w:t xml:space="preserve"> </w:t>
        </w:r>
        <w:r w:rsidR="002B33F9" w:rsidRPr="00A721D3">
          <w:rPr>
            <w:rFonts w:hint="eastAsia"/>
            <w:sz w:val="28"/>
            <w:szCs w:val="28"/>
            <w:rtl/>
            <w:rPrChange w:id="1119" w:author="Stav Cohen" w:date="2020-09-14T21:24:00Z">
              <w:rPr>
                <w:rFonts w:hint="eastAsia"/>
                <w:rtl/>
              </w:rPr>
            </w:rPrChange>
          </w:rPr>
          <w:t>מספר</w:t>
        </w:r>
        <w:r w:rsidR="002B33F9" w:rsidRPr="00A721D3">
          <w:rPr>
            <w:sz w:val="28"/>
            <w:szCs w:val="28"/>
            <w:rtl/>
            <w:rPrChange w:id="1120" w:author="Stav Cohen" w:date="2020-09-14T21:24:00Z">
              <w:rPr>
                <w:rtl/>
              </w:rPr>
            </w:rPrChange>
          </w:rPr>
          <w:t xml:space="preserve"> 3</w:t>
        </w:r>
      </w:ins>
      <w:ins w:id="1121" w:author="Stav Cohen" w:date="2020-10-16T13:47:00Z">
        <w:r w:rsidR="001B6690">
          <w:rPr>
            <w:rFonts w:hint="cs"/>
            <w:sz w:val="28"/>
            <w:szCs w:val="28"/>
            <w:rtl/>
          </w:rPr>
          <w:t>8</w:t>
        </w:r>
      </w:ins>
      <w:ins w:id="1122" w:author="Stav Cohen" w:date="2020-09-14T20:26:00Z">
        <w:r w:rsidRPr="00A721D3">
          <w:rPr>
            <w:sz w:val="28"/>
            <w:szCs w:val="28"/>
            <w:rtl/>
            <w:rPrChange w:id="1123" w:author="Stav Cohen" w:date="2020-09-14T21:24:00Z">
              <w:rPr>
                <w:rtl/>
              </w:rPr>
            </w:rPrChange>
          </w:rPr>
          <w:t xml:space="preserve">. </w:t>
        </w:r>
      </w:ins>
    </w:p>
    <w:p w14:paraId="17509608" w14:textId="053D23B6" w:rsidR="002B33F9" w:rsidRDefault="002B33F9" w:rsidP="002B33F9">
      <w:pPr>
        <w:pStyle w:val="ListParagraph"/>
        <w:bidi/>
        <w:jc w:val="center"/>
        <w:rPr>
          <w:ins w:id="1124" w:author="Stav Cohen" w:date="2020-09-14T21:05:00Z"/>
          <w:sz w:val="28"/>
          <w:szCs w:val="28"/>
          <w:rtl/>
        </w:rPr>
      </w:pPr>
      <w:ins w:id="1125" w:author="Stav Cohen" w:date="2020-09-14T21:05:00Z">
        <w:r w:rsidRPr="002B33F9">
          <w:rPr>
            <w:rFonts w:cs="Arial"/>
            <w:noProof/>
            <w:sz w:val="28"/>
            <w:szCs w:val="28"/>
            <w:rtl/>
          </w:rPr>
          <w:drawing>
            <wp:inline distT="0" distB="0" distL="0" distR="0" wp14:anchorId="6050CA86" wp14:editId="12C0B06E">
              <wp:extent cx="4235219" cy="31248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579" cy="3133982"/>
                      </a:xfrm>
                      <a:prstGeom prst="rect">
                        <a:avLst/>
                      </a:prstGeom>
                    </pic:spPr>
                  </pic:pic>
                </a:graphicData>
              </a:graphic>
            </wp:inline>
          </w:drawing>
        </w:r>
      </w:ins>
    </w:p>
    <w:p w14:paraId="06ED355D" w14:textId="4B8FE3F1" w:rsidR="002B33F9" w:rsidRDefault="002B33F9" w:rsidP="002B33F9">
      <w:pPr>
        <w:pStyle w:val="ListParagraph"/>
        <w:bidi/>
        <w:jc w:val="center"/>
        <w:rPr>
          <w:ins w:id="1126" w:author="Stav Cohen" w:date="2020-09-14T21:05:00Z"/>
          <w:rtl/>
        </w:rPr>
      </w:pPr>
      <w:ins w:id="1127" w:author="Stav Cohen" w:date="2020-09-14T21:05:00Z">
        <w:r w:rsidRPr="008017A7">
          <w:rPr>
            <w:rFonts w:hint="cs"/>
            <w:rtl/>
          </w:rPr>
          <w:t xml:space="preserve">תמונה מספר </w:t>
        </w:r>
        <w:r>
          <w:rPr>
            <w:rFonts w:hint="cs"/>
            <w:rtl/>
          </w:rPr>
          <w:t>3</w:t>
        </w:r>
      </w:ins>
      <w:ins w:id="1128" w:author="Stav Cohen" w:date="2020-10-16T13:47:00Z">
        <w:r w:rsidR="001B6690">
          <w:rPr>
            <w:rFonts w:hint="cs"/>
            <w:rtl/>
          </w:rPr>
          <w:t>8</w:t>
        </w:r>
      </w:ins>
      <w:ins w:id="1129" w:author="Stav Cohen" w:date="2020-09-14T21:05:00Z">
        <w:r>
          <w:rPr>
            <w:rFonts w:hint="cs"/>
            <w:rtl/>
          </w:rPr>
          <w:t xml:space="preserve">: דוגמא לרשת </w:t>
        </w:r>
        <w:r>
          <w:t xml:space="preserve"> Siamese</w:t>
        </w:r>
        <w:r>
          <w:rPr>
            <w:rFonts w:hint="cs"/>
            <w:rtl/>
          </w:rPr>
          <w:t xml:space="preserve"> [1</w:t>
        </w:r>
      </w:ins>
      <w:ins w:id="1130" w:author="Stav Cohen" w:date="2020-10-16T13:37:00Z">
        <w:r w:rsidR="00C96697">
          <w:rPr>
            <w:rFonts w:hint="cs"/>
            <w:rtl/>
          </w:rPr>
          <w:t>5</w:t>
        </w:r>
      </w:ins>
      <w:ins w:id="1131" w:author="Stav Cohen" w:date="2020-09-14T21:05:00Z">
        <w:r>
          <w:rPr>
            <w:rFonts w:hint="cs"/>
            <w:rtl/>
          </w:rPr>
          <w:t>].</w:t>
        </w:r>
      </w:ins>
    </w:p>
    <w:p w14:paraId="158FB5FE" w14:textId="77777777" w:rsidR="002B33F9" w:rsidRDefault="002B33F9">
      <w:pPr>
        <w:pStyle w:val="ListParagraph"/>
        <w:bidi/>
        <w:jc w:val="center"/>
        <w:rPr>
          <w:ins w:id="1132" w:author="Stav Cohen" w:date="2020-09-14T20:27:00Z"/>
          <w:sz w:val="28"/>
          <w:szCs w:val="28"/>
          <w:rtl/>
        </w:rPr>
        <w:pPrChange w:id="1133" w:author="Stav Cohen" w:date="2020-09-14T21:05:00Z">
          <w:pPr>
            <w:pStyle w:val="ListParagraph"/>
            <w:bidi/>
            <w:jc w:val="both"/>
          </w:pPr>
        </w:pPrChange>
      </w:pPr>
    </w:p>
    <w:p w14:paraId="6835AC79" w14:textId="63CA73B0" w:rsidR="00D523E2" w:rsidRDefault="003B37B7">
      <w:pPr>
        <w:pStyle w:val="ListParagraph"/>
        <w:numPr>
          <w:ilvl w:val="0"/>
          <w:numId w:val="3"/>
        </w:numPr>
        <w:bidi/>
        <w:jc w:val="both"/>
        <w:rPr>
          <w:ins w:id="1134" w:author="Stav Cohen" w:date="2020-09-14T20:36:00Z"/>
          <w:sz w:val="28"/>
          <w:szCs w:val="28"/>
          <w:rtl/>
        </w:rPr>
        <w:pPrChange w:id="1135" w:author="Stav Cohen" w:date="2020-09-14T20:42:00Z">
          <w:pPr>
            <w:pStyle w:val="ListParagraph"/>
            <w:bidi/>
            <w:jc w:val="both"/>
          </w:pPr>
        </w:pPrChange>
      </w:pPr>
      <w:ins w:id="1136" w:author="Stav Cohen" w:date="2020-09-14T20:31:00Z">
        <w:r>
          <w:rPr>
            <w:sz w:val="28"/>
            <w:szCs w:val="28"/>
          </w:rPr>
          <w:t>Kim et al</w:t>
        </w:r>
        <w:r>
          <w:rPr>
            <w:rFonts w:hint="cs"/>
            <w:sz w:val="28"/>
            <w:szCs w:val="28"/>
            <w:rtl/>
          </w:rPr>
          <w:t xml:space="preserve"> ה</w:t>
        </w:r>
      </w:ins>
      <w:ins w:id="1137" w:author="Stav Cohen" w:date="2020-09-14T20:32:00Z">
        <w:r>
          <w:rPr>
            <w:rFonts w:hint="cs"/>
            <w:sz w:val="28"/>
            <w:szCs w:val="28"/>
            <w:rtl/>
          </w:rPr>
          <w:t>ציע ארכיטקטורת רשת אשר אומנה עם פונקציה המציגה את השוני בין שני תמונות. הרשת קיבלה שני תמונות</w:t>
        </w:r>
      </w:ins>
      <w:ins w:id="1138" w:author="Stav Cohen" w:date="2020-09-14T20:36:00Z">
        <w:r>
          <w:rPr>
            <w:rFonts w:hint="cs"/>
            <w:sz w:val="28"/>
            <w:szCs w:val="28"/>
            <w:rtl/>
          </w:rPr>
          <w:t xml:space="preserve"> של אובייקט</w:t>
        </w:r>
      </w:ins>
      <w:ins w:id="1139" w:author="Stav Cohen" w:date="2020-09-14T20:34:00Z">
        <w:r>
          <w:rPr>
            <w:rFonts w:hint="cs"/>
            <w:sz w:val="28"/>
            <w:szCs w:val="28"/>
            <w:rtl/>
          </w:rPr>
          <w:t xml:space="preserve"> </w:t>
        </w:r>
      </w:ins>
      <w:ins w:id="1140" w:author="Stav Cohen" w:date="2020-09-14T20:36:00Z">
        <w:r>
          <w:rPr>
            <w:rFonts w:hint="cs"/>
            <w:sz w:val="28"/>
            <w:szCs w:val="28"/>
            <w:rtl/>
          </w:rPr>
          <w:t>,</w:t>
        </w:r>
      </w:ins>
      <w:proofErr w:type="spellStart"/>
      <w:ins w:id="1141" w:author="Stav Cohen" w:date="2020-09-14T20:34:00Z">
        <w:r>
          <w:rPr>
            <w:rFonts w:hint="cs"/>
            <w:sz w:val="28"/>
            <w:szCs w:val="28"/>
            <w:rtl/>
          </w:rPr>
          <w:t>רטיו</w:t>
        </w:r>
        <w:proofErr w:type="spellEnd"/>
        <w:r>
          <w:rPr>
            <w:rFonts w:hint="cs"/>
            <w:sz w:val="28"/>
            <w:szCs w:val="28"/>
            <w:rtl/>
          </w:rPr>
          <w:t xml:space="preserve"> החיתוך</w:t>
        </w:r>
      </w:ins>
      <w:ins w:id="1142" w:author="Stav Cohen" w:date="2020-09-14T20:44:00Z">
        <w:r w:rsidR="00CB672D">
          <w:rPr>
            <w:rFonts w:hint="cs"/>
            <w:sz w:val="28"/>
            <w:szCs w:val="28"/>
            <w:rtl/>
          </w:rPr>
          <w:t xml:space="preserve"> שלהם</w:t>
        </w:r>
      </w:ins>
      <w:ins w:id="1143" w:author="Stav Cohen" w:date="2020-09-14T20:36:00Z">
        <w:r>
          <w:rPr>
            <w:rFonts w:hint="cs"/>
            <w:sz w:val="28"/>
            <w:szCs w:val="28"/>
            <w:rtl/>
          </w:rPr>
          <w:t xml:space="preserve"> וה</w:t>
        </w:r>
      </w:ins>
      <w:ins w:id="1144" w:author="Stav Cohen" w:date="2020-09-14T20:44:00Z">
        <w:r w:rsidR="00CB672D">
          <w:rPr>
            <w:rFonts w:hint="cs"/>
            <w:sz w:val="28"/>
            <w:szCs w:val="28"/>
            <w:rtl/>
          </w:rPr>
          <w:t>אזור שלהם בתמונה</w:t>
        </w:r>
      </w:ins>
      <w:ins w:id="1145" w:author="Stav Cohen" w:date="2020-09-14T20:36:00Z">
        <w:r>
          <w:rPr>
            <w:rFonts w:hint="cs"/>
            <w:sz w:val="28"/>
            <w:szCs w:val="28"/>
            <w:rtl/>
          </w:rPr>
          <w:t>.</w:t>
        </w:r>
      </w:ins>
    </w:p>
    <w:p w14:paraId="4E39E1FD" w14:textId="2DC285A1" w:rsidR="003B37B7" w:rsidRDefault="00CB672D" w:rsidP="003B37B7">
      <w:pPr>
        <w:pStyle w:val="ListParagraph"/>
        <w:bidi/>
        <w:jc w:val="both"/>
        <w:rPr>
          <w:ins w:id="1146" w:author="Stav Cohen" w:date="2020-09-14T20:36:00Z"/>
          <w:sz w:val="28"/>
          <w:szCs w:val="28"/>
          <w:rtl/>
        </w:rPr>
      </w:pPr>
      <w:ins w:id="1147" w:author="Stav Cohen" w:date="2020-09-14T20:44:00Z">
        <w:r>
          <w:rPr>
            <w:rFonts w:hint="cs"/>
            <w:sz w:val="28"/>
            <w:szCs w:val="28"/>
            <w:rtl/>
          </w:rPr>
          <w:t xml:space="preserve">הרשת </w:t>
        </w:r>
      </w:ins>
      <w:ins w:id="1148" w:author="Stav Cohen" w:date="2020-09-14T20:36:00Z">
        <w:r w:rsidR="003B37B7">
          <w:rPr>
            <w:rFonts w:hint="cs"/>
            <w:sz w:val="28"/>
            <w:szCs w:val="28"/>
            <w:rtl/>
          </w:rPr>
          <w:t>חישבה פונקציה המציגה את השוני בין שני התמונות כפלט.</w:t>
        </w:r>
      </w:ins>
    </w:p>
    <w:p w14:paraId="0F0810B7" w14:textId="0C228BEF" w:rsidR="003B37B7" w:rsidRDefault="003B37B7" w:rsidP="003B37B7">
      <w:pPr>
        <w:pStyle w:val="ListParagraph"/>
        <w:bidi/>
        <w:jc w:val="both"/>
        <w:rPr>
          <w:ins w:id="1149" w:author="Stav Cohen" w:date="2020-09-14T20:42:00Z"/>
          <w:sz w:val="28"/>
          <w:szCs w:val="28"/>
          <w:rtl/>
        </w:rPr>
      </w:pPr>
      <w:ins w:id="1150" w:author="Stav Cohen" w:date="2020-09-14T20:37:00Z">
        <w:r>
          <w:rPr>
            <w:rFonts w:hint="cs"/>
            <w:sz w:val="28"/>
            <w:szCs w:val="28"/>
            <w:rtl/>
          </w:rPr>
          <w:t xml:space="preserve">לאחר אימון הרשת הסירו את השכבה שחישבה את </w:t>
        </w:r>
      </w:ins>
      <w:ins w:id="1151" w:author="Stav Cohen" w:date="2020-09-14T21:45:00Z">
        <w:r w:rsidR="00417075">
          <w:rPr>
            <w:rFonts w:hint="cs"/>
            <w:sz w:val="28"/>
            <w:szCs w:val="28"/>
            <w:rtl/>
          </w:rPr>
          <w:t>פונקציי</w:t>
        </w:r>
        <w:r w:rsidR="00417075">
          <w:rPr>
            <w:rFonts w:hint="eastAsia"/>
            <w:sz w:val="28"/>
            <w:szCs w:val="28"/>
            <w:rtl/>
          </w:rPr>
          <w:t>ת</w:t>
        </w:r>
      </w:ins>
      <w:ins w:id="1152" w:author="Stav Cohen" w:date="2020-09-14T20:37:00Z">
        <w:r>
          <w:rPr>
            <w:rFonts w:hint="cs"/>
            <w:sz w:val="28"/>
            <w:szCs w:val="28"/>
            <w:rtl/>
          </w:rPr>
          <w:t xml:space="preserve"> השוני וכעת השכבה האחרונה ברשת מוציאה וקטור פיצ</w:t>
        </w:r>
      </w:ins>
      <w:ins w:id="1153" w:author="Stav Cohen" w:date="2020-09-14T20:38:00Z">
        <w:r>
          <w:rPr>
            <w:rFonts w:hint="cs"/>
            <w:sz w:val="28"/>
            <w:szCs w:val="28"/>
            <w:rtl/>
          </w:rPr>
          <w:t>'</w:t>
        </w:r>
      </w:ins>
      <w:ins w:id="1154" w:author="Stav Cohen" w:date="2020-09-14T20:37:00Z">
        <w:r>
          <w:rPr>
            <w:rFonts w:hint="cs"/>
            <w:sz w:val="28"/>
            <w:szCs w:val="28"/>
            <w:rtl/>
          </w:rPr>
          <w:t>רים</w:t>
        </w:r>
      </w:ins>
      <w:ins w:id="1155" w:author="Stav Cohen" w:date="2020-09-14T20:38:00Z">
        <w:r>
          <w:rPr>
            <w:rFonts w:hint="cs"/>
            <w:sz w:val="28"/>
            <w:szCs w:val="28"/>
            <w:rtl/>
          </w:rPr>
          <w:t xml:space="preserve"> של התמונה.</w:t>
        </w:r>
      </w:ins>
    </w:p>
    <w:p w14:paraId="1168D802" w14:textId="63AD41A3" w:rsidR="00CB672D" w:rsidRDefault="00CB672D" w:rsidP="00CB672D">
      <w:pPr>
        <w:pStyle w:val="ListParagraph"/>
        <w:bidi/>
        <w:jc w:val="both"/>
        <w:rPr>
          <w:ins w:id="1156" w:author="Stav Cohen" w:date="2020-09-14T21:27:00Z"/>
          <w:sz w:val="28"/>
          <w:szCs w:val="28"/>
        </w:rPr>
      </w:pPr>
      <w:ins w:id="1157" w:author="Stav Cohen" w:date="2020-09-14T20:43:00Z">
        <w:r>
          <w:rPr>
            <w:rFonts w:hint="cs"/>
            <w:sz w:val="28"/>
            <w:szCs w:val="28"/>
            <w:rtl/>
          </w:rPr>
          <w:t xml:space="preserve">לאחר מכן בשלב הסיווג </w:t>
        </w:r>
      </w:ins>
      <w:ins w:id="1158" w:author="Stav Cohen" w:date="2020-09-14T20:45:00Z">
        <w:r>
          <w:rPr>
            <w:rFonts w:hint="cs"/>
            <w:sz w:val="28"/>
            <w:szCs w:val="28"/>
            <w:rtl/>
          </w:rPr>
          <w:t>י</w:t>
        </w:r>
      </w:ins>
      <w:ins w:id="1159" w:author="Stav Cohen" w:date="2020-09-14T20:48:00Z">
        <w:r w:rsidR="00041455">
          <w:rPr>
            <w:rFonts w:hint="cs"/>
            <w:sz w:val="28"/>
            <w:szCs w:val="28"/>
            <w:rtl/>
          </w:rPr>
          <w:t>ח</w:t>
        </w:r>
      </w:ins>
      <w:ins w:id="1160" w:author="Stav Cohen" w:date="2020-09-14T20:45:00Z">
        <w:r>
          <w:rPr>
            <w:rFonts w:hint="cs"/>
            <w:sz w:val="28"/>
            <w:szCs w:val="28"/>
            <w:rtl/>
          </w:rPr>
          <w:t xml:space="preserve">שבו את פונקציית השוני בין 2 תמונות באמצעות המרחק בין </w:t>
        </w:r>
        <w:proofErr w:type="spellStart"/>
        <w:r>
          <w:rPr>
            <w:rFonts w:hint="cs"/>
            <w:sz w:val="28"/>
            <w:szCs w:val="28"/>
            <w:rtl/>
          </w:rPr>
          <w:t>פיצ'רי</w:t>
        </w:r>
        <w:proofErr w:type="spellEnd"/>
        <w:r>
          <w:rPr>
            <w:rFonts w:hint="cs"/>
            <w:sz w:val="28"/>
            <w:szCs w:val="28"/>
            <w:rtl/>
          </w:rPr>
          <w:t xml:space="preserve"> </w:t>
        </w:r>
      </w:ins>
      <w:ins w:id="1161" w:author="Stav Cohen" w:date="2020-09-14T21:45:00Z">
        <w:r w:rsidR="00417075">
          <w:rPr>
            <w:rFonts w:hint="cs"/>
            <w:sz w:val="28"/>
            <w:szCs w:val="28"/>
            <w:rtl/>
          </w:rPr>
          <w:t>הווקטו</w:t>
        </w:r>
        <w:r w:rsidR="00417075">
          <w:rPr>
            <w:rFonts w:hint="eastAsia"/>
            <w:sz w:val="28"/>
            <w:szCs w:val="28"/>
            <w:rtl/>
          </w:rPr>
          <w:t>ר</w:t>
        </w:r>
      </w:ins>
      <w:ins w:id="1162" w:author="Stav Cohen" w:date="2020-09-14T20:45:00Z">
        <w:r>
          <w:rPr>
            <w:rFonts w:hint="cs"/>
            <w:sz w:val="28"/>
            <w:szCs w:val="28"/>
            <w:rtl/>
          </w:rPr>
          <w:t xml:space="preserve">, </w:t>
        </w:r>
      </w:ins>
      <w:proofErr w:type="spellStart"/>
      <w:ins w:id="1163" w:author="Stav Cohen" w:date="2020-09-14T20:49:00Z">
        <w:r w:rsidR="00041455">
          <w:rPr>
            <w:rFonts w:hint="cs"/>
            <w:sz w:val="28"/>
            <w:szCs w:val="28"/>
            <w:rtl/>
          </w:rPr>
          <w:t>רטיו</w:t>
        </w:r>
        <w:proofErr w:type="spellEnd"/>
        <w:r w:rsidR="00041455">
          <w:rPr>
            <w:rFonts w:hint="cs"/>
            <w:sz w:val="28"/>
            <w:szCs w:val="28"/>
            <w:rtl/>
          </w:rPr>
          <w:t xml:space="preserve"> החיתוך שלהם והאזור שלהם בתמונה.</w:t>
        </w:r>
      </w:ins>
    </w:p>
    <w:p w14:paraId="649274D6" w14:textId="6199102E" w:rsidR="00A721D3" w:rsidRDefault="00A721D3" w:rsidP="00A721D3">
      <w:pPr>
        <w:pStyle w:val="ListParagraph"/>
        <w:bidi/>
        <w:jc w:val="both"/>
        <w:rPr>
          <w:ins w:id="1164" w:author="Stav Cohen" w:date="2020-09-14T21:27:00Z"/>
          <w:sz w:val="28"/>
          <w:szCs w:val="28"/>
        </w:rPr>
      </w:pPr>
    </w:p>
    <w:p w14:paraId="480E97C4" w14:textId="77777777" w:rsidR="00A721D3" w:rsidRDefault="00A721D3">
      <w:pPr>
        <w:pStyle w:val="ListParagraph"/>
        <w:bidi/>
        <w:jc w:val="both"/>
        <w:rPr>
          <w:ins w:id="1165" w:author="Stav Cohen" w:date="2020-09-14T20:49:00Z"/>
          <w:sz w:val="28"/>
          <w:szCs w:val="28"/>
          <w:rtl/>
        </w:rPr>
        <w:pPrChange w:id="1166" w:author="Stav Cohen" w:date="2020-09-14T21:27:00Z">
          <w:pPr>
            <w:pStyle w:val="ListParagraph"/>
            <w:bidi/>
            <w:jc w:val="both"/>
          </w:pPr>
        </w:pPrChange>
      </w:pPr>
    </w:p>
    <w:p w14:paraId="7FA9ACDF" w14:textId="77777777" w:rsidR="00041455" w:rsidRDefault="00041455" w:rsidP="00041455">
      <w:pPr>
        <w:pStyle w:val="ListParagraph"/>
        <w:numPr>
          <w:ilvl w:val="0"/>
          <w:numId w:val="3"/>
        </w:numPr>
        <w:bidi/>
        <w:jc w:val="both"/>
        <w:rPr>
          <w:ins w:id="1167" w:author="Stav Cohen" w:date="2020-09-14T20:51:00Z"/>
          <w:sz w:val="28"/>
          <w:szCs w:val="28"/>
        </w:rPr>
      </w:pPr>
      <w:ins w:id="1168" w:author="Stav Cohen" w:date="2020-09-14T20:50:00Z">
        <w:r>
          <w:rPr>
            <w:sz w:val="28"/>
            <w:szCs w:val="28"/>
          </w:rPr>
          <w:lastRenderedPageBreak/>
          <w:t>Zhang et al</w:t>
        </w:r>
        <w:r>
          <w:rPr>
            <w:rFonts w:hint="cs"/>
            <w:sz w:val="28"/>
            <w:szCs w:val="28"/>
            <w:rtl/>
          </w:rPr>
          <w:t xml:space="preserve"> הציע ארכיטקטורה אשר משתמש</w:t>
        </w:r>
      </w:ins>
      <w:ins w:id="1169" w:author="Stav Cohen" w:date="2020-09-14T20:51:00Z">
        <w:r>
          <w:rPr>
            <w:rFonts w:hint="cs"/>
            <w:sz w:val="28"/>
            <w:szCs w:val="28"/>
            <w:rtl/>
          </w:rPr>
          <w:t>ת</w:t>
        </w:r>
      </w:ins>
      <w:ins w:id="1170" w:author="Stav Cohen" w:date="2020-09-14T20:50:00Z">
        <w:r>
          <w:rPr>
            <w:rFonts w:hint="cs"/>
            <w:sz w:val="28"/>
            <w:szCs w:val="28"/>
            <w:rtl/>
          </w:rPr>
          <w:t xml:space="preserve"> בפונקציית שג</w:t>
        </w:r>
      </w:ins>
      <w:ins w:id="1171" w:author="Stav Cohen" w:date="2020-09-14T20:51:00Z">
        <w:r>
          <w:rPr>
            <w:rFonts w:hint="cs"/>
            <w:sz w:val="28"/>
            <w:szCs w:val="28"/>
            <w:rtl/>
          </w:rPr>
          <w:t>י</w:t>
        </w:r>
      </w:ins>
      <w:ins w:id="1172" w:author="Stav Cohen" w:date="2020-09-14T20:50:00Z">
        <w:r>
          <w:rPr>
            <w:rFonts w:hint="cs"/>
            <w:sz w:val="28"/>
            <w:szCs w:val="28"/>
            <w:rtl/>
          </w:rPr>
          <w:t xml:space="preserve">אה בשם </w:t>
        </w:r>
        <w:proofErr w:type="spellStart"/>
        <w:r>
          <w:rPr>
            <w:sz w:val="28"/>
            <w:szCs w:val="28"/>
          </w:rPr>
          <w:t>SymTriplet</w:t>
        </w:r>
        <w:proofErr w:type="spellEnd"/>
        <w:r>
          <w:rPr>
            <w:sz w:val="28"/>
            <w:szCs w:val="28"/>
          </w:rPr>
          <w:t xml:space="preserve"> loss</w:t>
        </w:r>
        <w:r>
          <w:rPr>
            <w:rFonts w:hint="cs"/>
            <w:sz w:val="28"/>
            <w:szCs w:val="28"/>
            <w:rtl/>
          </w:rPr>
          <w:t>.</w:t>
        </w:r>
      </w:ins>
    </w:p>
    <w:p w14:paraId="1AF13975" w14:textId="62280DAA" w:rsidR="00041455" w:rsidRDefault="00041455" w:rsidP="00041455">
      <w:pPr>
        <w:pStyle w:val="ListParagraph"/>
        <w:bidi/>
        <w:jc w:val="both"/>
        <w:rPr>
          <w:ins w:id="1173" w:author="Stav Cohen" w:date="2020-09-14T21:02:00Z"/>
          <w:sz w:val="28"/>
          <w:szCs w:val="28"/>
          <w:rtl/>
        </w:rPr>
      </w:pPr>
      <w:ins w:id="1174" w:author="Stav Cohen" w:date="2020-09-14T20:50:00Z">
        <w:r w:rsidRPr="00041455">
          <w:rPr>
            <w:rFonts w:hint="eastAsia"/>
            <w:sz w:val="28"/>
            <w:szCs w:val="28"/>
            <w:rtl/>
            <w:rPrChange w:id="1175" w:author="Stav Cohen" w:date="2020-09-14T20:51:00Z">
              <w:rPr>
                <w:rFonts w:hint="eastAsia"/>
                <w:rtl/>
              </w:rPr>
            </w:rPrChange>
          </w:rPr>
          <w:t>בזמן</w:t>
        </w:r>
        <w:r w:rsidRPr="00041455">
          <w:rPr>
            <w:sz w:val="28"/>
            <w:szCs w:val="28"/>
            <w:rtl/>
            <w:rPrChange w:id="1176" w:author="Stav Cohen" w:date="2020-09-14T20:51:00Z">
              <w:rPr>
                <w:rtl/>
              </w:rPr>
            </w:rPrChange>
          </w:rPr>
          <w:t xml:space="preserve"> אימון הרשת </w:t>
        </w:r>
        <w:r w:rsidRPr="00041455">
          <w:rPr>
            <w:sz w:val="28"/>
            <w:szCs w:val="28"/>
            <w:rPrChange w:id="1177" w:author="Stav Cohen" w:date="2020-09-14T20:51:00Z">
              <w:rPr/>
            </w:rPrChange>
          </w:rPr>
          <w:t>CN</w:t>
        </w:r>
      </w:ins>
      <w:ins w:id="1178" w:author="Stav Cohen" w:date="2020-09-14T20:51:00Z">
        <w:r w:rsidRPr="00041455">
          <w:rPr>
            <w:sz w:val="28"/>
            <w:szCs w:val="28"/>
            <w:rPrChange w:id="1179" w:author="Stav Cohen" w:date="2020-09-14T20:51:00Z">
              <w:rPr/>
            </w:rPrChange>
          </w:rPr>
          <w:t>Ns</w:t>
        </w:r>
        <w:r w:rsidRPr="00041455">
          <w:rPr>
            <w:sz w:val="28"/>
            <w:szCs w:val="28"/>
            <w:rtl/>
            <w:rPrChange w:id="1180" w:author="Stav Cohen" w:date="2020-09-14T20:51:00Z">
              <w:rPr>
                <w:rtl/>
              </w:rPr>
            </w:rPrChange>
          </w:rPr>
          <w:t xml:space="preserve"> השתמשו במשקלים משותפים ופונקציית</w:t>
        </w:r>
        <w:r>
          <w:rPr>
            <w:rFonts w:hint="cs"/>
            <w:sz w:val="28"/>
            <w:szCs w:val="28"/>
            <w:rtl/>
          </w:rPr>
          <w:t xml:space="preserve"> השגיאה</w:t>
        </w:r>
      </w:ins>
      <w:ins w:id="1181" w:author="Stav Cohen" w:date="2020-09-14T20:52:00Z">
        <w:r>
          <w:rPr>
            <w:rFonts w:hint="cs"/>
            <w:sz w:val="28"/>
            <w:szCs w:val="28"/>
            <w:rtl/>
          </w:rPr>
          <w:t xml:space="preserve"> השתמשה ב</w:t>
        </w:r>
      </w:ins>
      <w:ins w:id="1182" w:author="Stav Cohen" w:date="2020-09-14T21:00:00Z">
        <w:r w:rsidR="002B33F9">
          <w:rPr>
            <w:rFonts w:hint="cs"/>
            <w:sz w:val="28"/>
            <w:szCs w:val="28"/>
            <w:rtl/>
          </w:rPr>
          <w:t>פונקציית מרחק</w:t>
        </w:r>
      </w:ins>
      <w:ins w:id="1183" w:author="Stav Cohen" w:date="2020-09-14T20:52:00Z">
        <w:r>
          <w:rPr>
            <w:rFonts w:hint="cs"/>
            <w:sz w:val="28"/>
            <w:szCs w:val="28"/>
            <w:rtl/>
          </w:rPr>
          <w:t xml:space="preserve"> שנותחה</w:t>
        </w:r>
      </w:ins>
      <w:ins w:id="1184" w:author="Stav Cohen" w:date="2020-09-14T20:53:00Z">
        <w:r>
          <w:rPr>
            <w:rFonts w:hint="cs"/>
            <w:sz w:val="28"/>
            <w:szCs w:val="28"/>
            <w:rtl/>
          </w:rPr>
          <w:t xml:space="preserve"> מתוך 2 תמונות השייכות לאותו אובייקט</w:t>
        </w:r>
      </w:ins>
      <w:ins w:id="1185" w:author="Stav Cohen" w:date="2020-09-14T20:54:00Z">
        <w:r>
          <w:rPr>
            <w:rFonts w:hint="cs"/>
            <w:sz w:val="28"/>
            <w:szCs w:val="28"/>
            <w:rtl/>
          </w:rPr>
          <w:t xml:space="preserve"> </w:t>
        </w:r>
      </w:ins>
      <w:ins w:id="1186" w:author="Stav Cohen" w:date="2020-09-14T20:53:00Z">
        <w:r>
          <w:rPr>
            <w:rFonts w:hint="cs"/>
            <w:sz w:val="28"/>
            <w:szCs w:val="28"/>
            <w:rtl/>
          </w:rPr>
          <w:t>(זוג חיובי</w:t>
        </w:r>
      </w:ins>
      <w:ins w:id="1187" w:author="Stav Cohen" w:date="2020-09-14T20:54:00Z">
        <w:r>
          <w:rPr>
            <w:sz w:val="28"/>
            <w:szCs w:val="28"/>
          </w:rPr>
          <w:t xml:space="preserve"> </w:t>
        </w:r>
      </w:ins>
      <w:ins w:id="1188" w:author="Stav Cohen" w:date="2020-09-14T20:53:00Z">
        <w:r>
          <w:rPr>
            <w:rFonts w:hint="cs"/>
            <w:sz w:val="28"/>
            <w:szCs w:val="28"/>
            <w:rtl/>
          </w:rPr>
          <w:t xml:space="preserve">) וגם </w:t>
        </w:r>
      </w:ins>
      <w:ins w:id="1189" w:author="Stav Cohen" w:date="2020-09-14T21:00:00Z">
        <w:r w:rsidR="002B33F9">
          <w:rPr>
            <w:rFonts w:hint="cs"/>
            <w:sz w:val="28"/>
            <w:szCs w:val="28"/>
            <w:rtl/>
          </w:rPr>
          <w:t xml:space="preserve">פונקציית מרחק </w:t>
        </w:r>
      </w:ins>
      <w:ins w:id="1190" w:author="Stav Cohen" w:date="2020-09-14T20:53:00Z">
        <w:r>
          <w:rPr>
            <w:rFonts w:hint="cs"/>
            <w:sz w:val="28"/>
            <w:szCs w:val="28"/>
            <w:rtl/>
          </w:rPr>
          <w:t xml:space="preserve"> שנותחה בעזרת תמונה נוספת שאינה </w:t>
        </w:r>
      </w:ins>
      <w:ins w:id="1191" w:author="Stav Cohen" w:date="2020-09-14T20:54:00Z">
        <w:r>
          <w:rPr>
            <w:rFonts w:hint="cs"/>
            <w:sz w:val="28"/>
            <w:szCs w:val="28"/>
            <w:rtl/>
          </w:rPr>
          <w:t>שייכת לאותו אובייקט</w:t>
        </w:r>
      </w:ins>
      <w:ins w:id="1192" w:author="Stav Cohen" w:date="2020-09-14T20:59:00Z">
        <w:r>
          <w:rPr>
            <w:rFonts w:hint="cs"/>
            <w:sz w:val="28"/>
            <w:szCs w:val="28"/>
            <w:rtl/>
          </w:rPr>
          <w:t xml:space="preserve"> </w:t>
        </w:r>
      </w:ins>
      <w:ins w:id="1193" w:author="Stav Cohen" w:date="2020-09-14T20:54:00Z">
        <w:r>
          <w:rPr>
            <w:rFonts w:hint="cs"/>
            <w:sz w:val="28"/>
            <w:szCs w:val="28"/>
            <w:rtl/>
          </w:rPr>
          <w:t>( 2 זוגות שלילים)</w:t>
        </w:r>
      </w:ins>
      <w:ins w:id="1194" w:author="Stav Cohen" w:date="2020-09-14T20:59:00Z">
        <w:r w:rsidR="002B33F9">
          <w:rPr>
            <w:rFonts w:hint="cs"/>
            <w:sz w:val="28"/>
            <w:szCs w:val="28"/>
            <w:rtl/>
          </w:rPr>
          <w:t xml:space="preserve">. </w:t>
        </w:r>
      </w:ins>
      <w:ins w:id="1195" w:author="Stav Cohen" w:date="2020-09-14T21:00:00Z">
        <w:r w:rsidR="002B33F9">
          <w:rPr>
            <w:rFonts w:hint="cs"/>
            <w:sz w:val="28"/>
            <w:szCs w:val="28"/>
            <w:rtl/>
          </w:rPr>
          <w:t xml:space="preserve">פונקציית השגיאה קטנה כאשר המרחק בין </w:t>
        </w:r>
      </w:ins>
      <w:ins w:id="1196" w:author="Stav Cohen" w:date="2020-09-14T21:01:00Z">
        <w:r w:rsidR="002B33F9">
          <w:rPr>
            <w:rFonts w:hint="cs"/>
            <w:sz w:val="28"/>
            <w:szCs w:val="28"/>
            <w:rtl/>
          </w:rPr>
          <w:t xml:space="preserve">שני </w:t>
        </w:r>
        <w:proofErr w:type="spellStart"/>
        <w:r w:rsidR="002B33F9">
          <w:rPr>
            <w:rFonts w:hint="cs"/>
            <w:sz w:val="28"/>
            <w:szCs w:val="28"/>
            <w:rtl/>
          </w:rPr>
          <w:t>וקטורי</w:t>
        </w:r>
        <w:proofErr w:type="spellEnd"/>
        <w:r w:rsidR="002B33F9">
          <w:rPr>
            <w:rFonts w:hint="cs"/>
            <w:sz w:val="28"/>
            <w:szCs w:val="28"/>
            <w:rtl/>
          </w:rPr>
          <w:t xml:space="preserve"> </w:t>
        </w:r>
      </w:ins>
      <w:ins w:id="1197" w:author="Stav Cohen" w:date="2020-09-14T21:45:00Z">
        <w:r w:rsidR="00417075">
          <w:rPr>
            <w:rFonts w:hint="cs"/>
            <w:sz w:val="28"/>
            <w:szCs w:val="28"/>
            <w:rtl/>
          </w:rPr>
          <w:t>הפיצ'רי</w:t>
        </w:r>
        <w:r w:rsidR="00417075">
          <w:rPr>
            <w:rFonts w:hint="eastAsia"/>
            <w:sz w:val="28"/>
            <w:szCs w:val="28"/>
            <w:rtl/>
          </w:rPr>
          <w:t>ם</w:t>
        </w:r>
      </w:ins>
      <w:ins w:id="1198" w:author="Stav Cohen" w:date="2020-09-14T21:01:00Z">
        <w:r w:rsidR="002B33F9">
          <w:rPr>
            <w:rFonts w:hint="cs"/>
            <w:sz w:val="28"/>
            <w:szCs w:val="28"/>
            <w:rtl/>
          </w:rPr>
          <w:t xml:space="preserve"> של אותו אובייקט היה קטן, לעומת זאת פונקציית השגיאה גדלה כאשר המרחק בין שני וקטורים של אובי</w:t>
        </w:r>
      </w:ins>
      <w:ins w:id="1199" w:author="Stav Cohen" w:date="2020-09-14T21:02:00Z">
        <w:r w:rsidR="002B33F9">
          <w:rPr>
            <w:rFonts w:hint="cs"/>
            <w:sz w:val="28"/>
            <w:szCs w:val="28"/>
            <w:rtl/>
          </w:rPr>
          <w:t>יקט שונה היה קטן.</w:t>
        </w:r>
      </w:ins>
    </w:p>
    <w:p w14:paraId="764D45AA" w14:textId="77777777" w:rsidR="002B33F9" w:rsidRPr="00041455" w:rsidDel="008C25B1" w:rsidRDefault="002B33F9">
      <w:pPr>
        <w:pStyle w:val="ListParagraph"/>
        <w:bidi/>
        <w:jc w:val="both"/>
        <w:rPr>
          <w:del w:id="1200" w:author="Stav Cohen" w:date="2020-09-14T21:39:00Z"/>
          <w:sz w:val="28"/>
          <w:szCs w:val="28"/>
          <w:rtl/>
        </w:rPr>
        <w:pPrChange w:id="1201" w:author="Stav Cohen" w:date="2020-09-14T21:02:00Z">
          <w:pPr>
            <w:pStyle w:val="ListParagraph"/>
            <w:bidi/>
            <w:jc w:val="both"/>
          </w:pPr>
        </w:pPrChange>
      </w:pPr>
    </w:p>
    <w:p w14:paraId="7E52926A" w14:textId="38A0AC94" w:rsidR="00A21728" w:rsidRPr="008C25B1" w:rsidDel="00630ED5" w:rsidRDefault="00B4709B">
      <w:pPr>
        <w:bidi/>
        <w:rPr>
          <w:del w:id="1202" w:author="Stav Cohen" w:date="2020-09-14T20:05:00Z"/>
          <w:sz w:val="28"/>
          <w:szCs w:val="28"/>
          <w:rtl/>
          <w:rPrChange w:id="1203" w:author="Stav Cohen" w:date="2020-09-14T21:39:00Z">
            <w:rPr>
              <w:del w:id="1204" w:author="Stav Cohen" w:date="2020-09-14T20:05:00Z"/>
              <w:rtl/>
            </w:rPr>
          </w:rPrChange>
        </w:rPr>
        <w:pPrChange w:id="1205" w:author="Stav Cohen" w:date="2020-09-14T21:39:00Z">
          <w:pPr>
            <w:pStyle w:val="ListParagraph"/>
            <w:bidi/>
            <w:jc w:val="both"/>
          </w:pPr>
        </w:pPrChange>
      </w:pPr>
      <w:ins w:id="1206" w:author="maya" w:date="2020-09-13T15:15:00Z">
        <w:del w:id="1207" w:author="Stav Cohen" w:date="2020-09-14T20:05:00Z">
          <w:r w:rsidRPr="008C25B1" w:rsidDel="00630ED5">
            <w:rPr>
              <w:rFonts w:hint="eastAsia"/>
              <w:sz w:val="28"/>
              <w:szCs w:val="28"/>
              <w:rtl/>
              <w:rPrChange w:id="1208" w:author="Stav Cohen" w:date="2020-09-14T21:39:00Z">
                <w:rPr>
                  <w:rFonts w:hint="eastAsia"/>
                  <w:rtl/>
                </w:rPr>
              </w:rPrChange>
            </w:rPr>
            <w:delText>היה</w:delText>
          </w:r>
          <w:r w:rsidRPr="008C25B1" w:rsidDel="00630ED5">
            <w:rPr>
              <w:sz w:val="28"/>
              <w:szCs w:val="28"/>
              <w:rtl/>
              <w:rPrChange w:id="1209" w:author="Stav Cohen" w:date="2020-09-14T21:39:00Z">
                <w:rPr>
                  <w:rtl/>
                </w:rPr>
              </w:rPrChange>
            </w:rPr>
            <w:delText xml:space="preserve"> </w:delText>
          </w:r>
          <w:r w:rsidRPr="008C25B1" w:rsidDel="00630ED5">
            <w:rPr>
              <w:rFonts w:hint="eastAsia"/>
              <w:sz w:val="28"/>
              <w:szCs w:val="28"/>
              <w:rtl/>
              <w:rPrChange w:id="1210" w:author="Stav Cohen" w:date="2020-09-14T21:39:00Z">
                <w:rPr>
                  <w:rFonts w:hint="eastAsia"/>
                  <w:rtl/>
                </w:rPr>
              </w:rPrChange>
            </w:rPr>
            <w:delText>מקום</w:delText>
          </w:r>
          <w:r w:rsidRPr="008C25B1" w:rsidDel="00630ED5">
            <w:rPr>
              <w:sz w:val="28"/>
              <w:szCs w:val="28"/>
              <w:rtl/>
              <w:rPrChange w:id="1211" w:author="Stav Cohen" w:date="2020-09-14T21:39:00Z">
                <w:rPr>
                  <w:rtl/>
                </w:rPr>
              </w:rPrChange>
            </w:rPr>
            <w:delText xml:space="preserve"> </w:delText>
          </w:r>
          <w:r w:rsidRPr="008C25B1" w:rsidDel="00630ED5">
            <w:rPr>
              <w:rFonts w:hint="eastAsia"/>
              <w:sz w:val="28"/>
              <w:szCs w:val="28"/>
              <w:rtl/>
              <w:rPrChange w:id="1212" w:author="Stav Cohen" w:date="2020-09-14T21:39:00Z">
                <w:rPr>
                  <w:rFonts w:hint="eastAsia"/>
                  <w:rtl/>
                </w:rPr>
              </w:rPrChange>
            </w:rPr>
            <w:delText>להתעמק</w:delText>
          </w:r>
          <w:r w:rsidRPr="008C25B1" w:rsidDel="00630ED5">
            <w:rPr>
              <w:sz w:val="28"/>
              <w:szCs w:val="28"/>
              <w:rtl/>
              <w:rPrChange w:id="1213" w:author="Stav Cohen" w:date="2020-09-14T21:39:00Z">
                <w:rPr>
                  <w:rtl/>
                </w:rPr>
              </w:rPrChange>
            </w:rPr>
            <w:delText xml:space="preserve"> </w:delText>
          </w:r>
          <w:r w:rsidRPr="008C25B1" w:rsidDel="00630ED5">
            <w:rPr>
              <w:rFonts w:hint="eastAsia"/>
              <w:sz w:val="28"/>
              <w:szCs w:val="28"/>
              <w:rtl/>
              <w:rPrChange w:id="1214" w:author="Stav Cohen" w:date="2020-09-14T21:39:00Z">
                <w:rPr>
                  <w:rFonts w:hint="eastAsia"/>
                  <w:rtl/>
                </w:rPr>
              </w:rPrChange>
            </w:rPr>
            <w:delText>ולפרט</w:delText>
          </w:r>
          <w:r w:rsidRPr="008C25B1" w:rsidDel="00630ED5">
            <w:rPr>
              <w:sz w:val="28"/>
              <w:szCs w:val="28"/>
              <w:rtl/>
              <w:rPrChange w:id="1215" w:author="Stav Cohen" w:date="2020-09-14T21:39:00Z">
                <w:rPr>
                  <w:rtl/>
                </w:rPr>
              </w:rPrChange>
            </w:rPr>
            <w:delText>.</w:delText>
          </w:r>
        </w:del>
      </w:ins>
    </w:p>
    <w:p w14:paraId="51F31804" w14:textId="75ED4331" w:rsidR="00630ED5" w:rsidRDefault="00630ED5">
      <w:pPr>
        <w:bidi/>
        <w:rPr>
          <w:ins w:id="1216" w:author="Stav Cohen" w:date="2020-09-14T20:05:00Z"/>
          <w:rtl/>
        </w:rPr>
        <w:pPrChange w:id="1217" w:author="Stav Cohen" w:date="2020-09-14T21:39:00Z">
          <w:pPr>
            <w:pStyle w:val="ListParagraph"/>
            <w:bidi/>
            <w:jc w:val="both"/>
          </w:pPr>
        </w:pPrChange>
      </w:pPr>
    </w:p>
    <w:p w14:paraId="2A37A4AA" w14:textId="2F24B625" w:rsidR="00630ED5" w:rsidRDefault="008C25B1" w:rsidP="008C25B1">
      <w:pPr>
        <w:pStyle w:val="ListParagraph"/>
        <w:numPr>
          <w:ilvl w:val="0"/>
          <w:numId w:val="3"/>
        </w:numPr>
        <w:bidi/>
        <w:jc w:val="both"/>
        <w:rPr>
          <w:ins w:id="1218" w:author="Stav Cohen" w:date="2020-09-14T21:35:00Z"/>
          <w:sz w:val="28"/>
          <w:szCs w:val="28"/>
        </w:rPr>
      </w:pPr>
      <w:ins w:id="1219" w:author="Stav Cohen" w:date="2020-09-14T21:34:00Z">
        <w:r>
          <w:rPr>
            <w:sz w:val="28"/>
            <w:szCs w:val="28"/>
          </w:rPr>
          <w:t>Son et al</w:t>
        </w:r>
        <w:r>
          <w:rPr>
            <w:rFonts w:hint="cs"/>
            <w:sz w:val="28"/>
            <w:szCs w:val="28"/>
            <w:rtl/>
          </w:rPr>
          <w:t xml:space="preserve"> הציע ארכיטקטורת </w:t>
        </w:r>
        <w:r>
          <w:rPr>
            <w:rFonts w:hint="cs"/>
            <w:sz w:val="28"/>
            <w:szCs w:val="28"/>
          </w:rPr>
          <w:t>CNN</w:t>
        </w:r>
        <w:r>
          <w:rPr>
            <w:rFonts w:hint="cs"/>
            <w:sz w:val="28"/>
            <w:szCs w:val="28"/>
            <w:rtl/>
          </w:rPr>
          <w:t xml:space="preserve"> חדשה בשם </w:t>
        </w:r>
        <w:r>
          <w:rPr>
            <w:sz w:val="28"/>
            <w:szCs w:val="28"/>
          </w:rPr>
          <w:t>Quad-CNN</w:t>
        </w:r>
        <w:r>
          <w:rPr>
            <w:rFonts w:hint="cs"/>
            <w:sz w:val="28"/>
            <w:szCs w:val="28"/>
            <w:rtl/>
          </w:rPr>
          <w:t>. מודל זה קיבל ארבע תמונות עוקבות כאשר שלוש</w:t>
        </w:r>
      </w:ins>
      <w:ins w:id="1220" w:author="Stav Cohen" w:date="2020-09-14T21:35:00Z">
        <w:r>
          <w:rPr>
            <w:rFonts w:hint="cs"/>
            <w:sz w:val="28"/>
            <w:szCs w:val="28"/>
            <w:rtl/>
          </w:rPr>
          <w:t xml:space="preserve"> התמונות הראשונות שייכות לאותו אדם בסדר </w:t>
        </w:r>
        <w:proofErr w:type="spellStart"/>
        <w:r>
          <w:rPr>
            <w:rFonts w:hint="cs"/>
            <w:sz w:val="28"/>
            <w:szCs w:val="28"/>
            <w:rtl/>
          </w:rPr>
          <w:t>פריימים</w:t>
        </w:r>
        <w:proofErr w:type="spellEnd"/>
        <w:r>
          <w:rPr>
            <w:rFonts w:hint="cs"/>
            <w:sz w:val="28"/>
            <w:szCs w:val="28"/>
            <w:rtl/>
          </w:rPr>
          <w:t xml:space="preserve"> עולה, התמונה הרביעית והאחרונה בסדרה שייכת לאדם אחר.</w:t>
        </w:r>
      </w:ins>
    </w:p>
    <w:p w14:paraId="3C3EECF1" w14:textId="65918CE7" w:rsidR="008C25B1" w:rsidRDefault="008C25B1" w:rsidP="008C25B1">
      <w:pPr>
        <w:pStyle w:val="ListParagraph"/>
        <w:bidi/>
        <w:jc w:val="both"/>
        <w:rPr>
          <w:ins w:id="1221" w:author="Stav Cohen" w:date="2020-09-14T21:39:00Z"/>
          <w:sz w:val="28"/>
          <w:szCs w:val="28"/>
          <w:rtl/>
        </w:rPr>
      </w:pPr>
      <w:ins w:id="1222" w:author="Stav Cohen" w:date="2020-09-14T21:35:00Z">
        <w:r>
          <w:rPr>
            <w:rFonts w:hint="cs"/>
            <w:sz w:val="28"/>
            <w:szCs w:val="28"/>
            <w:rtl/>
          </w:rPr>
          <w:t xml:space="preserve">הרשת אומנה עם פונקציית שגיאה </w:t>
        </w:r>
      </w:ins>
      <w:ins w:id="1223" w:author="Stav Cohen" w:date="2020-09-14T21:36:00Z">
        <w:r>
          <w:rPr>
            <w:rFonts w:hint="cs"/>
            <w:sz w:val="28"/>
            <w:szCs w:val="28"/>
            <w:rtl/>
          </w:rPr>
          <w:t xml:space="preserve">הכוללת את </w:t>
        </w:r>
      </w:ins>
      <w:ins w:id="1224" w:author="Stav Cohen" w:date="2020-09-14T21:45:00Z">
        <w:r w:rsidR="00417075">
          <w:rPr>
            <w:rFonts w:hint="cs"/>
            <w:sz w:val="28"/>
            <w:szCs w:val="28"/>
            <w:rtl/>
          </w:rPr>
          <w:t>האינפורמציה</w:t>
        </w:r>
      </w:ins>
      <w:ins w:id="1225" w:author="Stav Cohen" w:date="2020-09-14T21:36:00Z">
        <w:r>
          <w:rPr>
            <w:rFonts w:hint="cs"/>
            <w:sz w:val="28"/>
            <w:szCs w:val="28"/>
            <w:rtl/>
          </w:rPr>
          <w:t xml:space="preserve"> על המרחק בין התמונות, פיצ'רים </w:t>
        </w:r>
      </w:ins>
      <w:ins w:id="1226" w:author="Stav Cohen" w:date="2020-09-14T21:45:00Z">
        <w:r w:rsidR="00417075">
          <w:rPr>
            <w:rFonts w:hint="cs"/>
            <w:sz w:val="28"/>
            <w:szCs w:val="28"/>
            <w:rtl/>
          </w:rPr>
          <w:t>ויזואליי</w:t>
        </w:r>
        <w:r w:rsidR="00417075">
          <w:rPr>
            <w:rFonts w:hint="eastAsia"/>
            <w:sz w:val="28"/>
            <w:szCs w:val="28"/>
            <w:rtl/>
          </w:rPr>
          <w:t>ם</w:t>
        </w:r>
      </w:ins>
      <w:ins w:id="1227" w:author="Stav Cohen" w:date="2020-09-14T21:36:00Z">
        <w:r>
          <w:rPr>
            <w:rFonts w:hint="cs"/>
            <w:sz w:val="28"/>
            <w:szCs w:val="28"/>
            <w:rtl/>
          </w:rPr>
          <w:t xml:space="preserve"> ומיקום </w:t>
        </w:r>
        <w:r>
          <w:rPr>
            <w:sz w:val="28"/>
            <w:szCs w:val="28"/>
          </w:rPr>
          <w:t>Bounding box</w:t>
        </w:r>
        <w:r>
          <w:rPr>
            <w:rFonts w:hint="cs"/>
            <w:sz w:val="28"/>
            <w:szCs w:val="28"/>
            <w:rtl/>
          </w:rPr>
          <w:t xml:space="preserve">. </w:t>
        </w:r>
      </w:ins>
      <w:ins w:id="1228" w:author="Stav Cohen" w:date="2020-09-14T21:37:00Z">
        <w:r>
          <w:rPr>
            <w:rFonts w:hint="cs"/>
            <w:sz w:val="28"/>
            <w:szCs w:val="28"/>
            <w:rtl/>
          </w:rPr>
          <w:t>בשלב בדיקת הרשת, הרשת הסתכלה על 2 תמונות</w:t>
        </w:r>
      </w:ins>
      <w:ins w:id="1229" w:author="Stav Cohen" w:date="2020-09-14T21:38:00Z">
        <w:r>
          <w:rPr>
            <w:rFonts w:hint="cs"/>
            <w:sz w:val="28"/>
            <w:szCs w:val="28"/>
            <w:rtl/>
          </w:rPr>
          <w:t xml:space="preserve"> של אנשים וחזתה את ההסת</w:t>
        </w:r>
      </w:ins>
      <w:ins w:id="1230" w:author="Stav Cohen" w:date="2020-09-14T21:39:00Z">
        <w:r>
          <w:rPr>
            <w:rFonts w:hint="cs"/>
            <w:sz w:val="28"/>
            <w:szCs w:val="28"/>
            <w:rtl/>
          </w:rPr>
          <w:t>ברות שב2 התמונות נמצא אותו אדם.</w:t>
        </w:r>
      </w:ins>
    </w:p>
    <w:p w14:paraId="2811A0CF" w14:textId="4752ECFB" w:rsidR="008C25B1" w:rsidRDefault="008C25B1" w:rsidP="008C25B1">
      <w:pPr>
        <w:pStyle w:val="ListParagraph"/>
        <w:bidi/>
        <w:jc w:val="both"/>
        <w:rPr>
          <w:ins w:id="1231" w:author="Stav Cohen" w:date="2020-09-14T21:39:00Z"/>
          <w:sz w:val="28"/>
          <w:szCs w:val="28"/>
          <w:rtl/>
        </w:rPr>
      </w:pPr>
    </w:p>
    <w:p w14:paraId="535A3379" w14:textId="46757E13" w:rsidR="008C25B1" w:rsidRDefault="008C25B1" w:rsidP="008C25B1">
      <w:pPr>
        <w:pStyle w:val="ListParagraph"/>
        <w:bidi/>
        <w:jc w:val="both"/>
        <w:rPr>
          <w:ins w:id="1232" w:author="Stav Cohen" w:date="2020-09-14T21:39:00Z"/>
          <w:sz w:val="28"/>
          <w:szCs w:val="28"/>
          <w:rtl/>
        </w:rPr>
      </w:pPr>
    </w:p>
    <w:p w14:paraId="247285EE" w14:textId="4B65F61A" w:rsidR="008C25B1" w:rsidRPr="008C25B1" w:rsidRDefault="008C25B1">
      <w:pPr>
        <w:pStyle w:val="ListParagraph"/>
        <w:bidi/>
        <w:jc w:val="both"/>
        <w:rPr>
          <w:ins w:id="1233" w:author="Stav Cohen" w:date="2020-09-14T20:05:00Z"/>
          <w:sz w:val="28"/>
          <w:szCs w:val="28"/>
          <w:rtl/>
          <w:rPrChange w:id="1234" w:author="Stav Cohen" w:date="2020-09-14T21:41:00Z">
            <w:rPr>
              <w:ins w:id="1235" w:author="Stav Cohen" w:date="2020-09-14T20:05:00Z"/>
              <w:rtl/>
            </w:rPr>
          </w:rPrChange>
        </w:rPr>
        <w:pPrChange w:id="1236" w:author="Stav Cohen" w:date="2020-09-14T21:41:00Z">
          <w:pPr>
            <w:pStyle w:val="ListParagraph"/>
            <w:bidi/>
            <w:jc w:val="both"/>
          </w:pPr>
        </w:pPrChange>
      </w:pPr>
      <w:ins w:id="1237" w:author="Stav Cohen" w:date="2020-09-14T21:40:00Z">
        <w:r>
          <w:rPr>
            <w:rFonts w:hint="cs"/>
            <w:sz w:val="28"/>
            <w:szCs w:val="28"/>
            <w:rtl/>
          </w:rPr>
          <w:t>אלו רק כמה שימושים אשר נעזרים בארכיטקטור</w:t>
        </w:r>
        <w:r>
          <w:rPr>
            <w:rFonts w:hint="eastAsia"/>
            <w:sz w:val="28"/>
            <w:szCs w:val="28"/>
            <w:rtl/>
          </w:rPr>
          <w:t>ת</w:t>
        </w:r>
        <w:r>
          <w:rPr>
            <w:rFonts w:hint="cs"/>
            <w:sz w:val="28"/>
            <w:szCs w:val="28"/>
            <w:rtl/>
          </w:rPr>
          <w:t xml:space="preserve"> ה </w:t>
        </w:r>
        <w:r>
          <w:rPr>
            <w:sz w:val="28"/>
            <w:szCs w:val="28"/>
          </w:rPr>
          <w:t>Siamese Network</w:t>
        </w:r>
        <w:r>
          <w:rPr>
            <w:rFonts w:hint="cs"/>
            <w:sz w:val="28"/>
            <w:szCs w:val="28"/>
            <w:rtl/>
          </w:rPr>
          <w:t xml:space="preserve">, ניתן למצוא שימושים לאלגוריתם זה בנושאים רבים אחרים כמו </w:t>
        </w:r>
      </w:ins>
      <w:ins w:id="1238" w:author="Stav Cohen" w:date="2020-09-14T21:41:00Z">
        <w:r>
          <w:rPr>
            <w:rFonts w:hint="cs"/>
            <w:sz w:val="28"/>
            <w:szCs w:val="28"/>
            <w:rtl/>
          </w:rPr>
          <w:t>מערכות אבטחה אשר לומדות לזהות דפוסי פנים של אדם</w:t>
        </w:r>
      </w:ins>
      <w:ins w:id="1239" w:author="Stav Cohen" w:date="2020-09-14T21:46:00Z">
        <w:r w:rsidR="00FB2A93">
          <w:rPr>
            <w:rFonts w:hint="cs"/>
            <w:sz w:val="28"/>
            <w:szCs w:val="28"/>
            <w:rtl/>
          </w:rPr>
          <w:t xml:space="preserve"> </w:t>
        </w:r>
      </w:ins>
      <w:ins w:id="1240" w:author="Stav Cohen" w:date="2020-09-24T18:53:00Z">
        <w:r w:rsidR="00F1687F">
          <w:rPr>
            <w:rFonts w:hint="cs"/>
            <w:sz w:val="28"/>
            <w:szCs w:val="28"/>
            <w:rtl/>
          </w:rPr>
          <w:t>ספציפי</w:t>
        </w:r>
      </w:ins>
      <w:ins w:id="1241" w:author="Stav Cohen" w:date="2020-09-14T21:41:00Z">
        <w:r>
          <w:rPr>
            <w:rFonts w:hint="cs"/>
            <w:sz w:val="28"/>
            <w:szCs w:val="28"/>
            <w:rtl/>
          </w:rPr>
          <w:t xml:space="preserve"> בשביל להעניק לו גישה לרכב,</w:t>
        </w:r>
      </w:ins>
      <w:ins w:id="1242" w:author="Stav Cohen" w:date="2020-09-14T21:46:00Z">
        <w:r w:rsidR="00417075">
          <w:rPr>
            <w:rFonts w:hint="cs"/>
            <w:sz w:val="28"/>
            <w:szCs w:val="28"/>
            <w:rtl/>
          </w:rPr>
          <w:t xml:space="preserve"> </w:t>
        </w:r>
      </w:ins>
      <w:ins w:id="1243" w:author="Stav Cohen" w:date="2020-10-26T19:58:00Z">
        <w:r w:rsidR="00964AB8">
          <w:rPr>
            <w:rFonts w:hint="cs"/>
            <w:sz w:val="28"/>
            <w:szCs w:val="28"/>
            <w:rtl/>
          </w:rPr>
          <w:t>ל</w:t>
        </w:r>
      </w:ins>
      <w:ins w:id="1244" w:author="Stav Cohen" w:date="2020-09-14T21:41:00Z">
        <w:r>
          <w:rPr>
            <w:rFonts w:hint="cs"/>
            <w:sz w:val="28"/>
            <w:szCs w:val="28"/>
            <w:rtl/>
          </w:rPr>
          <w:t>טלפון,</w:t>
        </w:r>
      </w:ins>
      <w:ins w:id="1245" w:author="Stav Cohen" w:date="2020-09-14T21:46:00Z">
        <w:r w:rsidR="00417075">
          <w:rPr>
            <w:rFonts w:hint="cs"/>
            <w:sz w:val="28"/>
            <w:szCs w:val="28"/>
            <w:rtl/>
          </w:rPr>
          <w:t xml:space="preserve"> </w:t>
        </w:r>
      </w:ins>
      <w:ins w:id="1246" w:author="Stav Cohen" w:date="2020-10-26T19:58:00Z">
        <w:r w:rsidR="00964AB8">
          <w:rPr>
            <w:rFonts w:hint="cs"/>
            <w:sz w:val="28"/>
            <w:szCs w:val="28"/>
            <w:rtl/>
          </w:rPr>
          <w:t>ל</w:t>
        </w:r>
      </w:ins>
      <w:ins w:id="1247" w:author="Stav Cohen" w:date="2020-09-14T21:41:00Z">
        <w:r>
          <w:rPr>
            <w:rFonts w:hint="cs"/>
            <w:sz w:val="28"/>
            <w:szCs w:val="28"/>
            <w:rtl/>
          </w:rPr>
          <w:t>בית שלו</w:t>
        </w:r>
        <w:r w:rsidRPr="008C25B1">
          <w:rPr>
            <w:sz w:val="28"/>
            <w:szCs w:val="28"/>
            <w:rtl/>
            <w:rPrChange w:id="1248" w:author="Stav Cohen" w:date="2020-09-14T21:41:00Z">
              <w:rPr>
                <w:rtl/>
              </w:rPr>
            </w:rPrChange>
          </w:rPr>
          <w:t>.</w:t>
        </w:r>
      </w:ins>
    </w:p>
    <w:p w14:paraId="3C8D7C9E" w14:textId="1AF29C88" w:rsidR="00630ED5" w:rsidRDefault="00630ED5" w:rsidP="00630ED5">
      <w:pPr>
        <w:pStyle w:val="ListParagraph"/>
        <w:bidi/>
        <w:jc w:val="both"/>
        <w:rPr>
          <w:ins w:id="1249" w:author="Stav Cohen" w:date="2020-09-14T20:05:00Z"/>
          <w:sz w:val="28"/>
          <w:szCs w:val="28"/>
          <w:rtl/>
        </w:rPr>
      </w:pPr>
    </w:p>
    <w:p w14:paraId="686BCCCB" w14:textId="0A9C7B37" w:rsidR="00630ED5" w:rsidRDefault="00630ED5" w:rsidP="00630ED5">
      <w:pPr>
        <w:pStyle w:val="ListParagraph"/>
        <w:bidi/>
        <w:jc w:val="both"/>
        <w:rPr>
          <w:ins w:id="1250" w:author="Stav Cohen" w:date="2020-09-14T20:05:00Z"/>
          <w:sz w:val="28"/>
          <w:szCs w:val="28"/>
          <w:rtl/>
        </w:rPr>
      </w:pPr>
    </w:p>
    <w:p w14:paraId="302F9CF0" w14:textId="2DA46041" w:rsidR="00630ED5" w:rsidRDefault="00630ED5" w:rsidP="00630ED5">
      <w:pPr>
        <w:pStyle w:val="ListParagraph"/>
        <w:bidi/>
        <w:jc w:val="both"/>
        <w:rPr>
          <w:ins w:id="1251" w:author="Stav Cohen" w:date="2020-09-14T20:05:00Z"/>
          <w:sz w:val="28"/>
          <w:szCs w:val="28"/>
          <w:rtl/>
        </w:rPr>
      </w:pPr>
    </w:p>
    <w:p w14:paraId="160D78E1" w14:textId="1DE30C5C" w:rsidR="00630ED5" w:rsidRDefault="00630ED5" w:rsidP="00630ED5">
      <w:pPr>
        <w:pStyle w:val="ListParagraph"/>
        <w:bidi/>
        <w:jc w:val="both"/>
        <w:rPr>
          <w:ins w:id="1252" w:author="Stav Cohen" w:date="2020-09-14T20:05:00Z"/>
          <w:sz w:val="28"/>
          <w:szCs w:val="28"/>
          <w:rtl/>
        </w:rPr>
      </w:pPr>
    </w:p>
    <w:p w14:paraId="2A5DD6E0" w14:textId="6D0924B7" w:rsidR="00630ED5" w:rsidRDefault="00630ED5" w:rsidP="00630ED5">
      <w:pPr>
        <w:pStyle w:val="ListParagraph"/>
        <w:bidi/>
        <w:jc w:val="both"/>
        <w:rPr>
          <w:ins w:id="1253" w:author="Stav Cohen" w:date="2020-09-14T20:05:00Z"/>
          <w:sz w:val="28"/>
          <w:szCs w:val="28"/>
          <w:rtl/>
        </w:rPr>
      </w:pPr>
    </w:p>
    <w:p w14:paraId="12D27C6A" w14:textId="2FFBB2C5" w:rsidR="00630ED5" w:rsidRDefault="00630ED5" w:rsidP="00630ED5">
      <w:pPr>
        <w:pStyle w:val="ListParagraph"/>
        <w:bidi/>
        <w:jc w:val="both"/>
        <w:rPr>
          <w:ins w:id="1254" w:author="Stav Cohen" w:date="2020-09-14T20:05:00Z"/>
          <w:sz w:val="28"/>
          <w:szCs w:val="28"/>
          <w:rtl/>
        </w:rPr>
      </w:pPr>
    </w:p>
    <w:p w14:paraId="6605F53F" w14:textId="0D9E6F3F" w:rsidR="00630ED5" w:rsidRDefault="00630ED5" w:rsidP="00630ED5">
      <w:pPr>
        <w:pStyle w:val="ListParagraph"/>
        <w:bidi/>
        <w:jc w:val="both"/>
        <w:rPr>
          <w:ins w:id="1255" w:author="Stav Cohen" w:date="2020-09-14T20:05:00Z"/>
          <w:sz w:val="28"/>
          <w:szCs w:val="28"/>
          <w:rtl/>
        </w:rPr>
      </w:pPr>
    </w:p>
    <w:p w14:paraId="121E72F2" w14:textId="352C6417" w:rsidR="00630ED5" w:rsidRDefault="00630ED5" w:rsidP="00630ED5">
      <w:pPr>
        <w:pStyle w:val="ListParagraph"/>
        <w:bidi/>
        <w:jc w:val="both"/>
        <w:rPr>
          <w:ins w:id="1256" w:author="Stav Cohen" w:date="2020-09-14T20:05:00Z"/>
          <w:sz w:val="28"/>
          <w:szCs w:val="28"/>
          <w:rtl/>
        </w:rPr>
      </w:pPr>
    </w:p>
    <w:p w14:paraId="03088659" w14:textId="7916BC73" w:rsidR="00630ED5" w:rsidRDefault="00630ED5" w:rsidP="00630ED5">
      <w:pPr>
        <w:pStyle w:val="ListParagraph"/>
        <w:bidi/>
        <w:jc w:val="both"/>
        <w:rPr>
          <w:ins w:id="1257" w:author="Stav Cohen" w:date="2020-09-14T20:05:00Z"/>
          <w:sz w:val="28"/>
          <w:szCs w:val="28"/>
          <w:rtl/>
        </w:rPr>
      </w:pPr>
    </w:p>
    <w:p w14:paraId="784889DA" w14:textId="11DD6DB4" w:rsidR="00630ED5" w:rsidRDefault="00630ED5" w:rsidP="00630ED5">
      <w:pPr>
        <w:pStyle w:val="ListParagraph"/>
        <w:bidi/>
        <w:jc w:val="both"/>
        <w:rPr>
          <w:ins w:id="1258" w:author="Stav Cohen" w:date="2020-09-14T20:05:00Z"/>
          <w:sz w:val="28"/>
          <w:szCs w:val="28"/>
          <w:rtl/>
        </w:rPr>
      </w:pPr>
    </w:p>
    <w:p w14:paraId="76C64F74" w14:textId="30E316C5" w:rsidR="00630ED5" w:rsidRDefault="00630ED5" w:rsidP="00630ED5">
      <w:pPr>
        <w:pStyle w:val="ListParagraph"/>
        <w:bidi/>
        <w:jc w:val="both"/>
        <w:rPr>
          <w:ins w:id="1259" w:author="Stav Cohen" w:date="2020-09-14T20:05:00Z"/>
          <w:sz w:val="28"/>
          <w:szCs w:val="28"/>
          <w:rtl/>
        </w:rPr>
      </w:pPr>
    </w:p>
    <w:p w14:paraId="12ED4056" w14:textId="32C9E2A2" w:rsidR="00630ED5" w:rsidRDefault="00630ED5" w:rsidP="00630ED5">
      <w:pPr>
        <w:pStyle w:val="ListParagraph"/>
        <w:bidi/>
        <w:jc w:val="both"/>
        <w:rPr>
          <w:ins w:id="1260" w:author="Stav Cohen" w:date="2020-09-14T20:05:00Z"/>
          <w:sz w:val="28"/>
          <w:szCs w:val="28"/>
          <w:rtl/>
        </w:rPr>
      </w:pPr>
    </w:p>
    <w:p w14:paraId="40C7DC27" w14:textId="77777777" w:rsidR="002F73DB" w:rsidRPr="008C25B1" w:rsidRDefault="002F73DB">
      <w:pPr>
        <w:bidi/>
        <w:jc w:val="both"/>
        <w:rPr>
          <w:sz w:val="28"/>
          <w:szCs w:val="28"/>
          <w:rtl/>
          <w:rPrChange w:id="1261" w:author="Stav Cohen" w:date="2020-09-14T21:42:00Z">
            <w:rPr>
              <w:rtl/>
            </w:rPr>
          </w:rPrChange>
        </w:rPr>
        <w:pPrChange w:id="1262" w:author="Stav Cohen" w:date="2020-09-14T21:42:00Z">
          <w:pPr>
            <w:pStyle w:val="ListParagraph"/>
            <w:bidi/>
            <w:jc w:val="both"/>
          </w:pPr>
        </w:pPrChange>
      </w:pPr>
    </w:p>
    <w:p w14:paraId="4E559085" w14:textId="77777777" w:rsidR="00E71264" w:rsidRDefault="00C50064" w:rsidP="00A21728">
      <w:pPr>
        <w:bidi/>
        <w:jc w:val="center"/>
        <w:rPr>
          <w:b/>
          <w:bCs/>
          <w:sz w:val="32"/>
          <w:szCs w:val="32"/>
          <w:u w:val="single"/>
          <w:rtl/>
        </w:rPr>
      </w:pPr>
      <w:r w:rsidRPr="00C50064">
        <w:rPr>
          <w:b/>
          <w:bCs/>
          <w:sz w:val="32"/>
          <w:szCs w:val="32"/>
          <w:u w:val="single"/>
        </w:rPr>
        <w:lastRenderedPageBreak/>
        <w:t>Semantic Segmentation</w:t>
      </w:r>
    </w:p>
    <w:p w14:paraId="43961BAD" w14:textId="26544EBE" w:rsidR="00C50064" w:rsidRPr="00A21728" w:rsidRDefault="00C336F0" w:rsidP="00F30BC6">
      <w:pPr>
        <w:bidi/>
        <w:jc w:val="both"/>
        <w:rPr>
          <w:sz w:val="28"/>
          <w:szCs w:val="28"/>
          <w:rtl/>
        </w:rPr>
      </w:pPr>
      <w:r w:rsidRPr="00A21728">
        <w:rPr>
          <w:rFonts w:hint="cs"/>
          <w:sz w:val="28"/>
          <w:szCs w:val="28"/>
          <w:rtl/>
        </w:rPr>
        <w:t>אחת המשימות של ראייה ממוחשבת במכוניות אוטונומיות היא המשימה לסרוק ולהבין את הסביבה בצורה איכותית כדי שהמכונית האוטונומית תוכל לבצע פעולות מורכבות התלויות בסביבה שלה כמו שאדם מתבונן- קולט את הסביבה ופועל לפיה[</w:t>
      </w:r>
      <w:del w:id="1263" w:author="Stav Cohen" w:date="2020-10-16T13:37:00Z">
        <w:r w:rsidRPr="00A21728" w:rsidDel="00BD7906">
          <w:rPr>
            <w:rFonts w:hint="cs"/>
            <w:sz w:val="28"/>
            <w:szCs w:val="28"/>
            <w:rtl/>
          </w:rPr>
          <w:delText>3</w:delText>
        </w:r>
      </w:del>
      <w:ins w:id="1264" w:author="Stav Cohen" w:date="2020-10-16T13:37:00Z">
        <w:r w:rsidR="00BD7906">
          <w:rPr>
            <w:rFonts w:hint="cs"/>
            <w:sz w:val="28"/>
            <w:szCs w:val="28"/>
            <w:rtl/>
          </w:rPr>
          <w:t>5</w:t>
        </w:r>
      </w:ins>
      <w:r w:rsidRPr="00A21728">
        <w:rPr>
          <w:rFonts w:hint="cs"/>
          <w:sz w:val="28"/>
          <w:szCs w:val="28"/>
          <w:rtl/>
        </w:rPr>
        <w:t>].</w:t>
      </w:r>
    </w:p>
    <w:p w14:paraId="70B0A21F" w14:textId="77777777" w:rsidR="004F24FA" w:rsidRPr="00A21728" w:rsidRDefault="00C336F0" w:rsidP="00F30BC6">
      <w:pPr>
        <w:bidi/>
        <w:jc w:val="both"/>
        <w:rPr>
          <w:sz w:val="28"/>
          <w:szCs w:val="28"/>
          <w:rtl/>
        </w:rPr>
      </w:pPr>
      <w:r w:rsidRPr="00A21728">
        <w:rPr>
          <w:rFonts w:hint="cs"/>
          <w:sz w:val="28"/>
          <w:szCs w:val="28"/>
          <w:rtl/>
        </w:rPr>
        <w:t xml:space="preserve">מטרת הסגמנטציה היא לתייג כל פיקסל בתמונה באמצעות תוויות סמנטיות הנקבעות מראש. סגמנטציה של תמונות עירוניות לחלקים </w:t>
      </w:r>
      <w:r w:rsidR="004F24FA" w:rsidRPr="00A21728">
        <w:rPr>
          <w:rFonts w:hint="cs"/>
          <w:sz w:val="28"/>
          <w:szCs w:val="28"/>
          <w:rtl/>
        </w:rPr>
        <w:t>סמנטיי</w:t>
      </w:r>
      <w:r w:rsidR="004F24FA" w:rsidRPr="00A21728">
        <w:rPr>
          <w:rFonts w:hint="eastAsia"/>
          <w:sz w:val="28"/>
          <w:szCs w:val="28"/>
          <w:rtl/>
        </w:rPr>
        <w:t>ם</w:t>
      </w:r>
      <w:r w:rsidRPr="00A21728">
        <w:rPr>
          <w:rFonts w:hint="cs"/>
          <w:sz w:val="28"/>
          <w:szCs w:val="28"/>
          <w:rtl/>
        </w:rPr>
        <w:t xml:space="preserve"> בדרך כלל מציגות תוויות כמו: מכוניות, הולכי רגל, כביש, מדרכה, בניינים, רמזורים, תמרורים ועוד</w:t>
      </w:r>
      <w:r w:rsidR="004F24FA" w:rsidRPr="00A21728">
        <w:rPr>
          <w:rFonts w:hint="cs"/>
          <w:sz w:val="28"/>
          <w:szCs w:val="28"/>
          <w:rtl/>
        </w:rPr>
        <w:t>. בעזרת תיוגים אלו אנו מקבלים אינפורמציה מקיפה על האזור בו המכונית נמצאת.</w:t>
      </w:r>
    </w:p>
    <w:p w14:paraId="43487D24" w14:textId="77777777" w:rsidR="004F24FA" w:rsidRDefault="004F24FA" w:rsidP="00F30BC6">
      <w:pPr>
        <w:bidi/>
        <w:jc w:val="both"/>
        <w:rPr>
          <w:sz w:val="28"/>
          <w:szCs w:val="28"/>
          <w:rtl/>
        </w:rPr>
      </w:pPr>
      <w:r w:rsidRPr="00A21728">
        <w:rPr>
          <w:rFonts w:hint="cs"/>
          <w:sz w:val="28"/>
          <w:szCs w:val="28"/>
          <w:rtl/>
        </w:rPr>
        <w:t>משימה זו גם איננה פשוטה בגלל המורכבות של תמונות עירוניות המלאה בפרטים, חסימה חלקית של אובייקטים, אובייקטים קטנים יחסית וגם הכמות הגדולה של התוויות שאות</w:t>
      </w:r>
      <w:r w:rsidR="00881348" w:rsidRPr="00A21728">
        <w:rPr>
          <w:rFonts w:hint="cs"/>
          <w:sz w:val="28"/>
          <w:szCs w:val="28"/>
          <w:rtl/>
        </w:rPr>
        <w:t>ן</w:t>
      </w:r>
      <w:r w:rsidRPr="00A21728">
        <w:rPr>
          <w:rFonts w:hint="cs"/>
          <w:sz w:val="28"/>
          <w:szCs w:val="28"/>
          <w:rtl/>
        </w:rPr>
        <w:t xml:space="preserve"> נצטרך לקבוע מראש בשביל לבצע את הסגמנטציה</w:t>
      </w:r>
      <w:r>
        <w:rPr>
          <w:rFonts w:hint="cs"/>
          <w:sz w:val="28"/>
          <w:szCs w:val="28"/>
          <w:rtl/>
        </w:rPr>
        <w:t>.</w:t>
      </w:r>
    </w:p>
    <w:p w14:paraId="4EF5ADE9" w14:textId="77777777" w:rsidR="004F24FA" w:rsidRDefault="004F24FA" w:rsidP="00A21728">
      <w:pPr>
        <w:bidi/>
        <w:rPr>
          <w:sz w:val="28"/>
          <w:szCs w:val="28"/>
          <w:rtl/>
        </w:rPr>
      </w:pPr>
      <w:r w:rsidRPr="004F24FA">
        <w:rPr>
          <w:noProof/>
          <w:sz w:val="28"/>
          <w:szCs w:val="28"/>
        </w:rPr>
        <w:drawing>
          <wp:inline distT="0" distB="0" distL="0" distR="0" wp14:anchorId="11BE20BD" wp14:editId="45FAA6BC">
            <wp:extent cx="5943600" cy="3472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2815"/>
                    </a:xfrm>
                    <a:prstGeom prst="rect">
                      <a:avLst/>
                    </a:prstGeom>
                  </pic:spPr>
                </pic:pic>
              </a:graphicData>
            </a:graphic>
          </wp:inline>
        </w:drawing>
      </w:r>
    </w:p>
    <w:p w14:paraId="421DA9B2" w14:textId="2F6FBDDA" w:rsidR="004F24FA" w:rsidRDefault="004F24FA" w:rsidP="00A21728">
      <w:pPr>
        <w:pStyle w:val="ListParagraph"/>
        <w:bidi/>
        <w:jc w:val="center"/>
        <w:rPr>
          <w:rtl/>
        </w:rPr>
      </w:pPr>
      <w:r w:rsidRPr="008017A7">
        <w:rPr>
          <w:rFonts w:hint="cs"/>
          <w:rtl/>
        </w:rPr>
        <w:t xml:space="preserve">תמונה מספר </w:t>
      </w:r>
      <w:del w:id="1265" w:author="Stav Cohen" w:date="2020-09-14T13:36:00Z">
        <w:r w:rsidR="00A21728" w:rsidDel="0092796B">
          <w:delText>32</w:delText>
        </w:r>
      </w:del>
      <w:ins w:id="1266" w:author="Stav Cohen" w:date="2020-09-14T13:36:00Z">
        <w:r w:rsidR="0092796B">
          <w:rPr>
            <w:rFonts w:hint="cs"/>
            <w:rtl/>
          </w:rPr>
          <w:t>3</w:t>
        </w:r>
      </w:ins>
      <w:ins w:id="1267" w:author="Stav Cohen" w:date="2020-10-16T13:47:00Z">
        <w:r w:rsidR="001B6690">
          <w:rPr>
            <w:rFonts w:hint="cs"/>
            <w:rtl/>
          </w:rPr>
          <w:t>9</w:t>
        </w:r>
      </w:ins>
      <w:r>
        <w:rPr>
          <w:rFonts w:hint="cs"/>
          <w:rtl/>
        </w:rPr>
        <w:t>: סגמנטציה של תמונה עירונית [</w:t>
      </w:r>
      <w:del w:id="1268" w:author="Stav Cohen" w:date="2020-10-16T13:37:00Z">
        <w:r w:rsidDel="00BD7906">
          <w:rPr>
            <w:rFonts w:hint="cs"/>
            <w:rtl/>
          </w:rPr>
          <w:delText>3</w:delText>
        </w:r>
      </w:del>
      <w:ins w:id="1269" w:author="Stav Cohen" w:date="2020-10-16T13:37:00Z">
        <w:r w:rsidR="00BD7906">
          <w:rPr>
            <w:rFonts w:hint="cs"/>
            <w:rtl/>
          </w:rPr>
          <w:t>5</w:t>
        </w:r>
      </w:ins>
      <w:r>
        <w:rPr>
          <w:rFonts w:hint="cs"/>
          <w:rtl/>
        </w:rPr>
        <w:t>].</w:t>
      </w:r>
    </w:p>
    <w:p w14:paraId="0703FAA4" w14:textId="7891EF5E" w:rsidR="004F24FA" w:rsidDel="00BD7906" w:rsidRDefault="004F24FA">
      <w:pPr>
        <w:bidi/>
        <w:jc w:val="both"/>
        <w:rPr>
          <w:del w:id="1270" w:author="Stav Cohen" w:date="2020-09-24T15:19:00Z"/>
          <w:sz w:val="28"/>
          <w:szCs w:val="28"/>
          <w:rtl/>
        </w:rPr>
      </w:pPr>
      <w:r>
        <w:rPr>
          <w:rFonts w:hint="cs"/>
          <w:sz w:val="28"/>
          <w:szCs w:val="28"/>
          <w:rtl/>
        </w:rPr>
        <w:t xml:space="preserve">ניתן לראות בתמונה מספר </w:t>
      </w:r>
      <w:del w:id="1271" w:author="Stav Cohen" w:date="2020-09-14T13:36:00Z">
        <w:r w:rsidR="00A21728" w:rsidDel="0092796B">
          <w:rPr>
            <w:sz w:val="28"/>
            <w:szCs w:val="28"/>
          </w:rPr>
          <w:delText>32</w:delText>
        </w:r>
        <w:r w:rsidDel="0092796B">
          <w:rPr>
            <w:rFonts w:hint="cs"/>
            <w:sz w:val="28"/>
            <w:szCs w:val="28"/>
            <w:rtl/>
          </w:rPr>
          <w:delText xml:space="preserve"> </w:delText>
        </w:r>
      </w:del>
      <w:ins w:id="1272" w:author="Stav Cohen" w:date="2020-09-14T13:36:00Z">
        <w:r w:rsidR="0092796B">
          <w:rPr>
            <w:rFonts w:hint="cs"/>
            <w:sz w:val="28"/>
            <w:szCs w:val="28"/>
            <w:rtl/>
          </w:rPr>
          <w:t>3</w:t>
        </w:r>
      </w:ins>
      <w:ins w:id="1273" w:author="Stav Cohen" w:date="2020-10-16T13:47:00Z">
        <w:r w:rsidR="001B6690">
          <w:rPr>
            <w:rFonts w:hint="cs"/>
            <w:sz w:val="28"/>
            <w:szCs w:val="28"/>
            <w:rtl/>
          </w:rPr>
          <w:t>9</w:t>
        </w:r>
      </w:ins>
      <w:ins w:id="1274" w:author="Stav Cohen" w:date="2020-09-14T13:36:00Z">
        <w:r w:rsidR="0092796B">
          <w:rPr>
            <w:rFonts w:hint="cs"/>
            <w:sz w:val="28"/>
            <w:szCs w:val="28"/>
            <w:rtl/>
          </w:rPr>
          <w:t xml:space="preserve"> </w:t>
        </w:r>
      </w:ins>
      <w:r>
        <w:rPr>
          <w:rFonts w:hint="cs"/>
          <w:sz w:val="28"/>
          <w:szCs w:val="28"/>
          <w:rtl/>
        </w:rPr>
        <w:t>כיצד מבוצעת הסגמנטציה לתמונה עירונית, ניתן לראות את מבחר התוויות בתחתית התמונה אשר הוגדרו מראש לשם הבנה מעמיקה יותר של מרחב התמונה העירונית, ניתן לראות כי כל פיקסל בתמונה מתויג כחלק מתוויות וזו בדיוק המטרה של אלגוריתם זה.</w:t>
      </w:r>
    </w:p>
    <w:p w14:paraId="76A12509" w14:textId="77777777" w:rsidR="00BD7906" w:rsidRDefault="00BD7906">
      <w:pPr>
        <w:bidi/>
        <w:jc w:val="both"/>
        <w:rPr>
          <w:ins w:id="1275" w:author="Stav Cohen" w:date="2020-10-16T13:38:00Z"/>
          <w:sz w:val="28"/>
          <w:szCs w:val="28"/>
          <w:rtl/>
        </w:rPr>
        <w:pPrChange w:id="1276" w:author="Stav Cohen" w:date="2020-10-16T13:38:00Z">
          <w:pPr>
            <w:bidi/>
            <w:jc w:val="both"/>
          </w:pPr>
        </w:pPrChange>
      </w:pPr>
    </w:p>
    <w:p w14:paraId="3EB32B69" w14:textId="77777777" w:rsidR="00B2781E" w:rsidRDefault="00B2781E">
      <w:pPr>
        <w:bidi/>
        <w:jc w:val="both"/>
        <w:rPr>
          <w:sz w:val="28"/>
          <w:szCs w:val="28"/>
          <w:rtl/>
        </w:rPr>
        <w:pPrChange w:id="1277" w:author="Stav Cohen" w:date="2020-09-24T15:19:00Z">
          <w:pPr>
            <w:bidi/>
            <w:jc w:val="both"/>
          </w:pPr>
        </w:pPrChange>
      </w:pPr>
    </w:p>
    <w:p w14:paraId="7A954012" w14:textId="202FEBFC" w:rsidR="00B2781E" w:rsidRDefault="002A2143" w:rsidP="00F30BC6">
      <w:pPr>
        <w:bidi/>
        <w:jc w:val="both"/>
        <w:rPr>
          <w:sz w:val="28"/>
          <w:szCs w:val="28"/>
          <w:rtl/>
        </w:rPr>
      </w:pPr>
      <w:r w:rsidRPr="00A21728">
        <w:rPr>
          <w:rFonts w:hint="cs"/>
          <w:sz w:val="28"/>
          <w:szCs w:val="28"/>
          <w:rtl/>
        </w:rPr>
        <w:lastRenderedPageBreak/>
        <w:t>ישנ</w:t>
      </w:r>
      <w:r w:rsidR="00881348" w:rsidRPr="00A21728">
        <w:rPr>
          <w:rFonts w:hint="cs"/>
          <w:sz w:val="28"/>
          <w:szCs w:val="28"/>
          <w:rtl/>
        </w:rPr>
        <w:t>ם</w:t>
      </w:r>
      <w:r w:rsidRPr="00A21728">
        <w:rPr>
          <w:rFonts w:hint="cs"/>
          <w:sz w:val="28"/>
          <w:szCs w:val="28"/>
          <w:rtl/>
        </w:rPr>
        <w:t xml:space="preserve"> כמה אלגוריתמים המשתמשים בסוגים של רשתות </w:t>
      </w:r>
      <w:r w:rsidRPr="00A21728">
        <w:rPr>
          <w:rFonts w:hint="cs"/>
          <w:sz w:val="28"/>
          <w:szCs w:val="28"/>
        </w:rPr>
        <w:t>CNN</w:t>
      </w:r>
      <w:r w:rsidRPr="00A21728">
        <w:rPr>
          <w:rFonts w:hint="cs"/>
          <w:sz w:val="28"/>
          <w:szCs w:val="28"/>
          <w:rtl/>
        </w:rPr>
        <w:t xml:space="preserve"> אציין כמה מהם</w:t>
      </w:r>
      <w:r w:rsidR="00086142" w:rsidRPr="00A21728">
        <w:rPr>
          <w:rFonts w:hint="cs"/>
          <w:sz w:val="28"/>
          <w:szCs w:val="28"/>
          <w:rtl/>
        </w:rPr>
        <w:t>[</w:t>
      </w:r>
      <w:del w:id="1278" w:author="Stav Cohen" w:date="2020-10-16T13:37:00Z">
        <w:r w:rsidR="00086142" w:rsidRPr="00A21728" w:rsidDel="00BD7906">
          <w:rPr>
            <w:rFonts w:hint="cs"/>
            <w:sz w:val="28"/>
            <w:szCs w:val="28"/>
            <w:rtl/>
          </w:rPr>
          <w:delText>1</w:delText>
        </w:r>
        <w:r w:rsidR="00A21728" w:rsidDel="00BD7906">
          <w:rPr>
            <w:rFonts w:hint="cs"/>
            <w:sz w:val="28"/>
            <w:szCs w:val="28"/>
            <w:rtl/>
          </w:rPr>
          <w:delText>2</w:delText>
        </w:r>
      </w:del>
      <w:ins w:id="1279" w:author="Stav Cohen" w:date="2020-10-16T13:37:00Z">
        <w:r w:rsidR="00BD7906" w:rsidRPr="00A21728">
          <w:rPr>
            <w:rFonts w:hint="cs"/>
            <w:sz w:val="28"/>
            <w:szCs w:val="28"/>
            <w:rtl/>
          </w:rPr>
          <w:t>1</w:t>
        </w:r>
        <w:r w:rsidR="00BD7906">
          <w:rPr>
            <w:rFonts w:hint="cs"/>
            <w:sz w:val="28"/>
            <w:szCs w:val="28"/>
            <w:rtl/>
          </w:rPr>
          <w:t>4</w:t>
        </w:r>
      </w:ins>
      <w:r w:rsidR="00086142" w:rsidRPr="00A21728">
        <w:rPr>
          <w:rFonts w:hint="cs"/>
          <w:sz w:val="28"/>
          <w:szCs w:val="28"/>
          <w:rtl/>
        </w:rPr>
        <w:t>,</w:t>
      </w:r>
      <w:del w:id="1280" w:author="Stav Cohen" w:date="2020-09-14T21:50:00Z">
        <w:r w:rsidR="00086142" w:rsidRPr="00A21728" w:rsidDel="00036FC5">
          <w:rPr>
            <w:rFonts w:hint="cs"/>
            <w:sz w:val="28"/>
            <w:szCs w:val="28"/>
            <w:rtl/>
          </w:rPr>
          <w:delText>3</w:delText>
        </w:r>
      </w:del>
      <w:ins w:id="1281" w:author="Stav Cohen" w:date="2020-10-16T13:37:00Z">
        <w:r w:rsidR="00BD7906">
          <w:rPr>
            <w:rFonts w:hint="cs"/>
            <w:sz w:val="28"/>
            <w:szCs w:val="28"/>
            <w:rtl/>
          </w:rPr>
          <w:t>4</w:t>
        </w:r>
      </w:ins>
      <w:r w:rsidR="00086142" w:rsidRPr="00A21728">
        <w:rPr>
          <w:rFonts w:hint="cs"/>
          <w:sz w:val="28"/>
          <w:szCs w:val="28"/>
          <w:rtl/>
        </w:rPr>
        <w:t>]</w:t>
      </w:r>
      <w:r w:rsidRPr="00A21728">
        <w:rPr>
          <w:rFonts w:hint="cs"/>
          <w:sz w:val="28"/>
          <w:szCs w:val="28"/>
          <w:rtl/>
        </w:rPr>
        <w:t>:</w:t>
      </w:r>
    </w:p>
    <w:p w14:paraId="4AC7E614" w14:textId="73104A36" w:rsidR="002A2143" w:rsidRDefault="002A2143" w:rsidP="00F30BC6">
      <w:pPr>
        <w:pStyle w:val="ListParagraph"/>
        <w:numPr>
          <w:ilvl w:val="0"/>
          <w:numId w:val="3"/>
        </w:numPr>
        <w:bidi/>
        <w:jc w:val="both"/>
        <w:rPr>
          <w:sz w:val="28"/>
          <w:szCs w:val="28"/>
        </w:rPr>
      </w:pPr>
      <w:r w:rsidRPr="00D50184">
        <w:rPr>
          <w:b/>
          <w:bCs/>
          <w:sz w:val="28"/>
          <w:szCs w:val="28"/>
          <w:rPrChange w:id="1282" w:author="Stav Cohen" w:date="2020-09-14T22:30:00Z">
            <w:rPr>
              <w:sz w:val="28"/>
              <w:szCs w:val="28"/>
            </w:rPr>
          </w:rPrChange>
        </w:rPr>
        <w:t xml:space="preserve">CNN </w:t>
      </w:r>
      <w:r>
        <w:rPr>
          <w:sz w:val="28"/>
          <w:szCs w:val="28"/>
          <w:rtl/>
        </w:rPr>
        <w:t>–</w:t>
      </w:r>
      <w:r>
        <w:rPr>
          <w:rFonts w:hint="cs"/>
          <w:sz w:val="28"/>
          <w:szCs w:val="28"/>
          <w:rtl/>
        </w:rPr>
        <w:t xml:space="preserve"> רשת </w:t>
      </w:r>
      <w:proofErr w:type="spellStart"/>
      <w:r>
        <w:rPr>
          <w:rFonts w:hint="cs"/>
          <w:sz w:val="28"/>
          <w:szCs w:val="28"/>
          <w:rtl/>
        </w:rPr>
        <w:t>קונבולוציה</w:t>
      </w:r>
      <w:proofErr w:type="spellEnd"/>
      <w:r>
        <w:rPr>
          <w:rFonts w:hint="cs"/>
          <w:sz w:val="28"/>
          <w:szCs w:val="28"/>
          <w:rtl/>
        </w:rPr>
        <w:t xml:space="preserve"> רגילה</w:t>
      </w:r>
      <w:ins w:id="1283" w:author="Stav Cohen" w:date="2020-09-14T22:30:00Z">
        <w:r w:rsidR="00D50184">
          <w:rPr>
            <w:rFonts w:hint="cs"/>
            <w:sz w:val="28"/>
            <w:szCs w:val="28"/>
            <w:rtl/>
          </w:rPr>
          <w:t xml:space="preserve"> אשר נסקרה בעבר</w:t>
        </w:r>
      </w:ins>
      <w:r>
        <w:rPr>
          <w:rFonts w:hint="cs"/>
          <w:sz w:val="28"/>
          <w:szCs w:val="28"/>
          <w:rtl/>
        </w:rPr>
        <w:t xml:space="preserve"> המשתמשת בשכבות </w:t>
      </w:r>
      <w:r>
        <w:rPr>
          <w:sz w:val="28"/>
          <w:szCs w:val="28"/>
        </w:rPr>
        <w:t xml:space="preserve">Sub – Sampling </w:t>
      </w:r>
      <w:r>
        <w:rPr>
          <w:rFonts w:hint="cs"/>
          <w:sz w:val="28"/>
          <w:szCs w:val="28"/>
          <w:rtl/>
        </w:rPr>
        <w:t xml:space="preserve"> לדוגמא:</w:t>
      </w:r>
      <w:r>
        <w:rPr>
          <w:sz w:val="28"/>
          <w:szCs w:val="28"/>
        </w:rPr>
        <w:t>Max pooling</w:t>
      </w:r>
      <w:r>
        <w:rPr>
          <w:rFonts w:hint="cs"/>
          <w:sz w:val="28"/>
          <w:szCs w:val="28"/>
          <w:rtl/>
        </w:rPr>
        <w:t xml:space="preserve"> אשר מקטינות את רזולוציי</w:t>
      </w:r>
      <w:r>
        <w:rPr>
          <w:rFonts w:hint="eastAsia"/>
          <w:sz w:val="28"/>
          <w:szCs w:val="28"/>
          <w:rtl/>
        </w:rPr>
        <w:t>ת</w:t>
      </w:r>
      <w:r>
        <w:rPr>
          <w:rFonts w:hint="cs"/>
          <w:sz w:val="28"/>
          <w:szCs w:val="28"/>
          <w:rtl/>
        </w:rPr>
        <w:t xml:space="preserve"> התמונה, אך למשימה הסמנטיקה </w:t>
      </w:r>
      <w:del w:id="1284" w:author="Stav Cohen" w:date="2020-09-15T12:03:00Z">
        <w:r w:rsidDel="00A62419">
          <w:rPr>
            <w:rFonts w:hint="cs"/>
            <w:sz w:val="28"/>
            <w:szCs w:val="28"/>
            <w:rtl/>
          </w:rPr>
          <w:delText>אנו זקוקים לחיזוי ברזולוציה שלמה</w:delText>
        </w:r>
      </w:del>
      <w:ins w:id="1285" w:author="Stav Cohen" w:date="2020-09-15T12:03:00Z">
        <w:r w:rsidR="00A62419">
          <w:rPr>
            <w:rFonts w:hint="cs"/>
            <w:sz w:val="28"/>
            <w:szCs w:val="28"/>
            <w:rtl/>
          </w:rPr>
          <w:t xml:space="preserve">אנו רוצים לבצע חיזוי על הגודל המלא של התמונה כדי שנוכל באמת להבין את </w:t>
        </w:r>
      </w:ins>
      <w:ins w:id="1286" w:author="Stav Cohen" w:date="2020-09-15T12:04:00Z">
        <w:r w:rsidR="00A62419">
          <w:rPr>
            <w:rFonts w:hint="cs"/>
            <w:sz w:val="28"/>
            <w:szCs w:val="28"/>
            <w:rtl/>
          </w:rPr>
          <w:t xml:space="preserve">הסביבה </w:t>
        </w:r>
      </w:ins>
      <w:ins w:id="1287" w:author="Stav Cohen" w:date="2020-10-26T19:58:00Z">
        <w:r w:rsidR="00964AB8">
          <w:rPr>
            <w:rFonts w:hint="cs"/>
            <w:sz w:val="28"/>
            <w:szCs w:val="28"/>
            <w:rtl/>
          </w:rPr>
          <w:t>ש</w:t>
        </w:r>
      </w:ins>
      <w:ins w:id="1288" w:author="Stav Cohen" w:date="2020-09-15T12:04:00Z">
        <w:r w:rsidR="00A62419">
          <w:rPr>
            <w:rFonts w:hint="cs"/>
            <w:sz w:val="28"/>
            <w:szCs w:val="28"/>
            <w:rtl/>
          </w:rPr>
          <w:t>נסרקה</w:t>
        </w:r>
      </w:ins>
      <w:ins w:id="1289" w:author="Stav Cohen" w:date="2020-09-14T22:31:00Z">
        <w:r w:rsidR="00D50184">
          <w:rPr>
            <w:rFonts w:hint="cs"/>
            <w:sz w:val="28"/>
            <w:szCs w:val="28"/>
            <w:rtl/>
          </w:rPr>
          <w:t xml:space="preserve"> </w:t>
        </w:r>
      </w:ins>
      <w:r>
        <w:rPr>
          <w:rFonts w:hint="cs"/>
          <w:sz w:val="28"/>
          <w:szCs w:val="28"/>
          <w:rtl/>
        </w:rPr>
        <w:t>.</w:t>
      </w:r>
    </w:p>
    <w:p w14:paraId="71D26AB3" w14:textId="74035606" w:rsidR="002A2143" w:rsidRDefault="002A2143" w:rsidP="00F30BC6">
      <w:pPr>
        <w:pStyle w:val="ListParagraph"/>
        <w:numPr>
          <w:ilvl w:val="0"/>
          <w:numId w:val="3"/>
        </w:numPr>
        <w:bidi/>
        <w:jc w:val="both"/>
        <w:rPr>
          <w:sz w:val="28"/>
          <w:szCs w:val="28"/>
        </w:rPr>
      </w:pPr>
      <w:r w:rsidRPr="00D50184">
        <w:rPr>
          <w:b/>
          <w:bCs/>
          <w:sz w:val="28"/>
          <w:szCs w:val="28"/>
          <w:rPrChange w:id="1290" w:author="Stav Cohen" w:date="2020-09-14T22:30:00Z">
            <w:rPr>
              <w:sz w:val="28"/>
              <w:szCs w:val="28"/>
            </w:rPr>
          </w:rPrChange>
        </w:rPr>
        <w:t xml:space="preserve">FCN </w:t>
      </w:r>
      <w:r w:rsidRPr="00D50184">
        <w:rPr>
          <w:b/>
          <w:bCs/>
          <w:sz w:val="28"/>
          <w:szCs w:val="28"/>
          <w:rtl/>
          <w:rPrChange w:id="1291" w:author="Stav Cohen" w:date="2020-09-14T22:30:00Z">
            <w:rPr>
              <w:sz w:val="28"/>
              <w:szCs w:val="28"/>
              <w:rtl/>
            </w:rPr>
          </w:rPrChange>
        </w:rPr>
        <w:t xml:space="preserve">– </w:t>
      </w:r>
      <w:r w:rsidRPr="00D50184">
        <w:rPr>
          <w:b/>
          <w:bCs/>
          <w:sz w:val="28"/>
          <w:szCs w:val="28"/>
          <w:rPrChange w:id="1292" w:author="Stav Cohen" w:date="2020-09-14T22:30:00Z">
            <w:rPr>
              <w:sz w:val="28"/>
              <w:szCs w:val="28"/>
            </w:rPr>
          </w:rPrChange>
        </w:rPr>
        <w:t>Fully Convolutional Netwo</w:t>
      </w:r>
      <w:r>
        <w:rPr>
          <w:sz w:val="28"/>
          <w:szCs w:val="28"/>
        </w:rPr>
        <w:t>r</w:t>
      </w:r>
      <w:r w:rsidRPr="00D50184">
        <w:rPr>
          <w:b/>
          <w:bCs/>
          <w:sz w:val="28"/>
          <w:szCs w:val="28"/>
          <w:rPrChange w:id="1293" w:author="Stav Cohen" w:date="2020-09-14T22:30:00Z">
            <w:rPr>
              <w:sz w:val="28"/>
              <w:szCs w:val="28"/>
            </w:rPr>
          </w:rPrChange>
        </w:rPr>
        <w:t>k</w:t>
      </w:r>
      <w:r>
        <w:rPr>
          <w:sz w:val="28"/>
          <w:szCs w:val="28"/>
        </w:rPr>
        <w:t xml:space="preserve"> </w:t>
      </w:r>
      <w:r>
        <w:rPr>
          <w:rFonts w:hint="cs"/>
          <w:sz w:val="28"/>
          <w:szCs w:val="28"/>
          <w:rtl/>
        </w:rPr>
        <w:t xml:space="preserve"> רשת זו מציעה להשתמש בשכבות </w:t>
      </w:r>
      <w:proofErr w:type="spellStart"/>
      <w:r>
        <w:rPr>
          <w:rFonts w:hint="cs"/>
          <w:sz w:val="28"/>
          <w:szCs w:val="28"/>
          <w:rtl/>
        </w:rPr>
        <w:t>קונבולוציה</w:t>
      </w:r>
      <w:proofErr w:type="spellEnd"/>
      <w:ins w:id="1294" w:author="Stav Cohen" w:date="2020-09-14T22:48:00Z">
        <w:r w:rsidR="00C55B6F">
          <w:rPr>
            <w:rFonts w:hint="cs"/>
            <w:sz w:val="28"/>
            <w:szCs w:val="28"/>
            <w:rtl/>
          </w:rPr>
          <w:t xml:space="preserve"> בלבד</w:t>
        </w:r>
      </w:ins>
      <w:r>
        <w:rPr>
          <w:rFonts w:hint="cs"/>
          <w:sz w:val="28"/>
          <w:szCs w:val="28"/>
          <w:rtl/>
        </w:rPr>
        <w:t xml:space="preserve"> ללא שימוש בשכבות </w:t>
      </w:r>
      <w:r>
        <w:rPr>
          <w:sz w:val="28"/>
          <w:szCs w:val="28"/>
        </w:rPr>
        <w:t>Sub-Sampling</w:t>
      </w:r>
      <w:r>
        <w:rPr>
          <w:rFonts w:hint="cs"/>
          <w:sz w:val="28"/>
          <w:szCs w:val="28"/>
          <w:rtl/>
        </w:rPr>
        <w:t xml:space="preserve"> ועיבוי </w:t>
      </w:r>
      <w:del w:id="1295" w:author="Stav Cohen" w:date="2020-09-14T22:48:00Z">
        <w:r w:rsidDel="00C55B6F">
          <w:rPr>
            <w:rFonts w:hint="cs"/>
            <w:sz w:val="28"/>
            <w:szCs w:val="28"/>
            <w:rtl/>
          </w:rPr>
          <w:delText xml:space="preserve">השכבה </w:delText>
        </w:r>
      </w:del>
      <w:ins w:id="1296" w:author="Stav Cohen" w:date="2020-09-14T22:48:00Z">
        <w:r w:rsidR="00C55B6F">
          <w:rPr>
            <w:rFonts w:hint="cs"/>
            <w:sz w:val="28"/>
            <w:szCs w:val="28"/>
            <w:rtl/>
          </w:rPr>
          <w:t xml:space="preserve">שכבת ה </w:t>
        </w:r>
        <w:proofErr w:type="spellStart"/>
        <w:r w:rsidR="00C55B6F">
          <w:rPr>
            <w:sz w:val="28"/>
            <w:szCs w:val="28"/>
          </w:rPr>
          <w:t>Softmax</w:t>
        </w:r>
        <w:proofErr w:type="spellEnd"/>
        <w:r w:rsidR="00C55B6F">
          <w:rPr>
            <w:rFonts w:hint="cs"/>
            <w:sz w:val="28"/>
            <w:szCs w:val="28"/>
            <w:rtl/>
          </w:rPr>
          <w:t xml:space="preserve"> </w:t>
        </w:r>
      </w:ins>
      <w:r>
        <w:rPr>
          <w:rFonts w:hint="cs"/>
          <w:sz w:val="28"/>
          <w:szCs w:val="28"/>
          <w:rtl/>
        </w:rPr>
        <w:t>האחרונה ברשת לשכבה בעומק של מספר הקטגוריות- תוויות אותן אנו רוצים לסווג</w:t>
      </w:r>
      <w:r w:rsidR="00086142">
        <w:rPr>
          <w:rFonts w:hint="cs"/>
          <w:sz w:val="28"/>
          <w:szCs w:val="28"/>
          <w:rtl/>
        </w:rPr>
        <w:t xml:space="preserve">, ניתן לראות דוגמא לרשת זו בתמונה מספר </w:t>
      </w:r>
      <w:del w:id="1297" w:author="Stav Cohen" w:date="2020-09-14T13:40:00Z">
        <w:r w:rsidR="00A21728" w:rsidDel="00BC5624">
          <w:rPr>
            <w:rFonts w:hint="cs"/>
            <w:sz w:val="28"/>
            <w:szCs w:val="28"/>
            <w:rtl/>
          </w:rPr>
          <w:delText>33</w:delText>
        </w:r>
      </w:del>
      <w:ins w:id="1298" w:author="Stav Cohen" w:date="2020-10-16T13:47:00Z">
        <w:r w:rsidR="001B6690">
          <w:rPr>
            <w:rFonts w:hint="cs"/>
            <w:sz w:val="28"/>
            <w:szCs w:val="28"/>
            <w:rtl/>
          </w:rPr>
          <w:t>40</w:t>
        </w:r>
      </w:ins>
      <w:r>
        <w:rPr>
          <w:rFonts w:hint="cs"/>
          <w:sz w:val="28"/>
          <w:szCs w:val="28"/>
          <w:rtl/>
        </w:rPr>
        <w:t>.</w:t>
      </w:r>
    </w:p>
    <w:p w14:paraId="30544246" w14:textId="77777777" w:rsidR="002A2143" w:rsidRDefault="00086142" w:rsidP="00F30BC6">
      <w:pPr>
        <w:pStyle w:val="ListParagraph"/>
        <w:bidi/>
        <w:jc w:val="both"/>
        <w:rPr>
          <w:sz w:val="28"/>
          <w:szCs w:val="28"/>
          <w:rtl/>
        </w:rPr>
      </w:pPr>
      <w:r>
        <w:rPr>
          <w:rFonts w:hint="cs"/>
          <w:sz w:val="28"/>
          <w:szCs w:val="28"/>
          <w:rtl/>
        </w:rPr>
        <w:t>החיסרון בשכבה זו היא עלות החישוביות שהיא גבוהה מאוד.</w:t>
      </w:r>
    </w:p>
    <w:p w14:paraId="2B7F4AFA" w14:textId="77777777" w:rsidR="00086142" w:rsidRDefault="00086142" w:rsidP="00A21728">
      <w:pPr>
        <w:pStyle w:val="ListParagraph"/>
        <w:bidi/>
        <w:jc w:val="center"/>
        <w:rPr>
          <w:sz w:val="28"/>
          <w:szCs w:val="28"/>
          <w:rtl/>
        </w:rPr>
      </w:pPr>
      <w:r w:rsidRPr="00086142">
        <w:rPr>
          <w:rFonts w:cs="Arial"/>
          <w:noProof/>
          <w:sz w:val="28"/>
          <w:szCs w:val="28"/>
          <w:rtl/>
        </w:rPr>
        <w:drawing>
          <wp:inline distT="0" distB="0" distL="0" distR="0" wp14:anchorId="3BDB5D5A" wp14:editId="6999247A">
            <wp:extent cx="4810539" cy="1288977"/>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5090" cy="1316991"/>
                    </a:xfrm>
                    <a:prstGeom prst="rect">
                      <a:avLst/>
                    </a:prstGeom>
                  </pic:spPr>
                </pic:pic>
              </a:graphicData>
            </a:graphic>
          </wp:inline>
        </w:drawing>
      </w:r>
    </w:p>
    <w:p w14:paraId="4D6C209A" w14:textId="309DC757" w:rsidR="00086142" w:rsidRDefault="00086142" w:rsidP="00A21728">
      <w:pPr>
        <w:pStyle w:val="ListParagraph"/>
        <w:bidi/>
        <w:jc w:val="center"/>
        <w:rPr>
          <w:ins w:id="1299" w:author="Stav Cohen" w:date="2020-09-15T12:04:00Z"/>
          <w:rtl/>
        </w:rPr>
      </w:pPr>
      <w:r w:rsidRPr="008017A7">
        <w:rPr>
          <w:rFonts w:hint="cs"/>
          <w:rtl/>
        </w:rPr>
        <w:t xml:space="preserve">תמונה מספר </w:t>
      </w:r>
      <w:del w:id="1300" w:author="Stav Cohen" w:date="2020-09-14T13:40:00Z">
        <w:r w:rsidR="00A21728" w:rsidDel="00BC5624">
          <w:rPr>
            <w:rFonts w:hint="cs"/>
            <w:rtl/>
          </w:rPr>
          <w:delText>33</w:delText>
        </w:r>
      </w:del>
      <w:ins w:id="1301" w:author="Stav Cohen" w:date="2020-10-16T13:47:00Z">
        <w:r w:rsidR="001B6690">
          <w:rPr>
            <w:rFonts w:hint="cs"/>
            <w:rtl/>
          </w:rPr>
          <w:t>40</w:t>
        </w:r>
      </w:ins>
      <w:r>
        <w:rPr>
          <w:rFonts w:hint="cs"/>
          <w:rtl/>
        </w:rPr>
        <w:t>: סגמנטציה של תמונה עירונית [</w:t>
      </w:r>
      <w:del w:id="1302" w:author="Stav Cohen" w:date="2020-10-16T13:38:00Z">
        <w:r w:rsidDel="00BD7906">
          <w:rPr>
            <w:rFonts w:hint="cs"/>
            <w:rtl/>
          </w:rPr>
          <w:delText>1</w:delText>
        </w:r>
        <w:r w:rsidR="00A21728" w:rsidDel="00BD7906">
          <w:rPr>
            <w:rFonts w:hint="cs"/>
            <w:rtl/>
          </w:rPr>
          <w:delText>2</w:delText>
        </w:r>
      </w:del>
      <w:ins w:id="1303" w:author="Stav Cohen" w:date="2020-10-16T13:38:00Z">
        <w:r w:rsidR="00BD7906">
          <w:rPr>
            <w:rFonts w:hint="cs"/>
            <w:rtl/>
          </w:rPr>
          <w:t>14</w:t>
        </w:r>
      </w:ins>
      <w:r>
        <w:rPr>
          <w:rFonts w:hint="cs"/>
          <w:rtl/>
        </w:rPr>
        <w:t>].</w:t>
      </w:r>
    </w:p>
    <w:p w14:paraId="6FD34BF6" w14:textId="6BDC6EA3" w:rsidR="00A62419" w:rsidRPr="00351B75" w:rsidDel="00351B75" w:rsidRDefault="00A62419">
      <w:pPr>
        <w:bidi/>
        <w:rPr>
          <w:del w:id="1304" w:author="Stav Cohen" w:date="2020-09-24T15:19:00Z"/>
          <w:sz w:val="28"/>
          <w:szCs w:val="28"/>
          <w:rtl/>
          <w:rPrChange w:id="1305" w:author="Stav Cohen" w:date="2020-09-24T15:19:00Z">
            <w:rPr>
              <w:del w:id="1306" w:author="Stav Cohen" w:date="2020-09-24T15:19:00Z"/>
              <w:rtl/>
            </w:rPr>
          </w:rPrChange>
        </w:rPr>
        <w:pPrChange w:id="1307" w:author="Stav Cohen" w:date="2020-09-24T15:19:00Z">
          <w:pPr>
            <w:pStyle w:val="ListParagraph"/>
            <w:bidi/>
            <w:jc w:val="center"/>
          </w:pPr>
        </w:pPrChange>
      </w:pPr>
    </w:p>
    <w:p w14:paraId="482B8E3C" w14:textId="77777777" w:rsidR="00086142" w:rsidRDefault="00086142">
      <w:pPr>
        <w:bidi/>
        <w:rPr>
          <w:rtl/>
        </w:rPr>
        <w:pPrChange w:id="1308" w:author="Stav Cohen" w:date="2020-09-24T15:19:00Z">
          <w:pPr>
            <w:pStyle w:val="ListParagraph"/>
            <w:bidi/>
            <w:jc w:val="both"/>
          </w:pPr>
        </w:pPrChange>
      </w:pPr>
    </w:p>
    <w:p w14:paraId="49FC68EA" w14:textId="77777777" w:rsidR="00086142" w:rsidRDefault="00086142" w:rsidP="00F30BC6">
      <w:pPr>
        <w:pStyle w:val="ListParagraph"/>
        <w:numPr>
          <w:ilvl w:val="0"/>
          <w:numId w:val="3"/>
        </w:numPr>
        <w:bidi/>
        <w:jc w:val="both"/>
        <w:rPr>
          <w:sz w:val="28"/>
          <w:szCs w:val="28"/>
        </w:rPr>
      </w:pPr>
      <w:r w:rsidRPr="00D50184">
        <w:rPr>
          <w:b/>
          <w:bCs/>
          <w:sz w:val="28"/>
          <w:szCs w:val="28"/>
          <w:rPrChange w:id="1309" w:author="Stav Cohen" w:date="2020-09-14T22:30:00Z">
            <w:rPr>
              <w:sz w:val="28"/>
              <w:szCs w:val="28"/>
            </w:rPr>
          </w:rPrChange>
        </w:rPr>
        <w:t xml:space="preserve">The </w:t>
      </w:r>
      <w:proofErr w:type="spellStart"/>
      <w:r w:rsidRPr="00D50184">
        <w:rPr>
          <w:b/>
          <w:bCs/>
          <w:sz w:val="28"/>
          <w:szCs w:val="28"/>
          <w:rPrChange w:id="1310" w:author="Stav Cohen" w:date="2020-09-14T22:30:00Z">
            <w:rPr>
              <w:sz w:val="28"/>
              <w:szCs w:val="28"/>
            </w:rPr>
          </w:rPrChange>
        </w:rPr>
        <w:t>SegNet</w:t>
      </w:r>
      <w:proofErr w:type="spellEnd"/>
      <w:r w:rsidRPr="00D50184">
        <w:rPr>
          <w:b/>
          <w:bCs/>
          <w:sz w:val="28"/>
          <w:szCs w:val="28"/>
          <w:rPrChange w:id="1311" w:author="Stav Cohen" w:date="2020-09-14T22:30:00Z">
            <w:rPr>
              <w:sz w:val="28"/>
              <w:szCs w:val="28"/>
            </w:rPr>
          </w:rPrChange>
        </w:rPr>
        <w:t xml:space="preserve"> </w:t>
      </w:r>
      <w:r>
        <w:rPr>
          <w:sz w:val="28"/>
          <w:szCs w:val="28"/>
          <w:rtl/>
        </w:rPr>
        <w:t>–</w:t>
      </w:r>
      <w:r>
        <w:rPr>
          <w:rFonts w:hint="cs"/>
          <w:sz w:val="28"/>
          <w:szCs w:val="28"/>
          <w:rtl/>
        </w:rPr>
        <w:t xml:space="preserve"> גישה זו עובדת בשיטה קצת שונה, שיטת ה- </w:t>
      </w:r>
      <w:r>
        <w:rPr>
          <w:sz w:val="28"/>
          <w:szCs w:val="28"/>
        </w:rPr>
        <w:t>Encoder-Decoder</w:t>
      </w:r>
      <w:r>
        <w:rPr>
          <w:rFonts w:hint="cs"/>
          <w:sz w:val="28"/>
          <w:szCs w:val="28"/>
          <w:rtl/>
        </w:rPr>
        <w:t>.</w:t>
      </w:r>
    </w:p>
    <w:p w14:paraId="7351C008" w14:textId="77777777" w:rsidR="00086142" w:rsidRDefault="00086142" w:rsidP="00F30BC6">
      <w:pPr>
        <w:pStyle w:val="ListParagraph"/>
        <w:bidi/>
        <w:jc w:val="both"/>
        <w:rPr>
          <w:sz w:val="28"/>
          <w:szCs w:val="28"/>
          <w:rtl/>
        </w:rPr>
      </w:pPr>
      <w:r>
        <w:rPr>
          <w:rFonts w:hint="cs"/>
          <w:sz w:val="28"/>
          <w:szCs w:val="28"/>
          <w:rtl/>
        </w:rPr>
        <w:t xml:space="preserve">רשת זו משתמש בשכבות </w:t>
      </w:r>
      <w:proofErr w:type="spellStart"/>
      <w:r>
        <w:rPr>
          <w:rFonts w:hint="cs"/>
          <w:sz w:val="28"/>
          <w:szCs w:val="28"/>
          <w:rtl/>
        </w:rPr>
        <w:t>קונבולוציה</w:t>
      </w:r>
      <w:proofErr w:type="spellEnd"/>
      <w:r>
        <w:rPr>
          <w:rFonts w:hint="cs"/>
          <w:sz w:val="28"/>
          <w:szCs w:val="28"/>
          <w:rtl/>
        </w:rPr>
        <w:t xml:space="preserve"> ובשכבות  </w:t>
      </w:r>
      <w:r>
        <w:rPr>
          <w:sz w:val="28"/>
          <w:szCs w:val="28"/>
        </w:rPr>
        <w:t>Sub-Sampling</w:t>
      </w:r>
      <w:r>
        <w:rPr>
          <w:rFonts w:hint="cs"/>
          <w:sz w:val="28"/>
          <w:szCs w:val="28"/>
          <w:rtl/>
        </w:rPr>
        <w:t xml:space="preserve"> שנחשבות </w:t>
      </w:r>
    </w:p>
    <w:p w14:paraId="2240E9BF" w14:textId="77777777" w:rsidR="00086142" w:rsidRDefault="00086142" w:rsidP="00F30BC6">
      <w:pPr>
        <w:pStyle w:val="ListParagraph"/>
        <w:bidi/>
        <w:jc w:val="both"/>
        <w:rPr>
          <w:sz w:val="28"/>
          <w:szCs w:val="28"/>
          <w:rtl/>
        </w:rPr>
      </w:pPr>
      <w:r>
        <w:rPr>
          <w:rFonts w:hint="cs"/>
          <w:sz w:val="28"/>
          <w:szCs w:val="28"/>
          <w:rtl/>
        </w:rPr>
        <w:t>ה-</w:t>
      </w:r>
      <w:r>
        <w:rPr>
          <w:sz w:val="28"/>
          <w:szCs w:val="28"/>
        </w:rPr>
        <w:t>Encoder</w:t>
      </w:r>
      <w:r>
        <w:rPr>
          <w:rFonts w:hint="cs"/>
          <w:sz w:val="28"/>
          <w:szCs w:val="28"/>
          <w:rtl/>
        </w:rPr>
        <w:t xml:space="preserve">  אשר מקטינות את הרזולוציה ובשכבות </w:t>
      </w:r>
      <w:r>
        <w:rPr>
          <w:sz w:val="28"/>
          <w:szCs w:val="28"/>
        </w:rPr>
        <w:t>Up-Sampling</w:t>
      </w:r>
      <w:r>
        <w:rPr>
          <w:rFonts w:hint="cs"/>
          <w:sz w:val="28"/>
          <w:szCs w:val="28"/>
          <w:rtl/>
        </w:rPr>
        <w:t xml:space="preserve"> שנחשבות </w:t>
      </w:r>
    </w:p>
    <w:p w14:paraId="2F53FB29" w14:textId="77777777" w:rsidR="00086142" w:rsidRDefault="00086142" w:rsidP="00F30BC6">
      <w:pPr>
        <w:pStyle w:val="ListParagraph"/>
        <w:bidi/>
        <w:jc w:val="both"/>
        <w:rPr>
          <w:sz w:val="28"/>
          <w:szCs w:val="28"/>
          <w:rtl/>
        </w:rPr>
      </w:pPr>
      <w:r>
        <w:rPr>
          <w:rFonts w:hint="cs"/>
          <w:sz w:val="28"/>
          <w:szCs w:val="28"/>
          <w:rtl/>
        </w:rPr>
        <w:t>ה-</w:t>
      </w:r>
      <w:r>
        <w:rPr>
          <w:sz w:val="28"/>
          <w:szCs w:val="28"/>
        </w:rPr>
        <w:t>Decoder</w:t>
      </w:r>
      <w:r>
        <w:rPr>
          <w:rFonts w:hint="cs"/>
          <w:sz w:val="28"/>
          <w:szCs w:val="28"/>
          <w:rtl/>
        </w:rPr>
        <w:t xml:space="preserve"> אשר הופכות חזרה את פעולת ה-</w:t>
      </w:r>
      <w:r>
        <w:rPr>
          <w:sz w:val="28"/>
          <w:szCs w:val="28"/>
        </w:rPr>
        <w:t>Encoder</w:t>
      </w:r>
      <w:r>
        <w:rPr>
          <w:rFonts w:hint="cs"/>
          <w:sz w:val="28"/>
          <w:szCs w:val="28"/>
        </w:rPr>
        <w:t xml:space="preserve"> </w:t>
      </w:r>
      <w:r>
        <w:rPr>
          <w:rFonts w:hint="cs"/>
          <w:sz w:val="28"/>
          <w:szCs w:val="28"/>
          <w:rtl/>
        </w:rPr>
        <w:t xml:space="preserve"> ומחזירות את הקלט לרזולוציה הנקלטת בשכבה הראשונה ברשת.</w:t>
      </w:r>
    </w:p>
    <w:p w14:paraId="43D72544" w14:textId="77777777" w:rsidR="00086142" w:rsidRDefault="00086142" w:rsidP="00F30BC6">
      <w:pPr>
        <w:pStyle w:val="ListParagraph"/>
        <w:bidi/>
        <w:jc w:val="both"/>
        <w:rPr>
          <w:sz w:val="28"/>
          <w:szCs w:val="28"/>
          <w:rtl/>
        </w:rPr>
      </w:pPr>
      <w:r>
        <w:rPr>
          <w:rFonts w:hint="cs"/>
          <w:sz w:val="28"/>
          <w:szCs w:val="28"/>
          <w:rtl/>
        </w:rPr>
        <w:t>כך יצא מצב שאנו נמנעים מחישובים רבים כמו ב</w:t>
      </w:r>
      <w:r w:rsidR="00DE4928">
        <w:rPr>
          <w:rFonts w:hint="cs"/>
          <w:sz w:val="28"/>
          <w:szCs w:val="28"/>
          <w:rtl/>
        </w:rPr>
        <w:t>רשת ה-</w:t>
      </w:r>
      <w:r w:rsidR="00DE4928">
        <w:rPr>
          <w:sz w:val="28"/>
          <w:szCs w:val="28"/>
        </w:rPr>
        <w:t>FCN</w:t>
      </w:r>
      <w:r w:rsidR="00DE4928">
        <w:rPr>
          <w:rFonts w:hint="cs"/>
          <w:sz w:val="28"/>
          <w:szCs w:val="28"/>
          <w:rtl/>
        </w:rPr>
        <w:t xml:space="preserve"> ועדיין שומרים על הרזולוציה של התמונה.</w:t>
      </w:r>
    </w:p>
    <w:p w14:paraId="2FBD8595" w14:textId="710436C3" w:rsidR="00DE4928" w:rsidRDefault="00DE4928" w:rsidP="00F30BC6">
      <w:pPr>
        <w:pStyle w:val="ListParagraph"/>
        <w:bidi/>
        <w:jc w:val="both"/>
        <w:rPr>
          <w:ins w:id="1312" w:author="Stav Cohen" w:date="2020-09-14T22:12:00Z"/>
          <w:sz w:val="28"/>
          <w:szCs w:val="28"/>
        </w:rPr>
      </w:pPr>
      <w:r w:rsidRPr="00A21728">
        <w:rPr>
          <w:rFonts w:hint="cs"/>
          <w:sz w:val="28"/>
          <w:szCs w:val="28"/>
          <w:rtl/>
        </w:rPr>
        <w:t xml:space="preserve">ניתן לראות בתמונה מספר </w:t>
      </w:r>
      <w:del w:id="1313" w:author="Stav Cohen" w:date="2020-09-14T13:40:00Z">
        <w:r w:rsidR="00A21728" w:rsidRPr="00A21728" w:rsidDel="00BC5624">
          <w:rPr>
            <w:rFonts w:hint="cs"/>
            <w:sz w:val="28"/>
            <w:szCs w:val="28"/>
            <w:rtl/>
          </w:rPr>
          <w:delText>34</w:delText>
        </w:r>
        <w:r w:rsidRPr="00A21728" w:rsidDel="00BC5624">
          <w:rPr>
            <w:rFonts w:hint="cs"/>
            <w:sz w:val="28"/>
            <w:szCs w:val="28"/>
            <w:rtl/>
          </w:rPr>
          <w:delText xml:space="preserve"> </w:delText>
        </w:r>
      </w:del>
      <w:ins w:id="1314" w:author="Stav Cohen" w:date="2020-10-16T13:47:00Z">
        <w:r w:rsidR="001B6690">
          <w:rPr>
            <w:rFonts w:hint="cs"/>
            <w:sz w:val="28"/>
            <w:szCs w:val="28"/>
            <w:rtl/>
          </w:rPr>
          <w:t>41</w:t>
        </w:r>
      </w:ins>
      <w:ins w:id="1315" w:author="Stav Cohen" w:date="2020-09-14T13:40:00Z">
        <w:r w:rsidR="00BC5624" w:rsidRPr="00A21728">
          <w:rPr>
            <w:rFonts w:hint="cs"/>
            <w:sz w:val="28"/>
            <w:szCs w:val="28"/>
            <w:rtl/>
          </w:rPr>
          <w:t xml:space="preserve"> </w:t>
        </w:r>
      </w:ins>
      <w:r w:rsidRPr="00A21728">
        <w:rPr>
          <w:rFonts w:hint="cs"/>
          <w:sz w:val="28"/>
          <w:szCs w:val="28"/>
          <w:rtl/>
        </w:rPr>
        <w:t>כיצד רזולוציי</w:t>
      </w:r>
      <w:r w:rsidRPr="00A21728">
        <w:rPr>
          <w:rFonts w:hint="eastAsia"/>
          <w:sz w:val="28"/>
          <w:szCs w:val="28"/>
          <w:rtl/>
        </w:rPr>
        <w:t>ת</w:t>
      </w:r>
      <w:r w:rsidRPr="00A21728">
        <w:rPr>
          <w:rFonts w:hint="cs"/>
          <w:sz w:val="28"/>
          <w:szCs w:val="28"/>
          <w:rtl/>
        </w:rPr>
        <w:t xml:space="preserve"> התמונה קטנה בהתחלת הרשת ולבסוף גדלה חזרה לגודלה המקורי</w:t>
      </w:r>
      <w:r w:rsidR="00881348" w:rsidRPr="00A21728">
        <w:rPr>
          <w:rFonts w:hint="cs"/>
          <w:sz w:val="28"/>
          <w:szCs w:val="28"/>
          <w:rtl/>
        </w:rPr>
        <w:t>.</w:t>
      </w:r>
    </w:p>
    <w:p w14:paraId="5B7DE357" w14:textId="683BEFA6" w:rsidR="000A4BF0" w:rsidDel="000A4BF0" w:rsidRDefault="000A4BF0">
      <w:pPr>
        <w:pStyle w:val="ListParagraph"/>
        <w:bidi/>
        <w:jc w:val="center"/>
        <w:rPr>
          <w:del w:id="1316" w:author="Stav Cohen" w:date="2020-09-14T22:12:00Z"/>
          <w:sz w:val="28"/>
          <w:szCs w:val="28"/>
          <w:rtl/>
        </w:rPr>
        <w:pPrChange w:id="1317" w:author="Stav Cohen" w:date="2020-09-14T22:12:00Z">
          <w:pPr>
            <w:pStyle w:val="ListParagraph"/>
            <w:bidi/>
            <w:jc w:val="both"/>
          </w:pPr>
        </w:pPrChange>
      </w:pPr>
      <w:ins w:id="1318" w:author="Stav Cohen" w:date="2020-09-14T22:12:00Z">
        <w:r w:rsidRPr="000A4BF0">
          <w:rPr>
            <w:rFonts w:cs="Arial"/>
            <w:noProof/>
            <w:sz w:val="28"/>
            <w:szCs w:val="28"/>
            <w:rtl/>
          </w:rPr>
          <w:drawing>
            <wp:inline distT="0" distB="0" distL="0" distR="0" wp14:anchorId="5E659F5A" wp14:editId="3AC8494C">
              <wp:extent cx="5196178" cy="166211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6665" cy="1671863"/>
                      </a:xfrm>
                      <a:prstGeom prst="rect">
                        <a:avLst/>
                      </a:prstGeom>
                    </pic:spPr>
                  </pic:pic>
                </a:graphicData>
              </a:graphic>
            </wp:inline>
          </w:drawing>
        </w:r>
      </w:ins>
    </w:p>
    <w:p w14:paraId="14BA83D7" w14:textId="69265B2F" w:rsidR="00DE4928" w:rsidRPr="000A4BF0" w:rsidRDefault="00DE4928">
      <w:pPr>
        <w:pStyle w:val="ListParagraph"/>
        <w:bidi/>
        <w:jc w:val="center"/>
        <w:rPr>
          <w:sz w:val="28"/>
          <w:szCs w:val="28"/>
          <w:rtl/>
          <w:rPrChange w:id="1319" w:author="Stav Cohen" w:date="2020-09-14T22:12:00Z">
            <w:rPr>
              <w:rtl/>
            </w:rPr>
          </w:rPrChange>
        </w:rPr>
        <w:pPrChange w:id="1320" w:author="Stav Cohen" w:date="2020-09-14T22:12:00Z">
          <w:pPr>
            <w:pStyle w:val="ListParagraph"/>
            <w:bidi/>
            <w:jc w:val="center"/>
          </w:pPr>
        </w:pPrChange>
      </w:pPr>
      <w:del w:id="1321" w:author="Stav Cohen" w:date="2020-09-14T22:12:00Z">
        <w:r w:rsidRPr="00DE4928" w:rsidDel="000A4BF0">
          <w:rPr>
            <w:noProof/>
            <w:rtl/>
          </w:rPr>
          <w:drawing>
            <wp:inline distT="0" distB="0" distL="0" distR="0" wp14:anchorId="331953E8" wp14:editId="7F850E49">
              <wp:extent cx="4885437" cy="1531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9739" cy="1564091"/>
                      </a:xfrm>
                      <a:prstGeom prst="rect">
                        <a:avLst/>
                      </a:prstGeom>
                    </pic:spPr>
                  </pic:pic>
                </a:graphicData>
              </a:graphic>
            </wp:inline>
          </w:drawing>
        </w:r>
      </w:del>
    </w:p>
    <w:p w14:paraId="5260995C" w14:textId="22BC38CA" w:rsidR="008F1912" w:rsidRDefault="00DE4928" w:rsidP="00A21728">
      <w:pPr>
        <w:pStyle w:val="ListParagraph"/>
        <w:bidi/>
        <w:jc w:val="center"/>
        <w:rPr>
          <w:rtl/>
        </w:rPr>
      </w:pPr>
      <w:r w:rsidRPr="008017A7">
        <w:rPr>
          <w:rFonts w:hint="cs"/>
          <w:rtl/>
        </w:rPr>
        <w:t xml:space="preserve">תמונה מספר </w:t>
      </w:r>
      <w:del w:id="1322" w:author="Stav Cohen" w:date="2020-09-14T13:40:00Z">
        <w:r w:rsidR="00A21728" w:rsidDel="00BC5624">
          <w:rPr>
            <w:rFonts w:hint="cs"/>
            <w:rtl/>
          </w:rPr>
          <w:delText>34</w:delText>
        </w:r>
      </w:del>
      <w:ins w:id="1323" w:author="Stav Cohen" w:date="2020-10-16T13:47:00Z">
        <w:r w:rsidR="001B6690">
          <w:rPr>
            <w:rFonts w:hint="cs"/>
            <w:rtl/>
          </w:rPr>
          <w:t>41</w:t>
        </w:r>
      </w:ins>
      <w:r>
        <w:rPr>
          <w:rFonts w:hint="cs"/>
          <w:rtl/>
        </w:rPr>
        <w:t xml:space="preserve">: הדגמה לרשת </w:t>
      </w:r>
      <w:proofErr w:type="spellStart"/>
      <w:r>
        <w:t>SegNet</w:t>
      </w:r>
      <w:proofErr w:type="spellEnd"/>
      <w:r>
        <w:rPr>
          <w:rFonts w:hint="cs"/>
          <w:rtl/>
        </w:rPr>
        <w:t xml:space="preserve">  [</w:t>
      </w:r>
      <w:del w:id="1324" w:author="Stav Cohen" w:date="2020-09-14T22:12:00Z">
        <w:r w:rsidDel="000A4BF0">
          <w:rPr>
            <w:rFonts w:hint="cs"/>
            <w:rtl/>
          </w:rPr>
          <w:delText>1</w:delText>
        </w:r>
        <w:r w:rsidR="00A21728" w:rsidDel="000A4BF0">
          <w:rPr>
            <w:rFonts w:hint="cs"/>
            <w:rtl/>
          </w:rPr>
          <w:delText>2</w:delText>
        </w:r>
      </w:del>
      <w:ins w:id="1325" w:author="Stav Cohen" w:date="2020-09-14T22:12:00Z">
        <w:r w:rsidR="000A4BF0">
          <w:t>1</w:t>
        </w:r>
      </w:ins>
      <w:ins w:id="1326" w:author="Stav Cohen" w:date="2020-10-16T13:38:00Z">
        <w:r w:rsidR="00BD7906">
          <w:t>7</w:t>
        </w:r>
      </w:ins>
      <w:r>
        <w:rPr>
          <w:rFonts w:hint="cs"/>
          <w:rtl/>
        </w:rPr>
        <w:t>]</w:t>
      </w:r>
      <w:r w:rsidR="00A21728">
        <w:rPr>
          <w:rFonts w:hint="cs"/>
          <w:rtl/>
        </w:rPr>
        <w:t>.</w:t>
      </w:r>
    </w:p>
    <w:p w14:paraId="5EE8387C" w14:textId="65A652BA" w:rsidR="005E5599" w:rsidRDefault="000A4BF0">
      <w:pPr>
        <w:pStyle w:val="ListParagraph"/>
        <w:bidi/>
        <w:jc w:val="both"/>
        <w:rPr>
          <w:ins w:id="1327" w:author="Stav Cohen" w:date="2020-09-14T22:18:00Z"/>
          <w:sz w:val="28"/>
          <w:szCs w:val="28"/>
          <w:rtl/>
        </w:rPr>
        <w:pPrChange w:id="1328" w:author="Stav Cohen" w:date="2020-09-24T14:43:00Z">
          <w:pPr>
            <w:pStyle w:val="ListParagraph"/>
            <w:bidi/>
            <w:jc w:val="both"/>
          </w:pPr>
        </w:pPrChange>
      </w:pPr>
      <w:ins w:id="1329" w:author="Stav Cohen" w:date="2020-09-14T22:15:00Z">
        <w:r>
          <w:rPr>
            <w:rFonts w:hint="cs"/>
            <w:sz w:val="28"/>
            <w:szCs w:val="28"/>
            <w:rtl/>
          </w:rPr>
          <w:lastRenderedPageBreak/>
          <w:t>ארכיטקטורת רשת זו ב</w:t>
        </w:r>
      </w:ins>
      <w:ins w:id="1330" w:author="Stav Cohen" w:date="2020-10-26T19:58:00Z">
        <w:r w:rsidR="00964AB8">
          <w:rPr>
            <w:rFonts w:hint="cs"/>
            <w:sz w:val="28"/>
            <w:szCs w:val="28"/>
            <w:rtl/>
          </w:rPr>
          <w:t>נו</w:t>
        </w:r>
      </w:ins>
      <w:ins w:id="1331" w:author="Stav Cohen" w:date="2020-09-14T22:15:00Z">
        <w:r>
          <w:rPr>
            <w:rFonts w:hint="cs"/>
            <w:sz w:val="28"/>
            <w:szCs w:val="28"/>
            <w:rtl/>
          </w:rPr>
          <w:t xml:space="preserve">יה מ13 שכבות </w:t>
        </w:r>
        <w:proofErr w:type="spellStart"/>
        <w:r>
          <w:rPr>
            <w:rFonts w:hint="cs"/>
            <w:sz w:val="28"/>
            <w:szCs w:val="28"/>
            <w:rtl/>
          </w:rPr>
          <w:t>קונבולוציה</w:t>
        </w:r>
        <w:proofErr w:type="spellEnd"/>
        <w:r>
          <w:rPr>
            <w:rFonts w:hint="cs"/>
            <w:sz w:val="28"/>
            <w:szCs w:val="28"/>
            <w:rtl/>
          </w:rPr>
          <w:t xml:space="preserve"> אשר מתאימות ל13 </w:t>
        </w:r>
      </w:ins>
      <w:ins w:id="1332" w:author="Stav Cohen" w:date="2020-09-14T22:16:00Z">
        <w:r>
          <w:rPr>
            <w:rFonts w:hint="cs"/>
            <w:sz w:val="28"/>
            <w:szCs w:val="28"/>
            <w:rtl/>
          </w:rPr>
          <w:t xml:space="preserve">השכבות הראשונות בארכיטקטורת הרשת </w:t>
        </w:r>
        <w:r w:rsidRPr="004738BE">
          <w:rPr>
            <w:sz w:val="28"/>
            <w:szCs w:val="28"/>
            <w:rPrChange w:id="1333" w:author="Stav Cohen" w:date="2020-09-24T14:42:00Z">
              <w:rPr>
                <w:sz w:val="28"/>
                <w:szCs w:val="28"/>
              </w:rPr>
            </w:rPrChange>
          </w:rPr>
          <w:fldChar w:fldCharType="begin"/>
        </w:r>
        <w:r w:rsidRPr="004738BE">
          <w:rPr>
            <w:sz w:val="28"/>
            <w:szCs w:val="28"/>
          </w:rPr>
          <w:instrText xml:space="preserve"> HYPERLINK "https://arxiv.org/pdf/1505.06798.pdf" </w:instrText>
        </w:r>
        <w:r w:rsidRPr="004738BE">
          <w:rPr>
            <w:sz w:val="28"/>
            <w:szCs w:val="28"/>
            <w:rPrChange w:id="1334" w:author="Stav Cohen" w:date="2020-09-24T14:42:00Z">
              <w:rPr>
                <w:sz w:val="28"/>
                <w:szCs w:val="28"/>
              </w:rPr>
            </w:rPrChange>
          </w:rPr>
          <w:fldChar w:fldCharType="separate"/>
        </w:r>
        <w:r w:rsidRPr="004738BE">
          <w:rPr>
            <w:rStyle w:val="Hyperlink"/>
            <w:sz w:val="28"/>
            <w:szCs w:val="28"/>
          </w:rPr>
          <w:t>VGG</w:t>
        </w:r>
        <w:r w:rsidRPr="004738BE">
          <w:rPr>
            <w:rStyle w:val="Hyperlink"/>
            <w:sz w:val="28"/>
            <w:szCs w:val="28"/>
            <w:rtl/>
          </w:rPr>
          <w:t>16</w:t>
        </w:r>
        <w:r w:rsidRPr="004738BE">
          <w:rPr>
            <w:sz w:val="28"/>
            <w:szCs w:val="28"/>
            <w:rPrChange w:id="1335" w:author="Stav Cohen" w:date="2020-09-24T14:42:00Z">
              <w:rPr>
                <w:sz w:val="28"/>
                <w:szCs w:val="28"/>
              </w:rPr>
            </w:rPrChange>
          </w:rPr>
          <w:fldChar w:fldCharType="end"/>
        </w:r>
        <w:r>
          <w:rPr>
            <w:rFonts w:hint="cs"/>
            <w:sz w:val="28"/>
            <w:szCs w:val="28"/>
            <w:rtl/>
          </w:rPr>
          <w:t xml:space="preserve"> אשר מטרתם היא סיווג אובייקטים</w:t>
        </w:r>
      </w:ins>
      <w:ins w:id="1336" w:author="Stav Cohen" w:date="2020-09-14T22:18:00Z">
        <w:r>
          <w:rPr>
            <w:rFonts w:hint="cs"/>
            <w:sz w:val="28"/>
            <w:szCs w:val="28"/>
            <w:rtl/>
          </w:rPr>
          <w:t>.</w:t>
        </w:r>
      </w:ins>
    </w:p>
    <w:p w14:paraId="2937F590" w14:textId="61DCB21D" w:rsidR="000A4BF0" w:rsidRDefault="000A4BF0" w:rsidP="000A4BF0">
      <w:pPr>
        <w:pStyle w:val="ListParagraph"/>
        <w:bidi/>
        <w:jc w:val="both"/>
        <w:rPr>
          <w:ins w:id="1337" w:author="Stav Cohen" w:date="2020-09-14T22:21:00Z"/>
          <w:sz w:val="28"/>
          <w:szCs w:val="28"/>
          <w:rtl/>
        </w:rPr>
      </w:pPr>
      <w:ins w:id="1338" w:author="Stav Cohen" w:date="2020-09-14T22:18:00Z">
        <w:r>
          <w:rPr>
            <w:rFonts w:hint="cs"/>
            <w:sz w:val="28"/>
            <w:szCs w:val="28"/>
            <w:rtl/>
          </w:rPr>
          <w:t>לפני</w:t>
        </w:r>
      </w:ins>
      <w:ins w:id="1339" w:author="Stav Cohen" w:date="2020-09-14T22:19:00Z">
        <w:r>
          <w:rPr>
            <w:rFonts w:hint="cs"/>
            <w:sz w:val="28"/>
            <w:szCs w:val="28"/>
            <w:rtl/>
          </w:rPr>
          <w:t xml:space="preserve"> כל שכבת </w:t>
        </w:r>
        <w:r>
          <w:rPr>
            <w:sz w:val="28"/>
            <w:szCs w:val="28"/>
          </w:rPr>
          <w:t xml:space="preserve">2X2 </w:t>
        </w:r>
        <w:proofErr w:type="spellStart"/>
        <w:r>
          <w:rPr>
            <w:sz w:val="28"/>
            <w:szCs w:val="28"/>
          </w:rPr>
          <w:t>MaxPooling</w:t>
        </w:r>
        <w:proofErr w:type="spellEnd"/>
        <w:r>
          <w:rPr>
            <w:rFonts w:hint="cs"/>
            <w:sz w:val="28"/>
            <w:szCs w:val="28"/>
            <w:rtl/>
          </w:rPr>
          <w:t xml:space="preserve"> שומרים את ה</w:t>
        </w:r>
      </w:ins>
      <w:ins w:id="1340" w:author="Stav Cohen" w:date="2020-09-14T22:20:00Z">
        <w:r>
          <w:rPr>
            <w:rFonts w:hint="cs"/>
            <w:sz w:val="28"/>
            <w:szCs w:val="28"/>
            <w:rtl/>
          </w:rPr>
          <w:t>מיקום שבו נמצא הערך הגדול ביותר בכל החלקה של הפילטר על התמונה</w:t>
        </w:r>
      </w:ins>
      <w:ins w:id="1341" w:author="Stav Cohen" w:date="2020-09-14T22:22:00Z">
        <w:r>
          <w:rPr>
            <w:rFonts w:hint="cs"/>
            <w:sz w:val="28"/>
            <w:szCs w:val="28"/>
            <w:rtl/>
          </w:rPr>
          <w:t xml:space="preserve"> זהו שלב ה</w:t>
        </w:r>
        <w:r w:rsidR="00EE4E97">
          <w:rPr>
            <w:sz w:val="28"/>
            <w:szCs w:val="28"/>
          </w:rPr>
          <w:t>En</w:t>
        </w:r>
        <w:r>
          <w:rPr>
            <w:sz w:val="28"/>
            <w:szCs w:val="28"/>
          </w:rPr>
          <w:t>coder</w:t>
        </w:r>
      </w:ins>
      <w:ins w:id="1342" w:author="Stav Cohen" w:date="2020-09-14T22:20:00Z">
        <w:r>
          <w:rPr>
            <w:rFonts w:hint="cs"/>
            <w:sz w:val="28"/>
            <w:szCs w:val="28"/>
            <w:rtl/>
          </w:rPr>
          <w:t>.</w:t>
        </w:r>
      </w:ins>
    </w:p>
    <w:p w14:paraId="6E282A45" w14:textId="51A3AEFF" w:rsidR="000A4BF0" w:rsidRDefault="000A4BF0" w:rsidP="000A4BF0">
      <w:pPr>
        <w:pStyle w:val="ListParagraph"/>
        <w:bidi/>
        <w:jc w:val="both"/>
        <w:rPr>
          <w:ins w:id="1343" w:author="Stav Cohen" w:date="2020-09-14T22:23:00Z"/>
          <w:sz w:val="28"/>
          <w:szCs w:val="28"/>
          <w:rtl/>
        </w:rPr>
      </w:pPr>
      <w:ins w:id="1344" w:author="Stav Cohen" w:date="2020-09-14T22:22:00Z">
        <w:r>
          <w:rPr>
            <w:rFonts w:hint="cs"/>
            <w:sz w:val="28"/>
            <w:szCs w:val="28"/>
            <w:rtl/>
          </w:rPr>
          <w:t>בשלב ה</w:t>
        </w:r>
        <w:r w:rsidR="00EE4E97">
          <w:rPr>
            <w:sz w:val="28"/>
            <w:szCs w:val="28"/>
          </w:rPr>
          <w:t>De</w:t>
        </w:r>
        <w:r>
          <w:rPr>
            <w:sz w:val="28"/>
            <w:szCs w:val="28"/>
          </w:rPr>
          <w:t>coder</w:t>
        </w:r>
        <w:r>
          <w:rPr>
            <w:rFonts w:hint="cs"/>
            <w:sz w:val="28"/>
            <w:szCs w:val="28"/>
            <w:rtl/>
          </w:rPr>
          <w:t xml:space="preserve"> </w:t>
        </w:r>
      </w:ins>
      <w:ins w:id="1345" w:author="Stav Cohen" w:date="2020-09-14T22:23:00Z">
        <w:r w:rsidR="00EE4E97">
          <w:rPr>
            <w:rFonts w:hint="cs"/>
            <w:sz w:val="28"/>
            <w:szCs w:val="28"/>
            <w:rtl/>
          </w:rPr>
          <w:t xml:space="preserve">מבוצע התהליך ההפוך </w:t>
        </w:r>
        <w:r w:rsidR="00EE4E97">
          <w:rPr>
            <w:sz w:val="28"/>
            <w:szCs w:val="28"/>
            <w:rtl/>
          </w:rPr>
          <w:t>–</w:t>
        </w:r>
        <w:r w:rsidR="00EE4E97">
          <w:rPr>
            <w:rFonts w:hint="cs"/>
            <w:sz w:val="28"/>
            <w:szCs w:val="28"/>
            <w:rtl/>
          </w:rPr>
          <w:t xml:space="preserve"> </w:t>
        </w:r>
      </w:ins>
      <w:proofErr w:type="spellStart"/>
      <w:ins w:id="1346" w:author="Stav Cohen" w:date="2020-09-14T22:25:00Z">
        <w:r w:rsidR="00EE4E97">
          <w:rPr>
            <w:sz w:val="28"/>
            <w:szCs w:val="28"/>
          </w:rPr>
          <w:t>Upsampling</w:t>
        </w:r>
      </w:ins>
      <w:proofErr w:type="spellEnd"/>
      <w:ins w:id="1347" w:author="Stav Cohen" w:date="2020-09-14T22:23:00Z">
        <w:r w:rsidR="00EE4E97">
          <w:rPr>
            <w:rFonts w:hint="cs"/>
            <w:sz w:val="28"/>
            <w:szCs w:val="28"/>
            <w:rtl/>
          </w:rPr>
          <w:t xml:space="preserve"> ואז עוברים לשלב </w:t>
        </w:r>
        <w:proofErr w:type="spellStart"/>
        <w:r w:rsidR="00EE4E97">
          <w:rPr>
            <w:rFonts w:hint="cs"/>
            <w:sz w:val="28"/>
            <w:szCs w:val="28"/>
            <w:rtl/>
          </w:rPr>
          <w:t>הקונבולוציה</w:t>
        </w:r>
        <w:proofErr w:type="spellEnd"/>
        <w:r w:rsidR="00EE4E97">
          <w:rPr>
            <w:rFonts w:hint="cs"/>
            <w:sz w:val="28"/>
            <w:szCs w:val="28"/>
            <w:rtl/>
          </w:rPr>
          <w:t>.</w:t>
        </w:r>
      </w:ins>
    </w:p>
    <w:p w14:paraId="4661BA36" w14:textId="58B7EBFC" w:rsidR="00EE4E97" w:rsidRDefault="00EE4E97" w:rsidP="00EE4E97">
      <w:pPr>
        <w:pStyle w:val="ListParagraph"/>
        <w:bidi/>
        <w:jc w:val="both"/>
        <w:rPr>
          <w:ins w:id="1348" w:author="Stav Cohen" w:date="2020-09-14T22:24:00Z"/>
          <w:sz w:val="28"/>
          <w:szCs w:val="28"/>
          <w:rtl/>
        </w:rPr>
      </w:pPr>
      <w:ins w:id="1349" w:author="Stav Cohen" w:date="2020-09-14T22:23:00Z">
        <w:r>
          <w:rPr>
            <w:rFonts w:hint="cs"/>
            <w:sz w:val="28"/>
            <w:szCs w:val="28"/>
            <w:rtl/>
          </w:rPr>
          <w:t>ב</w:t>
        </w:r>
      </w:ins>
      <w:ins w:id="1350" w:author="Stav Cohen" w:date="2020-09-14T22:24:00Z">
        <w:r>
          <w:rPr>
            <w:rFonts w:hint="cs"/>
            <w:sz w:val="28"/>
            <w:szCs w:val="28"/>
            <w:rtl/>
          </w:rPr>
          <w:t>של</w:t>
        </w:r>
      </w:ins>
      <w:ins w:id="1351" w:author="Stav Cohen" w:date="2020-09-24T14:47:00Z">
        <w:r w:rsidR="00FF7CD5">
          <w:rPr>
            <w:rFonts w:hint="cs"/>
            <w:sz w:val="28"/>
            <w:szCs w:val="28"/>
            <w:rtl/>
          </w:rPr>
          <w:t>ב</w:t>
        </w:r>
      </w:ins>
      <w:ins w:id="1352" w:author="Stav Cohen" w:date="2020-09-14T22:24:00Z">
        <w:r>
          <w:rPr>
            <w:rFonts w:hint="cs"/>
            <w:sz w:val="28"/>
            <w:szCs w:val="28"/>
            <w:rtl/>
          </w:rPr>
          <w:t xml:space="preserve"> ה</w:t>
        </w:r>
        <w:r>
          <w:rPr>
            <w:sz w:val="28"/>
            <w:szCs w:val="28"/>
          </w:rPr>
          <w:t>Decoder</w:t>
        </w:r>
        <w:r>
          <w:rPr>
            <w:rFonts w:hint="cs"/>
            <w:sz w:val="28"/>
            <w:szCs w:val="28"/>
            <w:rtl/>
          </w:rPr>
          <w:t xml:space="preserve"> משתמשים במקומות ששמרנו</w:t>
        </w:r>
      </w:ins>
      <w:ins w:id="1353" w:author="Stav Cohen" w:date="2020-09-24T14:47:00Z">
        <w:r w:rsidR="00FF7CD5">
          <w:rPr>
            <w:rFonts w:hint="cs"/>
            <w:sz w:val="28"/>
            <w:szCs w:val="28"/>
            <w:rtl/>
          </w:rPr>
          <w:t xml:space="preserve"> אשר </w:t>
        </w:r>
      </w:ins>
      <w:ins w:id="1354" w:author="Stav Cohen" w:date="2020-09-14T22:24:00Z">
        <w:r>
          <w:rPr>
            <w:rFonts w:hint="cs"/>
            <w:sz w:val="28"/>
            <w:szCs w:val="28"/>
            <w:rtl/>
          </w:rPr>
          <w:t xml:space="preserve"> בשביל להגדיל את ממדי התמונה כמתואר בתמונה מספר </w:t>
        </w:r>
      </w:ins>
      <w:ins w:id="1355" w:author="Stav Cohen" w:date="2020-10-16T13:47:00Z">
        <w:r w:rsidR="001B6690">
          <w:rPr>
            <w:rFonts w:hint="cs"/>
            <w:sz w:val="28"/>
            <w:szCs w:val="28"/>
            <w:rtl/>
          </w:rPr>
          <w:t>42</w:t>
        </w:r>
      </w:ins>
      <w:ins w:id="1356" w:author="Stav Cohen" w:date="2020-09-14T22:24:00Z">
        <w:r>
          <w:rPr>
            <w:rFonts w:hint="cs"/>
            <w:sz w:val="28"/>
            <w:szCs w:val="28"/>
            <w:rtl/>
          </w:rPr>
          <w:t>.</w:t>
        </w:r>
      </w:ins>
    </w:p>
    <w:p w14:paraId="43D74967" w14:textId="3E781366" w:rsidR="00EE4E97" w:rsidRPr="000A4BF0" w:rsidRDefault="00EE4E97">
      <w:pPr>
        <w:pStyle w:val="ListParagraph"/>
        <w:bidi/>
        <w:jc w:val="center"/>
        <w:rPr>
          <w:ins w:id="1357" w:author="Stav Cohen" w:date="2020-09-14T22:04:00Z"/>
          <w:sz w:val="28"/>
          <w:szCs w:val="28"/>
          <w:rtl/>
          <w:rPrChange w:id="1358" w:author="Stav Cohen" w:date="2020-09-14T22:15:00Z">
            <w:rPr>
              <w:ins w:id="1359" w:author="Stav Cohen" w:date="2020-09-14T22:04:00Z"/>
              <w:rtl/>
            </w:rPr>
          </w:rPrChange>
        </w:rPr>
        <w:pPrChange w:id="1360" w:author="Stav Cohen" w:date="2020-09-14T22:25:00Z">
          <w:pPr>
            <w:pStyle w:val="ListParagraph"/>
            <w:bidi/>
            <w:jc w:val="both"/>
          </w:pPr>
        </w:pPrChange>
      </w:pPr>
      <w:ins w:id="1361" w:author="Stav Cohen" w:date="2020-09-14T22:25:00Z">
        <w:r w:rsidRPr="00EE4E97">
          <w:rPr>
            <w:rFonts w:cs="Arial"/>
            <w:noProof/>
            <w:sz w:val="28"/>
            <w:szCs w:val="28"/>
            <w:rtl/>
          </w:rPr>
          <w:drawing>
            <wp:inline distT="0" distB="0" distL="0" distR="0" wp14:anchorId="1F8D0241" wp14:editId="7F9C350D">
              <wp:extent cx="2305372" cy="2429214"/>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5372" cy="2429214"/>
                      </a:xfrm>
                      <a:prstGeom prst="rect">
                        <a:avLst/>
                      </a:prstGeom>
                    </pic:spPr>
                  </pic:pic>
                </a:graphicData>
              </a:graphic>
            </wp:inline>
          </w:drawing>
        </w:r>
      </w:ins>
    </w:p>
    <w:p w14:paraId="34719968" w14:textId="145F4445" w:rsidR="00EE4E97" w:rsidRDefault="00EE4E97" w:rsidP="00EE4E97">
      <w:pPr>
        <w:pStyle w:val="ListParagraph"/>
        <w:bidi/>
        <w:jc w:val="center"/>
        <w:rPr>
          <w:ins w:id="1362" w:author="Stav Cohen" w:date="2020-09-14T22:25:00Z"/>
          <w:rtl/>
        </w:rPr>
      </w:pPr>
      <w:ins w:id="1363" w:author="Stav Cohen" w:date="2020-09-14T22:25:00Z">
        <w:r w:rsidRPr="008017A7">
          <w:rPr>
            <w:rFonts w:hint="cs"/>
            <w:rtl/>
          </w:rPr>
          <w:t xml:space="preserve">תמונה מספר </w:t>
        </w:r>
      </w:ins>
      <w:ins w:id="1364" w:author="Stav Cohen" w:date="2020-10-16T13:48:00Z">
        <w:r w:rsidR="001B6690">
          <w:rPr>
            <w:rFonts w:hint="cs"/>
            <w:rtl/>
          </w:rPr>
          <w:t>42</w:t>
        </w:r>
      </w:ins>
      <w:ins w:id="1365" w:author="Stav Cohen" w:date="2020-09-14T22:25:00Z">
        <w:r>
          <w:rPr>
            <w:rFonts w:hint="cs"/>
            <w:rtl/>
          </w:rPr>
          <w:t xml:space="preserve">: </w:t>
        </w:r>
        <w:proofErr w:type="spellStart"/>
        <w:r>
          <w:t>Upsampling</w:t>
        </w:r>
        <w:proofErr w:type="spellEnd"/>
        <w:r>
          <w:rPr>
            <w:rFonts w:hint="cs"/>
            <w:rtl/>
          </w:rPr>
          <w:t xml:space="preserve"> ברשת</w:t>
        </w:r>
        <w:r>
          <w:t xml:space="preserve"> </w:t>
        </w:r>
        <w:r>
          <w:rPr>
            <w:rFonts w:hint="cs"/>
            <w:rtl/>
          </w:rPr>
          <w:t xml:space="preserve"> </w:t>
        </w:r>
        <w:proofErr w:type="spellStart"/>
        <w:r>
          <w:rPr>
            <w:rFonts w:hint="cs"/>
          </w:rPr>
          <w:t>S</w:t>
        </w:r>
        <w:r>
          <w:t>egNet</w:t>
        </w:r>
        <w:proofErr w:type="spellEnd"/>
        <w:r>
          <w:rPr>
            <w:rFonts w:hint="cs"/>
            <w:rtl/>
          </w:rPr>
          <w:t xml:space="preserve"> [</w:t>
        </w:r>
        <w:r>
          <w:t>1</w:t>
        </w:r>
      </w:ins>
      <w:ins w:id="1366" w:author="Stav Cohen" w:date="2020-10-16T13:38:00Z">
        <w:r w:rsidR="00BD7906">
          <w:t>7</w:t>
        </w:r>
      </w:ins>
      <w:ins w:id="1367" w:author="Stav Cohen" w:date="2020-09-14T22:25:00Z">
        <w:r>
          <w:rPr>
            <w:rFonts w:hint="cs"/>
            <w:rtl/>
          </w:rPr>
          <w:t>].</w:t>
        </w:r>
      </w:ins>
    </w:p>
    <w:p w14:paraId="0039E272" w14:textId="77777777" w:rsidR="00157281" w:rsidRPr="005E5599" w:rsidRDefault="00157281">
      <w:pPr>
        <w:pStyle w:val="ListParagraph"/>
        <w:bidi/>
        <w:jc w:val="both"/>
        <w:rPr>
          <w:rtl/>
        </w:rPr>
        <w:pPrChange w:id="1368" w:author="Stav Cohen" w:date="2020-09-14T22:04:00Z">
          <w:pPr>
            <w:pStyle w:val="ListParagraph"/>
            <w:bidi/>
            <w:jc w:val="both"/>
          </w:pPr>
        </w:pPrChange>
      </w:pPr>
    </w:p>
    <w:p w14:paraId="0DCBD3A1" w14:textId="03B8333F" w:rsidR="00F30BC6" w:rsidRDefault="00EE4E97" w:rsidP="00F30BC6">
      <w:pPr>
        <w:bidi/>
        <w:jc w:val="both"/>
        <w:rPr>
          <w:ins w:id="1369" w:author="Stav Cohen" w:date="2020-09-14T22:28:00Z"/>
          <w:sz w:val="28"/>
          <w:szCs w:val="28"/>
          <w:rtl/>
        </w:rPr>
      </w:pPr>
      <w:ins w:id="1370" w:author="Stav Cohen" w:date="2020-09-14T22:25:00Z">
        <w:r>
          <w:rPr>
            <w:rFonts w:hint="cs"/>
            <w:sz w:val="28"/>
            <w:szCs w:val="28"/>
            <w:rtl/>
          </w:rPr>
          <w:t xml:space="preserve">ניתן לראות בתמונה מספר </w:t>
        </w:r>
      </w:ins>
      <w:ins w:id="1371" w:author="Stav Cohen" w:date="2020-10-16T13:48:00Z">
        <w:r w:rsidR="001B6690">
          <w:rPr>
            <w:rFonts w:hint="cs"/>
            <w:sz w:val="28"/>
            <w:szCs w:val="28"/>
            <w:rtl/>
          </w:rPr>
          <w:t>42</w:t>
        </w:r>
      </w:ins>
      <w:ins w:id="1372" w:author="Stav Cohen" w:date="2020-09-14T22:25:00Z">
        <w:r>
          <w:rPr>
            <w:rFonts w:hint="cs"/>
            <w:sz w:val="28"/>
            <w:szCs w:val="28"/>
            <w:rtl/>
          </w:rPr>
          <w:t xml:space="preserve"> </w:t>
        </w:r>
      </w:ins>
      <w:ins w:id="1373" w:author="Stav Cohen" w:date="2020-09-14T22:26:00Z">
        <w:r>
          <w:rPr>
            <w:rFonts w:hint="cs"/>
            <w:sz w:val="28"/>
            <w:szCs w:val="28"/>
            <w:rtl/>
          </w:rPr>
          <w:t>כי נשמרו המיקומים של הערכים ה</w:t>
        </w:r>
      </w:ins>
      <w:ins w:id="1374" w:author="Stav Cohen" w:date="2020-09-14T22:27:00Z">
        <w:r>
          <w:rPr>
            <w:rFonts w:hint="cs"/>
            <w:sz w:val="28"/>
            <w:szCs w:val="28"/>
            <w:rtl/>
          </w:rPr>
          <w:t>גדולים ביותר בשלב ה</w:t>
        </w:r>
        <w:proofErr w:type="spellStart"/>
        <w:r>
          <w:rPr>
            <w:sz w:val="28"/>
            <w:szCs w:val="28"/>
          </w:rPr>
          <w:t>MaxPooling</w:t>
        </w:r>
        <w:proofErr w:type="spellEnd"/>
        <w:r>
          <w:rPr>
            <w:rFonts w:hint="cs"/>
            <w:sz w:val="28"/>
            <w:szCs w:val="28"/>
            <w:rtl/>
          </w:rPr>
          <w:t xml:space="preserve"> ובאמצעות שמירת ערכים אלה נוכל לבצע "חזרה לאחור" </w:t>
        </w:r>
      </w:ins>
      <w:ins w:id="1375" w:author="Stav Cohen" w:date="2020-09-24T14:45:00Z">
        <w:r w:rsidR="004738BE">
          <w:rPr>
            <w:rFonts w:hint="cs"/>
            <w:sz w:val="28"/>
            <w:szCs w:val="28"/>
            <w:rtl/>
          </w:rPr>
          <w:t>ל</w:t>
        </w:r>
      </w:ins>
      <w:ins w:id="1376" w:author="Stav Cohen" w:date="2020-09-14T22:27:00Z">
        <w:r>
          <w:rPr>
            <w:rFonts w:hint="cs"/>
            <w:sz w:val="28"/>
            <w:szCs w:val="28"/>
            <w:rtl/>
          </w:rPr>
          <w:t>ממדי התמונה</w:t>
        </w:r>
      </w:ins>
      <w:ins w:id="1377" w:author="Stav Cohen" w:date="2020-09-24T14:45:00Z">
        <w:r w:rsidR="004738BE">
          <w:rPr>
            <w:rFonts w:hint="cs"/>
            <w:sz w:val="28"/>
            <w:szCs w:val="28"/>
            <w:rtl/>
          </w:rPr>
          <w:t xml:space="preserve"> המקורית אשר התקבלה בשכבה הראשונה</w:t>
        </w:r>
      </w:ins>
      <w:ins w:id="1378" w:author="Stav Cohen" w:date="2020-09-14T22:29:00Z">
        <w:r>
          <w:rPr>
            <w:rFonts w:hint="cs"/>
            <w:sz w:val="28"/>
            <w:szCs w:val="28"/>
            <w:rtl/>
          </w:rPr>
          <w:t>.</w:t>
        </w:r>
      </w:ins>
    </w:p>
    <w:p w14:paraId="71AE428A" w14:textId="3D55FD6E" w:rsidR="00EE4E97" w:rsidRDefault="00EE4E97" w:rsidP="00EE4E97">
      <w:pPr>
        <w:bidi/>
        <w:jc w:val="both"/>
        <w:rPr>
          <w:ins w:id="1379" w:author="Stav Cohen" w:date="2020-09-24T15:25:00Z"/>
          <w:sz w:val="28"/>
          <w:szCs w:val="28"/>
          <w:rtl/>
        </w:rPr>
      </w:pPr>
      <w:ins w:id="1380" w:author="Stav Cohen" w:date="2020-09-14T22:28:00Z">
        <w:r>
          <w:rPr>
            <w:rFonts w:hint="cs"/>
            <w:sz w:val="28"/>
            <w:szCs w:val="28"/>
            <w:rtl/>
          </w:rPr>
          <w:t xml:space="preserve">לבסוף השכבה האחרונה ברשת זו היא שכבת </w:t>
        </w:r>
        <w:proofErr w:type="spellStart"/>
        <w:r>
          <w:rPr>
            <w:sz w:val="28"/>
            <w:szCs w:val="28"/>
          </w:rPr>
          <w:t>Softmax</w:t>
        </w:r>
        <w:proofErr w:type="spellEnd"/>
        <w:r>
          <w:rPr>
            <w:rFonts w:hint="cs"/>
            <w:sz w:val="28"/>
            <w:szCs w:val="28"/>
            <w:rtl/>
          </w:rPr>
          <w:t xml:space="preserve"> המאפשרת לחזות </w:t>
        </w:r>
      </w:ins>
      <w:ins w:id="1381" w:author="Stav Cohen" w:date="2020-09-14T22:29:00Z">
        <w:r>
          <w:rPr>
            <w:rFonts w:hint="cs"/>
            <w:sz w:val="28"/>
            <w:szCs w:val="28"/>
            <w:rtl/>
          </w:rPr>
          <w:t>קטגוריה לכל פיקסל בתמונה.</w:t>
        </w:r>
      </w:ins>
    </w:p>
    <w:p w14:paraId="26E83237" w14:textId="34DB25DF" w:rsidR="00351B75" w:rsidRDefault="00351B75" w:rsidP="00351B75">
      <w:pPr>
        <w:bidi/>
        <w:jc w:val="both"/>
        <w:rPr>
          <w:ins w:id="1382" w:author="Stav Cohen" w:date="2020-09-24T15:25:00Z"/>
          <w:sz w:val="28"/>
          <w:szCs w:val="28"/>
          <w:rtl/>
        </w:rPr>
      </w:pPr>
    </w:p>
    <w:p w14:paraId="5648B733" w14:textId="3EA8FB8A" w:rsidR="00351B75" w:rsidRDefault="00351B75" w:rsidP="00351B75">
      <w:pPr>
        <w:bidi/>
        <w:jc w:val="both"/>
        <w:rPr>
          <w:ins w:id="1383" w:author="Stav Cohen" w:date="2020-09-24T15:25:00Z"/>
          <w:sz w:val="28"/>
          <w:szCs w:val="28"/>
          <w:rtl/>
        </w:rPr>
      </w:pPr>
    </w:p>
    <w:p w14:paraId="73C6B911" w14:textId="29B6BC82" w:rsidR="00351B75" w:rsidRDefault="00351B75" w:rsidP="00351B75">
      <w:pPr>
        <w:bidi/>
        <w:jc w:val="both"/>
        <w:rPr>
          <w:ins w:id="1384" w:author="Stav Cohen" w:date="2020-09-24T15:25:00Z"/>
          <w:sz w:val="28"/>
          <w:szCs w:val="28"/>
          <w:rtl/>
        </w:rPr>
      </w:pPr>
    </w:p>
    <w:p w14:paraId="626AA077" w14:textId="2F9ADBE2" w:rsidR="00351B75" w:rsidRDefault="00351B75" w:rsidP="00351B75">
      <w:pPr>
        <w:bidi/>
        <w:jc w:val="both"/>
        <w:rPr>
          <w:ins w:id="1385" w:author="Stav Cohen" w:date="2020-09-24T15:25:00Z"/>
          <w:sz w:val="28"/>
          <w:szCs w:val="28"/>
          <w:rtl/>
        </w:rPr>
      </w:pPr>
    </w:p>
    <w:p w14:paraId="62F24118" w14:textId="02B82750" w:rsidR="00351B75" w:rsidRDefault="00351B75" w:rsidP="00351B75">
      <w:pPr>
        <w:bidi/>
        <w:jc w:val="both"/>
        <w:rPr>
          <w:ins w:id="1386" w:author="Stav Cohen" w:date="2020-09-24T15:25:00Z"/>
          <w:sz w:val="28"/>
          <w:szCs w:val="28"/>
          <w:rtl/>
        </w:rPr>
      </w:pPr>
    </w:p>
    <w:p w14:paraId="6DC8E99F" w14:textId="77777777" w:rsidR="00351B75" w:rsidRDefault="00351B75">
      <w:pPr>
        <w:bidi/>
        <w:jc w:val="both"/>
        <w:rPr>
          <w:ins w:id="1387" w:author="Stav Cohen" w:date="2020-09-14T22:29:00Z"/>
          <w:sz w:val="28"/>
          <w:szCs w:val="28"/>
          <w:rtl/>
        </w:rPr>
        <w:pPrChange w:id="1388" w:author="Stav Cohen" w:date="2020-09-24T15:25:00Z">
          <w:pPr>
            <w:bidi/>
            <w:jc w:val="both"/>
          </w:pPr>
        </w:pPrChange>
      </w:pPr>
    </w:p>
    <w:p w14:paraId="241D2158" w14:textId="73FD604F" w:rsidR="00EE4E97" w:rsidRDefault="00351B75" w:rsidP="00EE4E97">
      <w:pPr>
        <w:bidi/>
        <w:jc w:val="both"/>
        <w:rPr>
          <w:ins w:id="1389" w:author="Stav Cohen" w:date="2020-09-24T15:19:00Z"/>
          <w:sz w:val="28"/>
          <w:szCs w:val="28"/>
          <w:rtl/>
        </w:rPr>
      </w:pPr>
      <w:ins w:id="1390" w:author="Stav Cohen" w:date="2020-09-24T15:19:00Z">
        <w:r>
          <w:rPr>
            <w:rFonts w:hint="cs"/>
            <w:sz w:val="28"/>
            <w:szCs w:val="28"/>
            <w:rtl/>
          </w:rPr>
          <w:lastRenderedPageBreak/>
          <w:t xml:space="preserve">ישנן </w:t>
        </w:r>
      </w:ins>
      <w:ins w:id="1391" w:author="Stav Cohen" w:date="2020-09-24T15:20:00Z">
        <w:r>
          <w:rPr>
            <w:rFonts w:hint="cs"/>
            <w:sz w:val="28"/>
            <w:szCs w:val="28"/>
            <w:rtl/>
          </w:rPr>
          <w:t>עוד טכניקות</w:t>
        </w:r>
      </w:ins>
      <w:ins w:id="1392" w:author="Stav Cohen" w:date="2020-09-24T15:19:00Z">
        <w:r>
          <w:rPr>
            <w:rFonts w:hint="cs"/>
            <w:sz w:val="28"/>
            <w:szCs w:val="28"/>
            <w:rtl/>
          </w:rPr>
          <w:t xml:space="preserve"> </w:t>
        </w:r>
      </w:ins>
      <w:ins w:id="1393" w:author="Stav Cohen" w:date="2020-09-24T15:21:00Z">
        <w:r>
          <w:rPr>
            <w:rFonts w:hint="cs"/>
            <w:sz w:val="28"/>
            <w:szCs w:val="28"/>
            <w:rtl/>
          </w:rPr>
          <w:t xml:space="preserve"> </w:t>
        </w:r>
      </w:ins>
      <w:proofErr w:type="spellStart"/>
      <w:ins w:id="1394" w:author="Stav Cohen" w:date="2020-09-24T15:19:00Z">
        <w:r>
          <w:rPr>
            <w:sz w:val="28"/>
            <w:szCs w:val="28"/>
          </w:rPr>
          <w:t>UpSampling</w:t>
        </w:r>
        <w:proofErr w:type="spellEnd"/>
        <w:r>
          <w:rPr>
            <w:rFonts w:hint="cs"/>
            <w:sz w:val="28"/>
            <w:szCs w:val="28"/>
            <w:rtl/>
          </w:rPr>
          <w:t xml:space="preserve"> </w:t>
        </w:r>
      </w:ins>
      <w:ins w:id="1395" w:author="Stav Cohen" w:date="2020-09-24T15:21:00Z">
        <w:r>
          <w:rPr>
            <w:rFonts w:hint="cs"/>
            <w:sz w:val="28"/>
            <w:szCs w:val="28"/>
            <w:rtl/>
          </w:rPr>
          <w:t xml:space="preserve"> פופולריות</w:t>
        </w:r>
      </w:ins>
      <w:ins w:id="1396" w:author="Stav Cohen" w:date="2020-09-24T15:20:00Z">
        <w:r>
          <w:rPr>
            <w:rFonts w:hint="cs"/>
            <w:sz w:val="28"/>
            <w:szCs w:val="28"/>
            <w:rtl/>
          </w:rPr>
          <w:t xml:space="preserve"> </w:t>
        </w:r>
      </w:ins>
      <w:ins w:id="1397" w:author="Stav Cohen" w:date="2020-09-24T15:19:00Z">
        <w:r>
          <w:rPr>
            <w:rFonts w:hint="cs"/>
            <w:sz w:val="28"/>
            <w:szCs w:val="28"/>
            <w:rtl/>
          </w:rPr>
          <w:t>אתאר כמה מהן</w:t>
        </w:r>
      </w:ins>
      <w:ins w:id="1398" w:author="Stav Cohen" w:date="2020-10-16T13:39:00Z">
        <w:r w:rsidR="00962F33">
          <w:rPr>
            <w:sz w:val="28"/>
            <w:szCs w:val="28"/>
          </w:rPr>
          <w:t>[2]</w:t>
        </w:r>
      </w:ins>
      <w:ins w:id="1399" w:author="Stav Cohen" w:date="2020-09-24T15:19:00Z">
        <w:r>
          <w:rPr>
            <w:rFonts w:hint="cs"/>
            <w:sz w:val="28"/>
            <w:szCs w:val="28"/>
            <w:rtl/>
          </w:rPr>
          <w:t>:</w:t>
        </w:r>
      </w:ins>
    </w:p>
    <w:p w14:paraId="299FEFC6" w14:textId="128B3F53" w:rsidR="00351B75" w:rsidRDefault="00351B75" w:rsidP="00351B75">
      <w:pPr>
        <w:pStyle w:val="ListParagraph"/>
        <w:numPr>
          <w:ilvl w:val="0"/>
          <w:numId w:val="3"/>
        </w:numPr>
        <w:bidi/>
        <w:jc w:val="both"/>
        <w:rPr>
          <w:ins w:id="1400" w:author="Stav Cohen" w:date="2020-09-24T15:22:00Z"/>
          <w:sz w:val="28"/>
          <w:szCs w:val="28"/>
        </w:rPr>
      </w:pPr>
      <w:ins w:id="1401" w:author="Stav Cohen" w:date="2020-09-24T15:21:00Z">
        <w:r w:rsidRPr="00351B75">
          <w:rPr>
            <w:b/>
            <w:bCs/>
            <w:sz w:val="28"/>
            <w:szCs w:val="28"/>
            <w:rPrChange w:id="1402" w:author="Stav Cohen" w:date="2020-09-24T15:27:00Z">
              <w:rPr>
                <w:sz w:val="28"/>
                <w:szCs w:val="28"/>
              </w:rPr>
            </w:rPrChange>
          </w:rPr>
          <w:t>Nearest Neighbors</w:t>
        </w:r>
        <w:r>
          <w:rPr>
            <w:rFonts w:hint="cs"/>
            <w:sz w:val="28"/>
            <w:szCs w:val="28"/>
            <w:rtl/>
          </w:rPr>
          <w:t xml:space="preserve">: טכניקה יחסית פשוטה הלוקחת </w:t>
        </w:r>
      </w:ins>
      <w:ins w:id="1403" w:author="Stav Cohen" w:date="2020-09-24T15:22:00Z">
        <w:r>
          <w:rPr>
            <w:rFonts w:hint="cs"/>
            <w:sz w:val="28"/>
            <w:szCs w:val="28"/>
            <w:rtl/>
          </w:rPr>
          <w:t xml:space="preserve">ערך של פיקסל מסוים ומעתיקה אותו ל </w:t>
        </w:r>
        <w:r>
          <w:rPr>
            <w:rFonts w:hint="cs"/>
            <w:sz w:val="28"/>
            <w:szCs w:val="28"/>
          </w:rPr>
          <w:t>X</w:t>
        </w:r>
        <w:r>
          <w:rPr>
            <w:rFonts w:hint="cs"/>
            <w:sz w:val="28"/>
            <w:szCs w:val="28"/>
            <w:rtl/>
          </w:rPr>
          <w:t xml:space="preserve"> פיקסלים שכנים שלו</w:t>
        </w:r>
      </w:ins>
      <w:ins w:id="1404" w:author="Stav Cohen" w:date="2020-09-24T15:27:00Z">
        <w:r>
          <w:rPr>
            <w:rFonts w:hint="cs"/>
            <w:sz w:val="28"/>
            <w:szCs w:val="28"/>
            <w:rtl/>
          </w:rPr>
          <w:t xml:space="preserve"> כמתואר בתמונה מספר </w:t>
        </w:r>
      </w:ins>
      <w:ins w:id="1405" w:author="Stav Cohen" w:date="2020-10-16T13:48:00Z">
        <w:r w:rsidR="001B6690">
          <w:rPr>
            <w:rFonts w:hint="cs"/>
            <w:sz w:val="28"/>
            <w:szCs w:val="28"/>
            <w:rtl/>
          </w:rPr>
          <w:t>43</w:t>
        </w:r>
      </w:ins>
      <w:ins w:id="1406" w:author="Stav Cohen" w:date="2020-09-24T15:22:00Z">
        <w:r>
          <w:rPr>
            <w:rFonts w:hint="cs"/>
            <w:sz w:val="28"/>
            <w:szCs w:val="28"/>
            <w:rtl/>
          </w:rPr>
          <w:t>.</w:t>
        </w:r>
      </w:ins>
    </w:p>
    <w:p w14:paraId="7F9A0F1A" w14:textId="303C0E3F" w:rsidR="00351B75" w:rsidRPr="00351B75" w:rsidRDefault="00351B75">
      <w:pPr>
        <w:pStyle w:val="ListParagraph"/>
        <w:bidi/>
        <w:jc w:val="center"/>
        <w:rPr>
          <w:ins w:id="1407" w:author="Stav Cohen" w:date="2020-09-14T22:29:00Z"/>
          <w:sz w:val="28"/>
          <w:szCs w:val="28"/>
          <w:rtl/>
          <w:rPrChange w:id="1408" w:author="Stav Cohen" w:date="2020-09-24T15:21:00Z">
            <w:rPr>
              <w:ins w:id="1409" w:author="Stav Cohen" w:date="2020-09-14T22:29:00Z"/>
              <w:rtl/>
            </w:rPr>
          </w:rPrChange>
        </w:rPr>
        <w:pPrChange w:id="1410" w:author="Stav Cohen" w:date="2020-09-24T15:25:00Z">
          <w:pPr>
            <w:bidi/>
            <w:jc w:val="both"/>
          </w:pPr>
        </w:pPrChange>
      </w:pPr>
      <w:ins w:id="1411" w:author="Stav Cohen" w:date="2020-09-24T15:25:00Z">
        <w:r>
          <w:rPr>
            <w:noProof/>
            <w:sz w:val="28"/>
            <w:szCs w:val="28"/>
          </w:rPr>
          <w:drawing>
            <wp:inline distT="0" distB="0" distL="0" distR="0" wp14:anchorId="1C1A74E5" wp14:editId="24EF395E">
              <wp:extent cx="3277859" cy="1820849"/>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04944" cy="1835895"/>
                      </a:xfrm>
                      <a:prstGeom prst="rect">
                        <a:avLst/>
                      </a:prstGeom>
                      <a:noFill/>
                      <a:ln>
                        <a:noFill/>
                      </a:ln>
                    </pic:spPr>
                  </pic:pic>
                </a:graphicData>
              </a:graphic>
            </wp:inline>
          </w:drawing>
        </w:r>
      </w:ins>
    </w:p>
    <w:p w14:paraId="4B3F57D7" w14:textId="7208CB03" w:rsidR="00351B75" w:rsidRDefault="00351B75" w:rsidP="00351B75">
      <w:pPr>
        <w:pStyle w:val="ListParagraph"/>
        <w:bidi/>
        <w:jc w:val="center"/>
        <w:rPr>
          <w:ins w:id="1412" w:author="Stav Cohen" w:date="2020-09-24T15:27:00Z"/>
          <w:rtl/>
        </w:rPr>
      </w:pPr>
      <w:ins w:id="1413" w:author="Stav Cohen" w:date="2020-09-24T15:27:00Z">
        <w:r w:rsidRPr="008017A7">
          <w:rPr>
            <w:rFonts w:hint="cs"/>
            <w:rtl/>
          </w:rPr>
          <w:t xml:space="preserve">תמונה מספר </w:t>
        </w:r>
      </w:ins>
      <w:ins w:id="1414" w:author="Stav Cohen" w:date="2020-10-16T13:48:00Z">
        <w:r w:rsidR="001B6690">
          <w:rPr>
            <w:rFonts w:hint="cs"/>
            <w:rtl/>
          </w:rPr>
          <w:t>43:</w:t>
        </w:r>
      </w:ins>
      <w:ins w:id="1415" w:author="Stav Cohen" w:date="2020-09-24T15:27:00Z">
        <w:r>
          <w:rPr>
            <w:rFonts w:hint="cs"/>
            <w:rtl/>
          </w:rPr>
          <w:t xml:space="preserve"> טכניקת </w:t>
        </w:r>
        <w:r>
          <w:t>Nearest Neighbors</w:t>
        </w:r>
        <w:r>
          <w:rPr>
            <w:rFonts w:hint="cs"/>
            <w:rtl/>
          </w:rPr>
          <w:t xml:space="preserve"> [</w:t>
        </w:r>
      </w:ins>
      <w:ins w:id="1416" w:author="Stav Cohen" w:date="2020-10-16T13:38:00Z">
        <w:r w:rsidR="00F05EF6">
          <w:t>2</w:t>
        </w:r>
      </w:ins>
      <w:ins w:id="1417" w:author="Stav Cohen" w:date="2020-09-24T15:27:00Z">
        <w:r>
          <w:rPr>
            <w:rFonts w:hint="cs"/>
            <w:rtl/>
          </w:rPr>
          <w:t>].</w:t>
        </w:r>
      </w:ins>
    </w:p>
    <w:p w14:paraId="5580729A" w14:textId="74BF3B55" w:rsidR="00913353" w:rsidRPr="00913353" w:rsidRDefault="00351B75">
      <w:pPr>
        <w:pStyle w:val="ListParagraph"/>
        <w:numPr>
          <w:ilvl w:val="0"/>
          <w:numId w:val="3"/>
        </w:numPr>
        <w:bidi/>
        <w:jc w:val="both"/>
        <w:rPr>
          <w:ins w:id="1418" w:author="Stav Cohen" w:date="2020-09-24T15:38:00Z"/>
          <w:sz w:val="28"/>
          <w:szCs w:val="28"/>
          <w:rPrChange w:id="1419" w:author="Stav Cohen" w:date="2020-09-24T15:40:00Z">
            <w:rPr>
              <w:ins w:id="1420" w:author="Stav Cohen" w:date="2020-09-24T15:38:00Z"/>
            </w:rPr>
          </w:rPrChange>
        </w:rPr>
        <w:pPrChange w:id="1421" w:author="Stav Cohen" w:date="2020-09-24T15:40:00Z">
          <w:pPr>
            <w:pStyle w:val="ListParagraph"/>
            <w:numPr>
              <w:numId w:val="3"/>
            </w:numPr>
            <w:bidi/>
            <w:ind w:hanging="360"/>
            <w:jc w:val="center"/>
          </w:pPr>
        </w:pPrChange>
      </w:pPr>
      <w:ins w:id="1422" w:author="Stav Cohen" w:date="2020-09-24T15:28:00Z">
        <w:r w:rsidRPr="00351B75">
          <w:rPr>
            <w:b/>
            <w:bCs/>
            <w:sz w:val="28"/>
            <w:szCs w:val="28"/>
            <w:rPrChange w:id="1423" w:author="Stav Cohen" w:date="2020-09-24T15:28:00Z">
              <w:rPr>
                <w:sz w:val="28"/>
                <w:szCs w:val="28"/>
              </w:rPr>
            </w:rPrChange>
          </w:rPr>
          <w:t>Bi-Linear Interpolation</w:t>
        </w:r>
        <w:r>
          <w:rPr>
            <w:rFonts w:hint="cs"/>
            <w:sz w:val="28"/>
            <w:szCs w:val="28"/>
            <w:rtl/>
          </w:rPr>
          <w:t xml:space="preserve">: </w:t>
        </w:r>
      </w:ins>
      <w:ins w:id="1424" w:author="Stav Cohen" w:date="2020-09-24T15:31:00Z">
        <w:r w:rsidR="00DF2D9D">
          <w:rPr>
            <w:rFonts w:hint="cs"/>
            <w:sz w:val="28"/>
            <w:szCs w:val="28"/>
            <w:rtl/>
          </w:rPr>
          <w:t xml:space="preserve">בטכניקת אינטרפולציה </w:t>
        </w:r>
      </w:ins>
      <w:ins w:id="1425" w:author="Stav Cohen" w:date="2020-09-24T15:36:00Z">
        <w:r w:rsidR="00DF2D9D">
          <w:rPr>
            <w:rFonts w:hint="cs"/>
            <w:sz w:val="28"/>
            <w:szCs w:val="28"/>
            <w:rtl/>
          </w:rPr>
          <w:t>ז</w:t>
        </w:r>
      </w:ins>
      <w:ins w:id="1426" w:author="Stav Cohen" w:date="2020-09-24T15:37:00Z">
        <w:r w:rsidR="00DF2D9D">
          <w:rPr>
            <w:rFonts w:hint="cs"/>
            <w:sz w:val="28"/>
            <w:szCs w:val="28"/>
            <w:rtl/>
          </w:rPr>
          <w:t xml:space="preserve">ו המטרה שלנו היא לשמור על הממוצע המשוקלל של </w:t>
        </w:r>
      </w:ins>
      <w:ins w:id="1427" w:author="Stav Cohen" w:date="2020-09-24T15:38:00Z">
        <w:r w:rsidR="00DF2D9D">
          <w:rPr>
            <w:rFonts w:hint="cs"/>
            <w:sz w:val="28"/>
            <w:szCs w:val="28"/>
            <w:rtl/>
          </w:rPr>
          <w:t xml:space="preserve">מרחקי הפיקסלים הקיימים ובמקביל להגדיל את </w:t>
        </w:r>
      </w:ins>
      <w:ins w:id="1428" w:author="Stav Cohen" w:date="2020-09-24T15:39:00Z">
        <w:r w:rsidR="00DF2D9D">
          <w:rPr>
            <w:rFonts w:hint="cs"/>
            <w:sz w:val="28"/>
            <w:szCs w:val="28"/>
            <w:rtl/>
          </w:rPr>
          <w:t>רזולוציי</w:t>
        </w:r>
        <w:r w:rsidR="00DF2D9D">
          <w:rPr>
            <w:rFonts w:hint="eastAsia"/>
            <w:sz w:val="28"/>
            <w:szCs w:val="28"/>
            <w:rtl/>
          </w:rPr>
          <w:t>ת</w:t>
        </w:r>
      </w:ins>
      <w:ins w:id="1429" w:author="Stav Cohen" w:date="2020-09-24T15:38:00Z">
        <w:r w:rsidR="00DF2D9D">
          <w:rPr>
            <w:rFonts w:hint="cs"/>
            <w:sz w:val="28"/>
            <w:szCs w:val="28"/>
            <w:rtl/>
          </w:rPr>
          <w:t xml:space="preserve"> </w:t>
        </w:r>
      </w:ins>
      <w:ins w:id="1430" w:author="Stav Cohen" w:date="2020-09-24T15:39:00Z">
        <w:r w:rsidR="00DF2D9D">
          <w:rPr>
            <w:rFonts w:hint="cs"/>
            <w:sz w:val="28"/>
            <w:szCs w:val="28"/>
            <w:rtl/>
          </w:rPr>
          <w:t xml:space="preserve">התמונה, ניתן לראות בתמונה מספר </w:t>
        </w:r>
      </w:ins>
      <w:ins w:id="1431" w:author="Stav Cohen" w:date="2020-10-16T13:48:00Z">
        <w:r w:rsidR="001B6690">
          <w:rPr>
            <w:rFonts w:hint="cs"/>
            <w:sz w:val="28"/>
            <w:szCs w:val="28"/>
            <w:rtl/>
          </w:rPr>
          <w:t>44</w:t>
        </w:r>
      </w:ins>
      <w:ins w:id="1432" w:author="Stav Cohen" w:date="2020-09-24T15:39:00Z">
        <w:r w:rsidR="00DF2D9D">
          <w:rPr>
            <w:rFonts w:hint="cs"/>
            <w:sz w:val="28"/>
            <w:szCs w:val="28"/>
            <w:rtl/>
          </w:rPr>
          <w:t xml:space="preserve"> כיצד מתבצעת הפעולה של הגדלת</w:t>
        </w:r>
        <w:r w:rsidR="00913353">
          <w:rPr>
            <w:rFonts w:hint="cs"/>
            <w:sz w:val="28"/>
            <w:szCs w:val="28"/>
            <w:rtl/>
          </w:rPr>
          <w:t xml:space="preserve"> </w:t>
        </w:r>
      </w:ins>
      <w:ins w:id="1433" w:author="Stav Cohen" w:date="2020-09-24T15:42:00Z">
        <w:r w:rsidR="00913353">
          <w:rPr>
            <w:rFonts w:hint="cs"/>
            <w:sz w:val="28"/>
            <w:szCs w:val="28"/>
            <w:rtl/>
          </w:rPr>
          <w:t>מטריצת ה</w:t>
        </w:r>
      </w:ins>
      <w:ins w:id="1434" w:author="Stav Cohen" w:date="2020-09-24T15:39:00Z">
        <w:r w:rsidR="00913353">
          <w:rPr>
            <w:rFonts w:hint="cs"/>
            <w:sz w:val="28"/>
            <w:szCs w:val="28"/>
            <w:rtl/>
          </w:rPr>
          <w:t>פיקסלים בגודל 2</w:t>
        </w:r>
        <w:r w:rsidR="00913353">
          <w:rPr>
            <w:rFonts w:hint="cs"/>
            <w:sz w:val="28"/>
            <w:szCs w:val="28"/>
          </w:rPr>
          <w:t>X</w:t>
        </w:r>
        <w:r w:rsidR="00913353">
          <w:rPr>
            <w:rFonts w:hint="cs"/>
            <w:sz w:val="28"/>
            <w:szCs w:val="28"/>
            <w:rtl/>
          </w:rPr>
          <w:t>2 לגודל של 4</w:t>
        </w:r>
        <w:r w:rsidR="00913353">
          <w:rPr>
            <w:rFonts w:hint="cs"/>
            <w:sz w:val="28"/>
            <w:szCs w:val="28"/>
          </w:rPr>
          <w:t>X</w:t>
        </w:r>
        <w:r w:rsidR="00913353">
          <w:rPr>
            <w:rFonts w:hint="cs"/>
            <w:sz w:val="28"/>
            <w:szCs w:val="28"/>
            <w:rtl/>
          </w:rPr>
          <w:t>4 באמצעות שמירת ממוצע המרחקים</w:t>
        </w:r>
      </w:ins>
      <w:ins w:id="1435" w:author="Stav Cohen" w:date="2020-09-24T15:40:00Z">
        <w:r w:rsidR="00913353">
          <w:rPr>
            <w:rFonts w:hint="cs"/>
            <w:sz w:val="28"/>
            <w:szCs w:val="28"/>
            <w:rtl/>
          </w:rPr>
          <w:t xml:space="preserve"> כתלות בגודל ההגדלה</w:t>
        </w:r>
      </w:ins>
      <w:ins w:id="1436" w:author="Stav Cohen" w:date="2020-09-24T15:42:00Z">
        <w:r w:rsidR="00913353">
          <w:rPr>
            <w:rFonts w:hint="cs"/>
            <w:sz w:val="28"/>
            <w:szCs w:val="28"/>
            <w:rtl/>
          </w:rPr>
          <w:t>.</w:t>
        </w:r>
      </w:ins>
    </w:p>
    <w:p w14:paraId="4833B2E9" w14:textId="3DB73D05" w:rsidR="00EE4E97" w:rsidRPr="00351B75" w:rsidRDefault="00DF2D9D">
      <w:pPr>
        <w:pStyle w:val="ListParagraph"/>
        <w:bidi/>
        <w:jc w:val="center"/>
        <w:rPr>
          <w:ins w:id="1437" w:author="Stav Cohen" w:date="2020-09-14T22:29:00Z"/>
          <w:sz w:val="28"/>
          <w:szCs w:val="28"/>
          <w:rtl/>
          <w:rPrChange w:id="1438" w:author="Stav Cohen" w:date="2020-09-24T15:28:00Z">
            <w:rPr>
              <w:ins w:id="1439" w:author="Stav Cohen" w:date="2020-09-14T22:29:00Z"/>
              <w:rtl/>
            </w:rPr>
          </w:rPrChange>
        </w:rPr>
        <w:pPrChange w:id="1440" w:author="Stav Cohen" w:date="2020-09-24T15:38:00Z">
          <w:pPr>
            <w:bidi/>
            <w:jc w:val="both"/>
          </w:pPr>
        </w:pPrChange>
      </w:pPr>
      <w:ins w:id="1441" w:author="Stav Cohen" w:date="2020-09-24T15:38:00Z">
        <w:r>
          <w:rPr>
            <w:noProof/>
            <w:sz w:val="28"/>
            <w:szCs w:val="28"/>
          </w:rPr>
          <w:drawing>
            <wp:inline distT="0" distB="0" distL="0" distR="0" wp14:anchorId="31CF82D2" wp14:editId="6EFA005F">
              <wp:extent cx="4031615" cy="211518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31615" cy="2115185"/>
                      </a:xfrm>
                      <a:prstGeom prst="rect">
                        <a:avLst/>
                      </a:prstGeom>
                      <a:noFill/>
                      <a:ln>
                        <a:noFill/>
                      </a:ln>
                    </pic:spPr>
                  </pic:pic>
                </a:graphicData>
              </a:graphic>
            </wp:inline>
          </w:drawing>
        </w:r>
      </w:ins>
    </w:p>
    <w:p w14:paraId="0CF4AF7F" w14:textId="5BAC92AF" w:rsidR="00DF2D9D" w:rsidRDefault="00DF2D9D" w:rsidP="00DF2D9D">
      <w:pPr>
        <w:pStyle w:val="ListParagraph"/>
        <w:numPr>
          <w:ilvl w:val="0"/>
          <w:numId w:val="3"/>
        </w:numPr>
        <w:bidi/>
        <w:jc w:val="center"/>
        <w:rPr>
          <w:ins w:id="1442" w:author="Stav Cohen" w:date="2020-09-24T15:38:00Z"/>
          <w:rtl/>
        </w:rPr>
      </w:pPr>
      <w:ins w:id="1443" w:author="Stav Cohen" w:date="2020-09-24T15:38:00Z">
        <w:r w:rsidRPr="008017A7">
          <w:rPr>
            <w:rFonts w:hint="cs"/>
            <w:rtl/>
          </w:rPr>
          <w:t xml:space="preserve">תמונה מספר </w:t>
        </w:r>
      </w:ins>
      <w:ins w:id="1444" w:author="Stav Cohen" w:date="2020-10-16T13:48:00Z">
        <w:r w:rsidR="001B6690">
          <w:rPr>
            <w:rFonts w:hint="cs"/>
            <w:rtl/>
          </w:rPr>
          <w:t>44</w:t>
        </w:r>
      </w:ins>
      <w:ins w:id="1445" w:author="Stav Cohen" w:date="2020-09-24T15:38:00Z">
        <w:r>
          <w:rPr>
            <w:rFonts w:hint="cs"/>
            <w:rtl/>
          </w:rPr>
          <w:t xml:space="preserve">: טכניקת </w:t>
        </w:r>
        <w:r>
          <w:t>Bi-Linear Interpolation</w:t>
        </w:r>
        <w:r>
          <w:rPr>
            <w:rFonts w:hint="cs"/>
            <w:rtl/>
          </w:rPr>
          <w:t xml:space="preserve"> [</w:t>
        </w:r>
      </w:ins>
      <w:ins w:id="1446" w:author="Stav Cohen" w:date="2020-10-16T13:39:00Z">
        <w:r w:rsidR="00611402">
          <w:t>2</w:t>
        </w:r>
      </w:ins>
      <w:ins w:id="1447" w:author="Stav Cohen" w:date="2020-09-24T15:38:00Z">
        <w:r>
          <w:rPr>
            <w:rFonts w:hint="cs"/>
            <w:rtl/>
          </w:rPr>
          <w:t>].</w:t>
        </w:r>
      </w:ins>
    </w:p>
    <w:p w14:paraId="3CE58D75" w14:textId="027AEE62" w:rsidR="00EE4E97" w:rsidRDefault="00EE4E97" w:rsidP="00EE4E97">
      <w:pPr>
        <w:bidi/>
        <w:jc w:val="both"/>
        <w:rPr>
          <w:ins w:id="1448" w:author="Stav Cohen" w:date="2020-09-24T15:43:00Z"/>
          <w:sz w:val="28"/>
          <w:szCs w:val="28"/>
          <w:rtl/>
        </w:rPr>
      </w:pPr>
    </w:p>
    <w:p w14:paraId="4117DA0D" w14:textId="4B150442" w:rsidR="00913353" w:rsidRDefault="00913353" w:rsidP="00913353">
      <w:pPr>
        <w:bidi/>
        <w:jc w:val="both"/>
        <w:rPr>
          <w:ins w:id="1449" w:author="Stav Cohen" w:date="2020-09-24T15:43:00Z"/>
          <w:sz w:val="28"/>
          <w:szCs w:val="28"/>
          <w:rtl/>
        </w:rPr>
      </w:pPr>
    </w:p>
    <w:p w14:paraId="0051392A" w14:textId="470AA3EC" w:rsidR="00913353" w:rsidRDefault="00913353" w:rsidP="00913353">
      <w:pPr>
        <w:bidi/>
        <w:jc w:val="both"/>
        <w:rPr>
          <w:ins w:id="1450" w:author="Stav Cohen" w:date="2020-09-24T15:43:00Z"/>
          <w:sz w:val="28"/>
          <w:szCs w:val="28"/>
          <w:rtl/>
        </w:rPr>
      </w:pPr>
    </w:p>
    <w:p w14:paraId="7E3F8041" w14:textId="65283EF0" w:rsidR="00913353" w:rsidRDefault="00913353" w:rsidP="00913353">
      <w:pPr>
        <w:bidi/>
        <w:jc w:val="both"/>
        <w:rPr>
          <w:ins w:id="1451" w:author="Stav Cohen" w:date="2020-09-24T15:43:00Z"/>
          <w:sz w:val="28"/>
          <w:szCs w:val="28"/>
          <w:rtl/>
        </w:rPr>
      </w:pPr>
    </w:p>
    <w:p w14:paraId="54036ACF" w14:textId="22255713" w:rsidR="00913353" w:rsidRDefault="00913353" w:rsidP="00913353">
      <w:pPr>
        <w:bidi/>
        <w:jc w:val="both"/>
        <w:rPr>
          <w:ins w:id="1452" w:author="Stav Cohen" w:date="2020-09-24T15:43:00Z"/>
          <w:sz w:val="28"/>
          <w:szCs w:val="28"/>
          <w:rtl/>
        </w:rPr>
      </w:pPr>
    </w:p>
    <w:p w14:paraId="0D8A3F82" w14:textId="0BB31C45" w:rsidR="00913353" w:rsidRDefault="00913353" w:rsidP="00913353">
      <w:pPr>
        <w:bidi/>
        <w:jc w:val="both"/>
        <w:rPr>
          <w:ins w:id="1453" w:author="Stav Cohen" w:date="2020-09-24T15:43:00Z"/>
          <w:sz w:val="28"/>
          <w:szCs w:val="28"/>
          <w:rtl/>
        </w:rPr>
      </w:pPr>
    </w:p>
    <w:p w14:paraId="1EC6DB02" w14:textId="3990AC72" w:rsidR="00FE148B" w:rsidRDefault="00913353" w:rsidP="00FE148B">
      <w:pPr>
        <w:bidi/>
        <w:jc w:val="both"/>
        <w:rPr>
          <w:ins w:id="1454" w:author="Stav Cohen" w:date="2020-09-24T16:08:00Z"/>
          <w:sz w:val="28"/>
          <w:szCs w:val="28"/>
          <w:rtl/>
        </w:rPr>
      </w:pPr>
      <w:ins w:id="1455" w:author="Stav Cohen" w:date="2020-09-24T15:43:00Z">
        <w:r>
          <w:rPr>
            <w:b/>
            <w:bCs/>
            <w:sz w:val="28"/>
            <w:szCs w:val="28"/>
          </w:rPr>
          <w:lastRenderedPageBreak/>
          <w:t>Transposed Convol</w:t>
        </w:r>
      </w:ins>
      <w:ins w:id="1456" w:author="Stav Cohen" w:date="2020-09-24T15:44:00Z">
        <w:r>
          <w:rPr>
            <w:b/>
            <w:bCs/>
            <w:sz w:val="28"/>
            <w:szCs w:val="28"/>
          </w:rPr>
          <w:t>utions</w:t>
        </w:r>
        <w:r>
          <w:rPr>
            <w:rFonts w:hint="cs"/>
            <w:b/>
            <w:bCs/>
            <w:sz w:val="28"/>
            <w:szCs w:val="28"/>
            <w:rtl/>
          </w:rPr>
          <w:t xml:space="preserve">: </w:t>
        </w:r>
      </w:ins>
      <w:ins w:id="1457" w:author="Stav Cohen" w:date="2020-09-24T15:50:00Z">
        <w:r>
          <w:rPr>
            <w:rFonts w:hint="cs"/>
            <w:sz w:val="28"/>
            <w:szCs w:val="28"/>
            <w:rtl/>
          </w:rPr>
          <w:t xml:space="preserve"> טכניקה זו היא פופולרית </w:t>
        </w:r>
        <w:r w:rsidR="00FE148B">
          <w:rPr>
            <w:rFonts w:hint="cs"/>
            <w:sz w:val="28"/>
            <w:szCs w:val="28"/>
            <w:rtl/>
          </w:rPr>
          <w:t xml:space="preserve">במיוחד בתחום ה- </w:t>
        </w:r>
      </w:ins>
      <w:ins w:id="1458" w:author="Stav Cohen" w:date="2020-09-24T15:51:00Z">
        <w:r w:rsidR="00FE148B" w:rsidRPr="00FE148B">
          <w:rPr>
            <w:sz w:val="28"/>
            <w:szCs w:val="28"/>
            <w:rPrChange w:id="1459" w:author="Stav Cohen" w:date="2020-09-24T15:51:00Z">
              <w:rPr>
                <w:b/>
                <w:bCs/>
                <w:sz w:val="32"/>
                <w:szCs w:val="32"/>
                <w:u w:val="single"/>
              </w:rPr>
            </w:rPrChange>
          </w:rPr>
          <w:t>Semantic Segmentation</w:t>
        </w:r>
        <w:r w:rsidR="00FE148B">
          <w:rPr>
            <w:rFonts w:hint="cs"/>
            <w:sz w:val="28"/>
            <w:szCs w:val="28"/>
            <w:rtl/>
          </w:rPr>
          <w:t xml:space="preserve">, </w:t>
        </w:r>
      </w:ins>
      <w:ins w:id="1460" w:author="Stav Cohen" w:date="2020-09-24T15:52:00Z">
        <w:r w:rsidR="00FE148B">
          <w:rPr>
            <w:rFonts w:hint="cs"/>
            <w:sz w:val="28"/>
            <w:szCs w:val="28"/>
            <w:rtl/>
          </w:rPr>
          <w:t xml:space="preserve">טכניקה זו </w:t>
        </w:r>
      </w:ins>
      <w:ins w:id="1461" w:author="Stav Cohen" w:date="2020-09-24T15:54:00Z">
        <w:r w:rsidR="00FE148B">
          <w:rPr>
            <w:rFonts w:hint="cs"/>
            <w:sz w:val="28"/>
            <w:szCs w:val="28"/>
            <w:rtl/>
          </w:rPr>
          <w:t>פופולרית מכיוון</w:t>
        </w:r>
      </w:ins>
      <w:ins w:id="1462" w:author="Stav Cohen" w:date="2020-09-24T15:53:00Z">
        <w:r w:rsidR="00FE148B">
          <w:rPr>
            <w:rFonts w:hint="cs"/>
            <w:sz w:val="28"/>
            <w:szCs w:val="28"/>
            <w:rtl/>
          </w:rPr>
          <w:t xml:space="preserve"> שניתן לאפשר לרשת ללמוד את הפרמטרים שבעזרתם היא </w:t>
        </w:r>
      </w:ins>
      <w:ins w:id="1463" w:author="Stav Cohen" w:date="2020-09-24T15:54:00Z">
        <w:r w:rsidR="00FE148B">
          <w:rPr>
            <w:rFonts w:hint="cs"/>
            <w:sz w:val="28"/>
            <w:szCs w:val="28"/>
            <w:rtl/>
          </w:rPr>
          <w:t xml:space="preserve">מבצעת את פעולת ה- </w:t>
        </w:r>
        <w:proofErr w:type="spellStart"/>
        <w:r w:rsidR="00FE148B">
          <w:rPr>
            <w:sz w:val="28"/>
            <w:szCs w:val="28"/>
          </w:rPr>
          <w:t>UpSampling</w:t>
        </w:r>
        <w:proofErr w:type="spellEnd"/>
        <w:r w:rsidR="00FE148B">
          <w:rPr>
            <w:rFonts w:hint="cs"/>
            <w:sz w:val="28"/>
            <w:szCs w:val="28"/>
            <w:rtl/>
          </w:rPr>
          <w:t>. טכניקה זו פועלת בצורה הבאה:</w:t>
        </w:r>
      </w:ins>
    </w:p>
    <w:p w14:paraId="19CCF773" w14:textId="3CA67758" w:rsidR="00CB4FA2" w:rsidRDefault="00CB4FA2" w:rsidP="00CB4FA2">
      <w:pPr>
        <w:bidi/>
        <w:jc w:val="both"/>
        <w:rPr>
          <w:ins w:id="1464" w:author="Stav Cohen" w:date="2020-09-24T16:08:00Z"/>
          <w:noProof/>
          <w:sz w:val="28"/>
          <w:szCs w:val="28"/>
          <w:rtl/>
        </w:rPr>
      </w:pPr>
      <w:ins w:id="1465" w:author="Stav Cohen" w:date="2020-09-24T16:08:00Z">
        <w:r>
          <w:rPr>
            <w:rFonts w:hint="cs"/>
            <w:sz w:val="28"/>
            <w:szCs w:val="28"/>
            <w:rtl/>
          </w:rPr>
          <w:t>ניקח מטריצת פיקסלים בגודל 2</w:t>
        </w:r>
        <w:r>
          <w:rPr>
            <w:rFonts w:hint="cs"/>
            <w:sz w:val="28"/>
            <w:szCs w:val="28"/>
          </w:rPr>
          <w:t>X</w:t>
        </w:r>
        <w:r>
          <w:rPr>
            <w:rFonts w:hint="cs"/>
            <w:sz w:val="28"/>
            <w:szCs w:val="28"/>
            <w:rtl/>
          </w:rPr>
          <w:t xml:space="preserve">2 כמתואר בתמונה </w:t>
        </w:r>
      </w:ins>
      <w:ins w:id="1466" w:author="Stav Cohen" w:date="2020-10-16T13:48:00Z">
        <w:r w:rsidR="001B6690">
          <w:rPr>
            <w:rFonts w:hint="cs"/>
            <w:sz w:val="28"/>
            <w:szCs w:val="28"/>
            <w:rtl/>
          </w:rPr>
          <w:t>45</w:t>
        </w:r>
      </w:ins>
      <w:ins w:id="1467" w:author="Stav Cohen" w:date="2020-09-24T16:09:00Z">
        <w:r>
          <w:rPr>
            <w:rFonts w:hint="cs"/>
            <w:sz w:val="28"/>
            <w:szCs w:val="28"/>
            <w:rtl/>
          </w:rPr>
          <w:t xml:space="preserve"> ונרצה להגדי</w:t>
        </w:r>
      </w:ins>
      <w:ins w:id="1468" w:author="Stav Cohen" w:date="2020-09-24T16:10:00Z">
        <w:r>
          <w:rPr>
            <w:rFonts w:hint="cs"/>
            <w:sz w:val="28"/>
            <w:szCs w:val="28"/>
            <w:rtl/>
          </w:rPr>
          <w:t>לה ל3</w:t>
        </w:r>
        <w:r>
          <w:rPr>
            <w:rFonts w:hint="cs"/>
            <w:sz w:val="28"/>
            <w:szCs w:val="28"/>
          </w:rPr>
          <w:t>X</w:t>
        </w:r>
        <w:r>
          <w:rPr>
            <w:rFonts w:hint="cs"/>
            <w:sz w:val="28"/>
            <w:szCs w:val="28"/>
            <w:rtl/>
          </w:rPr>
          <w:t>3 .</w:t>
        </w:r>
      </w:ins>
    </w:p>
    <w:p w14:paraId="7E345BF7" w14:textId="73297DD3" w:rsidR="00CB4FA2" w:rsidRPr="00CB4FA2" w:rsidRDefault="00CB4FA2">
      <w:pPr>
        <w:bidi/>
        <w:jc w:val="center"/>
        <w:rPr>
          <w:ins w:id="1469" w:author="Stav Cohen" w:date="2020-09-24T15:51:00Z"/>
          <w:sz w:val="28"/>
          <w:szCs w:val="28"/>
          <w:rtl/>
          <w:rPrChange w:id="1470" w:author="Stav Cohen" w:date="2020-09-24T16:08:00Z">
            <w:rPr>
              <w:ins w:id="1471" w:author="Stav Cohen" w:date="2020-09-24T15:51:00Z"/>
              <w:b/>
              <w:bCs/>
              <w:sz w:val="32"/>
              <w:szCs w:val="32"/>
              <w:u w:val="single"/>
              <w:rtl/>
            </w:rPr>
          </w:rPrChange>
        </w:rPr>
        <w:pPrChange w:id="1472" w:author="Stav Cohen" w:date="2020-09-24T16:09:00Z">
          <w:pPr>
            <w:bidi/>
            <w:jc w:val="center"/>
          </w:pPr>
        </w:pPrChange>
      </w:pPr>
      <w:ins w:id="1473" w:author="Stav Cohen" w:date="2020-09-24T16:08:00Z">
        <w:r>
          <w:rPr>
            <w:rFonts w:hint="cs"/>
            <w:noProof/>
            <w:sz w:val="28"/>
            <w:szCs w:val="28"/>
          </w:rPr>
          <w:drawing>
            <wp:inline distT="0" distB="0" distL="0" distR="0" wp14:anchorId="0FC7405A" wp14:editId="76E47776">
              <wp:extent cx="715921" cy="118449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7907" cy="1204327"/>
                      </a:xfrm>
                      <a:prstGeom prst="rect">
                        <a:avLst/>
                      </a:prstGeom>
                      <a:noFill/>
                      <a:ln>
                        <a:noFill/>
                      </a:ln>
                    </pic:spPr>
                  </pic:pic>
                </a:graphicData>
              </a:graphic>
            </wp:inline>
          </w:drawing>
        </w:r>
      </w:ins>
    </w:p>
    <w:p w14:paraId="43C4D0C5" w14:textId="64B8F02D" w:rsidR="00CB4FA2" w:rsidRDefault="00CB4FA2" w:rsidP="00CB4FA2">
      <w:pPr>
        <w:pStyle w:val="ListParagraph"/>
        <w:numPr>
          <w:ilvl w:val="0"/>
          <w:numId w:val="3"/>
        </w:numPr>
        <w:bidi/>
        <w:jc w:val="center"/>
        <w:rPr>
          <w:ins w:id="1474" w:author="Stav Cohen" w:date="2020-09-24T16:13:00Z"/>
        </w:rPr>
      </w:pPr>
      <w:ins w:id="1475" w:author="Stav Cohen" w:date="2020-09-24T16:09:00Z">
        <w:r w:rsidRPr="008017A7">
          <w:rPr>
            <w:rFonts w:hint="cs"/>
            <w:rtl/>
          </w:rPr>
          <w:t xml:space="preserve">תמונה מספר </w:t>
        </w:r>
      </w:ins>
      <w:ins w:id="1476" w:author="Stav Cohen" w:date="2020-10-16T13:48:00Z">
        <w:r w:rsidR="001B6690">
          <w:rPr>
            <w:rFonts w:hint="cs"/>
            <w:rtl/>
          </w:rPr>
          <w:t>45</w:t>
        </w:r>
      </w:ins>
      <w:ins w:id="1477" w:author="Stav Cohen" w:date="2020-09-24T16:09:00Z">
        <w:r>
          <w:rPr>
            <w:rFonts w:hint="cs"/>
            <w:rtl/>
          </w:rPr>
          <w:t>: מטריצת פיקסלים לפני הגדלה [</w:t>
        </w:r>
      </w:ins>
      <w:ins w:id="1478" w:author="Stav Cohen" w:date="2020-10-16T13:39:00Z">
        <w:r w:rsidR="00611402">
          <w:t>2</w:t>
        </w:r>
      </w:ins>
      <w:ins w:id="1479" w:author="Stav Cohen" w:date="2020-09-24T16:09:00Z">
        <w:r>
          <w:rPr>
            <w:rFonts w:hint="cs"/>
            <w:rtl/>
          </w:rPr>
          <w:t>].</w:t>
        </w:r>
      </w:ins>
    </w:p>
    <w:p w14:paraId="55AEE0C6" w14:textId="207C943E" w:rsidR="00CB4FA2" w:rsidRPr="00CB4FA2" w:rsidRDefault="00CB4FA2">
      <w:pPr>
        <w:bidi/>
        <w:jc w:val="both"/>
        <w:rPr>
          <w:ins w:id="1480" w:author="Stav Cohen" w:date="2020-09-24T16:09:00Z"/>
          <w:sz w:val="28"/>
          <w:szCs w:val="28"/>
          <w:rPrChange w:id="1481" w:author="Stav Cohen" w:date="2020-09-24T16:13:00Z">
            <w:rPr>
              <w:ins w:id="1482" w:author="Stav Cohen" w:date="2020-09-24T16:09:00Z"/>
            </w:rPr>
          </w:rPrChange>
        </w:rPr>
        <w:pPrChange w:id="1483" w:author="Stav Cohen" w:date="2020-09-24T16:13:00Z">
          <w:pPr>
            <w:pStyle w:val="ListParagraph"/>
            <w:numPr>
              <w:numId w:val="3"/>
            </w:numPr>
            <w:bidi/>
            <w:ind w:hanging="360"/>
            <w:jc w:val="center"/>
          </w:pPr>
        </w:pPrChange>
      </w:pPr>
      <w:ins w:id="1484" w:author="Stav Cohen" w:date="2020-09-24T16:13:00Z">
        <w:r w:rsidRPr="00CB4FA2">
          <w:rPr>
            <w:rFonts w:hint="eastAsia"/>
            <w:sz w:val="28"/>
            <w:szCs w:val="28"/>
            <w:rtl/>
            <w:rPrChange w:id="1485" w:author="Stav Cohen" w:date="2020-09-24T16:13:00Z">
              <w:rPr>
                <w:rFonts w:hint="eastAsia"/>
                <w:rtl/>
              </w:rPr>
            </w:rPrChange>
          </w:rPr>
          <w:t>נוכל</w:t>
        </w:r>
        <w:r w:rsidRPr="00CB4FA2">
          <w:rPr>
            <w:sz w:val="28"/>
            <w:szCs w:val="28"/>
            <w:rtl/>
            <w:rPrChange w:id="1486" w:author="Stav Cohen" w:date="2020-09-24T16:13:00Z">
              <w:rPr>
                <w:rtl/>
              </w:rPr>
            </w:rPrChange>
          </w:rPr>
          <w:t xml:space="preserve"> </w:t>
        </w:r>
        <w:r w:rsidRPr="00CB4FA2">
          <w:rPr>
            <w:rFonts w:hint="eastAsia"/>
            <w:sz w:val="28"/>
            <w:szCs w:val="28"/>
            <w:rtl/>
            <w:rPrChange w:id="1487" w:author="Stav Cohen" w:date="2020-09-24T16:13:00Z">
              <w:rPr>
                <w:rFonts w:hint="eastAsia"/>
                <w:rtl/>
              </w:rPr>
            </w:rPrChange>
          </w:rPr>
          <w:t>לקחת</w:t>
        </w:r>
        <w:r>
          <w:rPr>
            <w:rFonts w:hint="cs"/>
            <w:sz w:val="28"/>
            <w:szCs w:val="28"/>
            <w:rtl/>
          </w:rPr>
          <w:t xml:space="preserve"> פילטר בגודל 2</w:t>
        </w:r>
        <w:r>
          <w:rPr>
            <w:rFonts w:hint="cs"/>
            <w:sz w:val="28"/>
            <w:szCs w:val="28"/>
          </w:rPr>
          <w:t>X</w:t>
        </w:r>
        <w:r>
          <w:rPr>
            <w:rFonts w:hint="cs"/>
            <w:sz w:val="28"/>
            <w:szCs w:val="28"/>
            <w:rtl/>
          </w:rPr>
          <w:t>2 עם פרמטרים אשר ניתנים ללמידה, בדוגמא זאת ניקח פילטר זהה לתמונה שאותה נרצה להגדיל</w:t>
        </w:r>
      </w:ins>
      <w:ins w:id="1488" w:author="Stav Cohen" w:date="2020-09-24T16:14:00Z">
        <w:r w:rsidR="00DB2490">
          <w:rPr>
            <w:rFonts w:hint="cs"/>
            <w:sz w:val="28"/>
            <w:szCs w:val="28"/>
            <w:rtl/>
          </w:rPr>
          <w:t xml:space="preserve"> כמתואר בתמונה מספר 4</w:t>
        </w:r>
      </w:ins>
      <w:ins w:id="1489" w:author="Stav Cohen" w:date="2020-10-16T13:48:00Z">
        <w:r w:rsidR="001B6690">
          <w:rPr>
            <w:rFonts w:hint="cs"/>
            <w:sz w:val="28"/>
            <w:szCs w:val="28"/>
            <w:rtl/>
          </w:rPr>
          <w:t>1</w:t>
        </w:r>
      </w:ins>
      <w:ins w:id="1490" w:author="Stav Cohen" w:date="2020-09-24T16:13:00Z">
        <w:r>
          <w:rPr>
            <w:rFonts w:hint="cs"/>
            <w:sz w:val="28"/>
            <w:szCs w:val="28"/>
            <w:rtl/>
          </w:rPr>
          <w:t>.</w:t>
        </w:r>
      </w:ins>
    </w:p>
    <w:p w14:paraId="3F73E8B8" w14:textId="36744CA1" w:rsidR="00CB4FA2" w:rsidRDefault="00CB4FA2">
      <w:pPr>
        <w:bidi/>
        <w:jc w:val="center"/>
        <w:rPr>
          <w:ins w:id="1491" w:author="Stav Cohen" w:date="2020-09-24T16:09:00Z"/>
          <w:rtl/>
        </w:rPr>
        <w:pPrChange w:id="1492" w:author="Stav Cohen" w:date="2020-09-24T16:12:00Z">
          <w:pPr>
            <w:pStyle w:val="ListParagraph"/>
            <w:numPr>
              <w:numId w:val="3"/>
            </w:numPr>
            <w:bidi/>
            <w:ind w:hanging="360"/>
            <w:jc w:val="center"/>
          </w:pPr>
        </w:pPrChange>
      </w:pPr>
      <w:ins w:id="1493" w:author="Stav Cohen" w:date="2020-09-24T16:12:00Z">
        <w:r>
          <w:rPr>
            <w:noProof/>
          </w:rPr>
          <w:drawing>
            <wp:inline distT="0" distB="0" distL="0" distR="0" wp14:anchorId="7DC2EBCB" wp14:editId="592C71AC">
              <wp:extent cx="676081" cy="1268537"/>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9420" cy="1293565"/>
                      </a:xfrm>
                      <a:prstGeom prst="rect">
                        <a:avLst/>
                      </a:prstGeom>
                      <a:noFill/>
                      <a:ln>
                        <a:noFill/>
                      </a:ln>
                    </pic:spPr>
                  </pic:pic>
                </a:graphicData>
              </a:graphic>
            </wp:inline>
          </w:drawing>
        </w:r>
      </w:ins>
    </w:p>
    <w:p w14:paraId="46BA7795" w14:textId="1DE91F21" w:rsidR="00DB2490" w:rsidRDefault="00DB2490" w:rsidP="00DB2490">
      <w:pPr>
        <w:pStyle w:val="ListParagraph"/>
        <w:numPr>
          <w:ilvl w:val="0"/>
          <w:numId w:val="3"/>
        </w:numPr>
        <w:bidi/>
        <w:jc w:val="center"/>
        <w:rPr>
          <w:ins w:id="1494" w:author="Stav Cohen" w:date="2020-09-24T16:15:00Z"/>
        </w:rPr>
      </w:pPr>
      <w:ins w:id="1495" w:author="Stav Cohen" w:date="2020-09-24T16:14:00Z">
        <w:r w:rsidRPr="008017A7">
          <w:rPr>
            <w:rFonts w:hint="cs"/>
            <w:rtl/>
          </w:rPr>
          <w:t xml:space="preserve">תמונה מספר </w:t>
        </w:r>
        <w:r>
          <w:rPr>
            <w:rFonts w:hint="cs"/>
            <w:rtl/>
          </w:rPr>
          <w:t>4</w:t>
        </w:r>
      </w:ins>
      <w:ins w:id="1496" w:author="Stav Cohen" w:date="2020-10-16T13:48:00Z">
        <w:r w:rsidR="001B6690">
          <w:rPr>
            <w:rFonts w:hint="cs"/>
            <w:rtl/>
          </w:rPr>
          <w:t>1</w:t>
        </w:r>
      </w:ins>
      <w:ins w:id="1497" w:author="Stav Cohen" w:date="2020-09-24T16:14:00Z">
        <w:r>
          <w:rPr>
            <w:rFonts w:hint="cs"/>
            <w:rtl/>
          </w:rPr>
          <w:t>: פילטר הזהה לתמונה [</w:t>
        </w:r>
      </w:ins>
      <w:ins w:id="1498" w:author="Stav Cohen" w:date="2020-10-16T13:39:00Z">
        <w:r w:rsidR="00611402">
          <w:t>2</w:t>
        </w:r>
      </w:ins>
      <w:ins w:id="1499" w:author="Stav Cohen" w:date="2020-09-24T16:14:00Z">
        <w:r>
          <w:rPr>
            <w:rFonts w:hint="cs"/>
            <w:rtl/>
          </w:rPr>
          <w:t>].</w:t>
        </w:r>
      </w:ins>
    </w:p>
    <w:p w14:paraId="6D851A13" w14:textId="4B366945" w:rsidR="00DB2490" w:rsidRPr="00DB2490" w:rsidRDefault="00DB2490">
      <w:pPr>
        <w:bidi/>
        <w:rPr>
          <w:ins w:id="1500" w:author="Stav Cohen" w:date="2020-09-24T16:14:00Z"/>
          <w:sz w:val="28"/>
          <w:szCs w:val="28"/>
          <w:rPrChange w:id="1501" w:author="Stav Cohen" w:date="2020-09-24T16:15:00Z">
            <w:rPr>
              <w:ins w:id="1502" w:author="Stav Cohen" w:date="2020-09-24T16:14:00Z"/>
            </w:rPr>
          </w:rPrChange>
        </w:rPr>
        <w:pPrChange w:id="1503" w:author="Stav Cohen" w:date="2020-09-24T16:15:00Z">
          <w:pPr>
            <w:pStyle w:val="ListParagraph"/>
            <w:numPr>
              <w:numId w:val="3"/>
            </w:numPr>
            <w:bidi/>
            <w:ind w:hanging="360"/>
            <w:jc w:val="center"/>
          </w:pPr>
        </w:pPrChange>
      </w:pPr>
      <w:ins w:id="1504" w:author="Stav Cohen" w:date="2020-09-24T16:15:00Z">
        <w:r>
          <w:rPr>
            <w:rFonts w:hint="cs"/>
            <w:sz w:val="28"/>
            <w:szCs w:val="28"/>
            <w:rtl/>
          </w:rPr>
          <w:t xml:space="preserve">כעת נוכל לקחת את הפילטר ולבצע </w:t>
        </w:r>
      </w:ins>
      <w:ins w:id="1505" w:author="Stav Cohen" w:date="2020-09-24T16:16:00Z">
        <w:r>
          <w:rPr>
            <w:rFonts w:hint="cs"/>
            <w:sz w:val="28"/>
            <w:szCs w:val="28"/>
            <w:rtl/>
          </w:rPr>
          <w:t>הכפלה שלו בכל אחד מערכי הפיקסלים בתמונה שנרצה להגדיל, נבצע פעולה זאת על גבי כל אחד מהפיקסלי</w:t>
        </w:r>
      </w:ins>
      <w:ins w:id="1506" w:author="Stav Cohen" w:date="2020-09-24T16:17:00Z">
        <w:r>
          <w:rPr>
            <w:rFonts w:hint="cs"/>
            <w:sz w:val="28"/>
            <w:szCs w:val="28"/>
            <w:rtl/>
          </w:rPr>
          <w:t xml:space="preserve">ם ובסוף </w:t>
        </w:r>
        <w:proofErr w:type="spellStart"/>
        <w:r>
          <w:rPr>
            <w:rFonts w:hint="cs"/>
            <w:sz w:val="28"/>
            <w:szCs w:val="28"/>
            <w:rtl/>
          </w:rPr>
          <w:t>נסכום</w:t>
        </w:r>
        <w:proofErr w:type="spellEnd"/>
        <w:r>
          <w:rPr>
            <w:rFonts w:hint="cs"/>
            <w:sz w:val="28"/>
            <w:szCs w:val="28"/>
            <w:rtl/>
          </w:rPr>
          <w:t xml:space="preserve"> את כולם למטריצת הפלט בגודל 3</w:t>
        </w:r>
        <w:r>
          <w:rPr>
            <w:rFonts w:hint="cs"/>
            <w:sz w:val="28"/>
            <w:szCs w:val="28"/>
          </w:rPr>
          <w:t>X</w:t>
        </w:r>
        <w:r>
          <w:rPr>
            <w:rFonts w:hint="cs"/>
            <w:sz w:val="28"/>
            <w:szCs w:val="28"/>
            <w:rtl/>
          </w:rPr>
          <w:t>3 כמתואר בתמונה 4</w:t>
        </w:r>
      </w:ins>
      <w:ins w:id="1507" w:author="Stav Cohen" w:date="2020-10-16T13:48:00Z">
        <w:r w:rsidR="001B6690">
          <w:rPr>
            <w:rFonts w:hint="cs"/>
            <w:sz w:val="28"/>
            <w:szCs w:val="28"/>
            <w:rtl/>
          </w:rPr>
          <w:t>2</w:t>
        </w:r>
      </w:ins>
      <w:ins w:id="1508" w:author="Stav Cohen" w:date="2020-09-24T16:17:00Z">
        <w:r>
          <w:rPr>
            <w:rFonts w:hint="cs"/>
            <w:sz w:val="28"/>
            <w:szCs w:val="28"/>
            <w:rtl/>
          </w:rPr>
          <w:t xml:space="preserve"> </w:t>
        </w:r>
      </w:ins>
    </w:p>
    <w:p w14:paraId="715045D3" w14:textId="75F5BD17" w:rsidR="00913353" w:rsidRPr="00DB2490" w:rsidRDefault="00DB2490">
      <w:pPr>
        <w:bidi/>
        <w:jc w:val="both"/>
        <w:rPr>
          <w:ins w:id="1509" w:author="Stav Cohen" w:date="2020-09-14T22:29:00Z"/>
          <w:sz w:val="28"/>
          <w:szCs w:val="28"/>
        </w:rPr>
        <w:pPrChange w:id="1510" w:author="Stav Cohen" w:date="2020-09-24T15:43:00Z">
          <w:pPr>
            <w:bidi/>
            <w:jc w:val="both"/>
          </w:pPr>
        </w:pPrChange>
      </w:pPr>
      <w:ins w:id="1511" w:author="Stav Cohen" w:date="2020-09-24T16:15:00Z">
        <w:r>
          <w:rPr>
            <w:rFonts w:hint="cs"/>
            <w:noProof/>
            <w:sz w:val="28"/>
            <w:szCs w:val="28"/>
          </w:rPr>
          <w:drawing>
            <wp:inline distT="0" distB="0" distL="0" distR="0" wp14:anchorId="0B7355FB" wp14:editId="3EA25DD0">
              <wp:extent cx="5939790" cy="1137285"/>
              <wp:effectExtent l="0" t="0" r="381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noFill/>
                      </a:ln>
                    </pic:spPr>
                  </pic:pic>
                </a:graphicData>
              </a:graphic>
            </wp:inline>
          </w:drawing>
        </w:r>
      </w:ins>
    </w:p>
    <w:p w14:paraId="75D052F3" w14:textId="540B23C5" w:rsidR="00EE4E97" w:rsidRDefault="00EE4E97" w:rsidP="00EE4E97">
      <w:pPr>
        <w:bidi/>
        <w:jc w:val="both"/>
        <w:rPr>
          <w:ins w:id="1512" w:author="Stav Cohen" w:date="2020-09-14T22:29:00Z"/>
          <w:sz w:val="28"/>
          <w:szCs w:val="28"/>
          <w:rtl/>
        </w:rPr>
      </w:pPr>
    </w:p>
    <w:p w14:paraId="24B8D92D" w14:textId="6419C93A" w:rsidR="00DB2490" w:rsidRDefault="00DB2490" w:rsidP="00DB2490">
      <w:pPr>
        <w:pStyle w:val="ListParagraph"/>
        <w:numPr>
          <w:ilvl w:val="0"/>
          <w:numId w:val="3"/>
        </w:numPr>
        <w:bidi/>
        <w:jc w:val="center"/>
        <w:rPr>
          <w:ins w:id="1513" w:author="Stav Cohen" w:date="2020-09-24T16:17:00Z"/>
        </w:rPr>
      </w:pPr>
      <w:ins w:id="1514" w:author="Stav Cohen" w:date="2020-09-24T16:17:00Z">
        <w:r w:rsidRPr="008017A7">
          <w:rPr>
            <w:rFonts w:hint="cs"/>
            <w:rtl/>
          </w:rPr>
          <w:t xml:space="preserve">תמונה מספר </w:t>
        </w:r>
      </w:ins>
      <w:ins w:id="1515" w:author="Stav Cohen" w:date="2020-10-16T13:49:00Z">
        <w:r w:rsidR="001B6690">
          <w:rPr>
            <w:rFonts w:hint="cs"/>
            <w:rtl/>
          </w:rPr>
          <w:t>42</w:t>
        </w:r>
      </w:ins>
      <w:ins w:id="1516" w:author="Stav Cohen" w:date="2020-09-24T16:17:00Z">
        <w:r>
          <w:rPr>
            <w:rFonts w:hint="cs"/>
            <w:rtl/>
          </w:rPr>
          <w:t>: פעולת ה</w:t>
        </w:r>
        <w:r>
          <w:t>Tran</w:t>
        </w:r>
      </w:ins>
      <w:ins w:id="1517" w:author="Stav Cohen" w:date="2020-09-24T16:18:00Z">
        <w:r>
          <w:t>sposed Convolution</w:t>
        </w:r>
      </w:ins>
      <w:ins w:id="1518" w:author="Stav Cohen" w:date="2020-09-24T16:17:00Z">
        <w:r>
          <w:rPr>
            <w:rFonts w:hint="cs"/>
            <w:rtl/>
          </w:rPr>
          <w:t xml:space="preserve"> [</w:t>
        </w:r>
      </w:ins>
      <w:ins w:id="1519" w:author="Stav Cohen" w:date="2020-10-16T13:39:00Z">
        <w:r w:rsidR="00611402">
          <w:t>2</w:t>
        </w:r>
      </w:ins>
      <w:ins w:id="1520" w:author="Stav Cohen" w:date="2020-09-24T16:17:00Z">
        <w:r>
          <w:rPr>
            <w:rFonts w:hint="cs"/>
            <w:rtl/>
          </w:rPr>
          <w:t>].</w:t>
        </w:r>
      </w:ins>
    </w:p>
    <w:p w14:paraId="4A682132" w14:textId="17CE52D5" w:rsidR="00EE4E97" w:rsidRPr="00DB2490" w:rsidRDefault="00EE4E97" w:rsidP="00EE4E97">
      <w:pPr>
        <w:bidi/>
        <w:jc w:val="both"/>
        <w:rPr>
          <w:ins w:id="1521" w:author="Stav Cohen" w:date="2020-09-14T22:29:00Z"/>
          <w:sz w:val="28"/>
          <w:szCs w:val="28"/>
          <w:rtl/>
        </w:rPr>
      </w:pPr>
    </w:p>
    <w:p w14:paraId="614C7CC9" w14:textId="77777777" w:rsidR="00EE4E97" w:rsidRPr="00EE4E97" w:rsidRDefault="00EE4E97">
      <w:pPr>
        <w:bidi/>
        <w:jc w:val="both"/>
        <w:rPr>
          <w:sz w:val="28"/>
          <w:szCs w:val="28"/>
          <w:rtl/>
          <w:rPrChange w:id="1522" w:author="Stav Cohen" w:date="2020-09-14T22:25:00Z">
            <w:rPr>
              <w:b/>
              <w:bCs/>
              <w:sz w:val="32"/>
              <w:szCs w:val="32"/>
              <w:u w:val="single"/>
              <w:rtl/>
            </w:rPr>
          </w:rPrChange>
        </w:rPr>
        <w:pPrChange w:id="1523" w:author="Stav Cohen" w:date="2020-09-14T22:29:00Z">
          <w:pPr>
            <w:bidi/>
            <w:jc w:val="both"/>
          </w:pPr>
        </w:pPrChange>
      </w:pPr>
    </w:p>
    <w:p w14:paraId="5F826E26" w14:textId="77777777" w:rsidR="0001223A" w:rsidRDefault="00B4709B" w:rsidP="00B4709B">
      <w:pPr>
        <w:pStyle w:val="ListParagraph"/>
        <w:bidi/>
        <w:jc w:val="center"/>
        <w:rPr>
          <w:b/>
          <w:bCs/>
          <w:sz w:val="32"/>
          <w:szCs w:val="32"/>
          <w:u w:val="single"/>
          <w:rtl/>
        </w:rPr>
      </w:pPr>
      <w:ins w:id="1524" w:author="maya" w:date="2020-09-13T15:18:00Z">
        <w:r>
          <w:rPr>
            <w:rFonts w:hint="cs"/>
            <w:b/>
            <w:bCs/>
            <w:sz w:val="32"/>
            <w:szCs w:val="32"/>
            <w:u w:val="single"/>
            <w:rtl/>
          </w:rPr>
          <w:lastRenderedPageBreak/>
          <w:t xml:space="preserve">יישום : </w:t>
        </w:r>
      </w:ins>
      <w:del w:id="1525" w:author="maya" w:date="2020-09-13T15:18:00Z">
        <w:r w:rsidR="0001223A" w:rsidDel="00B4709B">
          <w:rPr>
            <w:rFonts w:hint="cs"/>
            <w:b/>
            <w:bCs/>
            <w:sz w:val="32"/>
            <w:szCs w:val="32"/>
            <w:u w:val="single"/>
            <w:rtl/>
          </w:rPr>
          <w:delText>בעיית</w:delText>
        </w:r>
      </w:del>
      <w:r w:rsidR="0001223A">
        <w:rPr>
          <w:rFonts w:hint="cs"/>
          <w:b/>
          <w:bCs/>
          <w:sz w:val="32"/>
          <w:szCs w:val="32"/>
          <w:u w:val="single"/>
          <w:rtl/>
        </w:rPr>
        <w:t xml:space="preserve"> זיהוי </w:t>
      </w:r>
      <w:del w:id="1526" w:author="maya" w:date="2020-09-13T15:18:00Z">
        <w:r w:rsidR="0001223A" w:rsidDel="00B4709B">
          <w:rPr>
            <w:rFonts w:hint="cs"/>
            <w:b/>
            <w:bCs/>
            <w:sz w:val="32"/>
            <w:szCs w:val="32"/>
            <w:u w:val="single"/>
            <w:rtl/>
          </w:rPr>
          <w:delText>ה</w:delText>
        </w:r>
      </w:del>
      <w:r w:rsidR="0001223A">
        <w:rPr>
          <w:rFonts w:hint="cs"/>
          <w:b/>
          <w:bCs/>
          <w:sz w:val="32"/>
          <w:szCs w:val="32"/>
          <w:u w:val="single"/>
          <w:rtl/>
        </w:rPr>
        <w:t>תמרורים ברכבים אוטונומי</w:t>
      </w:r>
      <w:r w:rsidR="0001223A">
        <w:rPr>
          <w:rFonts w:hint="eastAsia"/>
          <w:b/>
          <w:bCs/>
          <w:sz w:val="32"/>
          <w:szCs w:val="32"/>
          <w:u w:val="single"/>
          <w:rtl/>
        </w:rPr>
        <w:t>ים</w:t>
      </w:r>
    </w:p>
    <w:p w14:paraId="29C89D85" w14:textId="08C8A70A" w:rsidR="0001223A" w:rsidRDefault="0001223A" w:rsidP="00BC5624">
      <w:pPr>
        <w:bidi/>
        <w:jc w:val="both"/>
        <w:rPr>
          <w:ins w:id="1527" w:author="Stav Cohen" w:date="2020-09-14T13:41:00Z"/>
          <w:sz w:val="28"/>
          <w:szCs w:val="28"/>
          <w:rtl/>
        </w:rPr>
      </w:pPr>
    </w:p>
    <w:p w14:paraId="14BCCE14" w14:textId="75C8A422" w:rsidR="00BC5624" w:rsidRDefault="00BC5624" w:rsidP="00BC5624">
      <w:pPr>
        <w:bidi/>
        <w:jc w:val="both"/>
        <w:rPr>
          <w:ins w:id="1528" w:author="Stav Cohen" w:date="2020-09-14T13:41:00Z"/>
          <w:b/>
          <w:bCs/>
          <w:sz w:val="32"/>
          <w:szCs w:val="32"/>
          <w:u w:val="single"/>
          <w:rtl/>
        </w:rPr>
      </w:pPr>
      <w:ins w:id="1529" w:author="Stav Cohen" w:date="2020-09-14T13:41:00Z">
        <w:r w:rsidRPr="00BC5624">
          <w:rPr>
            <w:rFonts w:hint="eastAsia"/>
            <w:b/>
            <w:bCs/>
            <w:sz w:val="32"/>
            <w:szCs w:val="32"/>
            <w:u w:val="single"/>
            <w:rtl/>
            <w:rPrChange w:id="1530" w:author="Stav Cohen" w:date="2020-09-14T13:41:00Z">
              <w:rPr>
                <w:rFonts w:hint="eastAsia"/>
                <w:sz w:val="28"/>
                <w:szCs w:val="28"/>
                <w:rtl/>
              </w:rPr>
            </w:rPrChange>
          </w:rPr>
          <w:t>הגדרת</w:t>
        </w:r>
        <w:r w:rsidRPr="00BC5624">
          <w:rPr>
            <w:b/>
            <w:bCs/>
            <w:sz w:val="32"/>
            <w:szCs w:val="32"/>
            <w:u w:val="single"/>
            <w:rtl/>
            <w:rPrChange w:id="1531" w:author="Stav Cohen" w:date="2020-09-14T13:41:00Z">
              <w:rPr>
                <w:sz w:val="28"/>
                <w:szCs w:val="28"/>
                <w:rtl/>
              </w:rPr>
            </w:rPrChange>
          </w:rPr>
          <w:t xml:space="preserve"> </w:t>
        </w:r>
        <w:r w:rsidRPr="00BC5624">
          <w:rPr>
            <w:rFonts w:hint="eastAsia"/>
            <w:b/>
            <w:bCs/>
            <w:sz w:val="32"/>
            <w:szCs w:val="32"/>
            <w:u w:val="single"/>
            <w:rtl/>
            <w:rPrChange w:id="1532" w:author="Stav Cohen" w:date="2020-09-14T13:41:00Z">
              <w:rPr>
                <w:rFonts w:hint="eastAsia"/>
                <w:sz w:val="28"/>
                <w:szCs w:val="28"/>
                <w:rtl/>
              </w:rPr>
            </w:rPrChange>
          </w:rPr>
          <w:t>הבעיה</w:t>
        </w:r>
        <w:r>
          <w:rPr>
            <w:rFonts w:hint="cs"/>
            <w:b/>
            <w:bCs/>
            <w:sz w:val="32"/>
            <w:szCs w:val="32"/>
            <w:u w:val="single"/>
            <w:rtl/>
          </w:rPr>
          <w:t>:</w:t>
        </w:r>
      </w:ins>
    </w:p>
    <w:p w14:paraId="20EF211C" w14:textId="7E5ACE46" w:rsidR="00BC5624" w:rsidRPr="00BC5624" w:rsidRDefault="00BC5624">
      <w:pPr>
        <w:bidi/>
        <w:jc w:val="both"/>
        <w:rPr>
          <w:moveTo w:id="1533" w:author="Stav Cohen" w:date="2020-09-14T13:41:00Z"/>
          <w:sz w:val="28"/>
          <w:szCs w:val="28"/>
          <w:rtl/>
          <w:rPrChange w:id="1534" w:author="Stav Cohen" w:date="2020-09-14T13:41:00Z">
            <w:rPr>
              <w:moveTo w:id="1535" w:author="Stav Cohen" w:date="2020-09-14T13:41:00Z"/>
              <w:rtl/>
            </w:rPr>
          </w:rPrChange>
        </w:rPr>
        <w:pPrChange w:id="1536" w:author="Stav Cohen" w:date="2020-09-14T13:41:00Z">
          <w:pPr>
            <w:pStyle w:val="ListParagraph"/>
            <w:bidi/>
            <w:jc w:val="both"/>
          </w:pPr>
        </w:pPrChange>
      </w:pPr>
      <w:moveToRangeStart w:id="1537" w:author="Stav Cohen" w:date="2020-09-14T13:41:00Z" w:name="move50983316"/>
      <w:moveTo w:id="1538" w:author="Stav Cohen" w:date="2020-09-14T13:41:00Z">
        <w:r w:rsidRPr="00BC5624">
          <w:rPr>
            <w:rFonts w:hint="eastAsia"/>
            <w:sz w:val="28"/>
            <w:szCs w:val="28"/>
            <w:rtl/>
            <w:rPrChange w:id="1539" w:author="Stav Cohen" w:date="2020-09-14T13:41:00Z">
              <w:rPr>
                <w:rFonts w:hint="eastAsia"/>
                <w:rtl/>
              </w:rPr>
            </w:rPrChange>
          </w:rPr>
          <w:t>אחת</w:t>
        </w:r>
        <w:r w:rsidRPr="00BC5624">
          <w:rPr>
            <w:sz w:val="28"/>
            <w:szCs w:val="28"/>
            <w:rtl/>
            <w:rPrChange w:id="1540" w:author="Stav Cohen" w:date="2020-09-14T13:41:00Z">
              <w:rPr>
                <w:rtl/>
              </w:rPr>
            </w:rPrChange>
          </w:rPr>
          <w:t xml:space="preserve"> הבעיות המרכזיות עליה דיברתי בסמינר זה הינה בעיית זיהוי התמרורים בכביש. כל רכב אוטונומי חייב לדעת לזהות </w:t>
        </w:r>
      </w:moveTo>
      <w:ins w:id="1541" w:author="Stav Cohen" w:date="2020-09-14T13:45:00Z">
        <w:r w:rsidR="00036310">
          <w:rPr>
            <w:rFonts w:hint="cs"/>
            <w:sz w:val="28"/>
            <w:szCs w:val="28"/>
            <w:rtl/>
          </w:rPr>
          <w:t>תמרורי דרך</w:t>
        </w:r>
      </w:ins>
      <w:moveTo w:id="1542" w:author="Stav Cohen" w:date="2020-09-14T13:41:00Z">
        <w:del w:id="1543" w:author="Stav Cohen" w:date="2020-09-14T13:45:00Z">
          <w:r w:rsidRPr="00BC5624" w:rsidDel="00036310">
            <w:rPr>
              <w:rFonts w:hint="eastAsia"/>
              <w:sz w:val="28"/>
              <w:szCs w:val="28"/>
              <w:rtl/>
              <w:rPrChange w:id="1544" w:author="Stav Cohen" w:date="2020-09-14T13:41:00Z">
                <w:rPr>
                  <w:rFonts w:hint="eastAsia"/>
                  <w:rtl/>
                </w:rPr>
              </w:rPrChange>
            </w:rPr>
            <w:delText>את</w:delText>
          </w:r>
          <w:r w:rsidRPr="00BC5624" w:rsidDel="00036310">
            <w:rPr>
              <w:sz w:val="28"/>
              <w:szCs w:val="28"/>
              <w:rtl/>
              <w:rPrChange w:id="1545" w:author="Stav Cohen" w:date="2020-09-14T13:41:00Z">
                <w:rPr>
                  <w:rtl/>
                </w:rPr>
              </w:rPrChange>
            </w:rPr>
            <w:delText xml:space="preserve"> </w:delText>
          </w:r>
          <w:r w:rsidRPr="00BC5624" w:rsidDel="00036310">
            <w:rPr>
              <w:rFonts w:hint="eastAsia"/>
              <w:sz w:val="28"/>
              <w:szCs w:val="28"/>
              <w:rtl/>
              <w:rPrChange w:id="1546" w:author="Stav Cohen" w:date="2020-09-14T13:41:00Z">
                <w:rPr>
                  <w:rFonts w:hint="eastAsia"/>
                  <w:rtl/>
                </w:rPr>
              </w:rPrChange>
            </w:rPr>
            <w:delText>כל</w:delText>
          </w:r>
          <w:r w:rsidRPr="00BC5624" w:rsidDel="00036310">
            <w:rPr>
              <w:sz w:val="28"/>
              <w:szCs w:val="28"/>
              <w:rtl/>
              <w:rPrChange w:id="1547" w:author="Stav Cohen" w:date="2020-09-14T13:41:00Z">
                <w:rPr>
                  <w:rtl/>
                </w:rPr>
              </w:rPrChange>
            </w:rPr>
            <w:delText xml:space="preserve"> </w:delText>
          </w:r>
          <w:r w:rsidRPr="00BC5624" w:rsidDel="00036310">
            <w:rPr>
              <w:rFonts w:hint="eastAsia"/>
              <w:sz w:val="28"/>
              <w:szCs w:val="28"/>
              <w:rtl/>
              <w:rPrChange w:id="1548" w:author="Stav Cohen" w:date="2020-09-14T13:41:00Z">
                <w:rPr>
                  <w:rFonts w:hint="eastAsia"/>
                  <w:rtl/>
                </w:rPr>
              </w:rPrChange>
            </w:rPr>
            <w:delText>התמרורים</w:delText>
          </w:r>
        </w:del>
      </w:moveTo>
      <w:ins w:id="1549" w:author="Stav Cohen" w:date="2020-09-14T13:43:00Z">
        <w:r w:rsidR="00036310">
          <w:rPr>
            <w:rFonts w:hint="cs"/>
            <w:sz w:val="28"/>
            <w:szCs w:val="28"/>
            <w:rtl/>
          </w:rPr>
          <w:t>, להתגבר על קשיים כמו</w:t>
        </w:r>
      </w:ins>
      <w:ins w:id="1550" w:author="Stav Cohen" w:date="2020-09-14T13:45:00Z">
        <w:r w:rsidR="00036310">
          <w:rPr>
            <w:rFonts w:hint="cs"/>
            <w:sz w:val="28"/>
            <w:szCs w:val="28"/>
            <w:rtl/>
          </w:rPr>
          <w:t>:</w:t>
        </w:r>
      </w:ins>
      <w:ins w:id="1551" w:author="Stav Cohen" w:date="2020-09-14T13:43:00Z">
        <w:r w:rsidR="00036310">
          <w:rPr>
            <w:rFonts w:hint="cs"/>
            <w:sz w:val="28"/>
            <w:szCs w:val="28"/>
            <w:rtl/>
          </w:rPr>
          <w:t xml:space="preserve"> תנאי רא</w:t>
        </w:r>
      </w:ins>
      <w:ins w:id="1552" w:author="Stav Cohen" w:date="2020-10-26T19:59:00Z">
        <w:r w:rsidR="00964AB8">
          <w:rPr>
            <w:rFonts w:hint="cs"/>
            <w:sz w:val="28"/>
            <w:szCs w:val="28"/>
            <w:rtl/>
          </w:rPr>
          <w:t>ות</w:t>
        </w:r>
      </w:ins>
      <w:ins w:id="1553" w:author="Stav Cohen" w:date="2020-09-14T13:43:00Z">
        <w:r w:rsidR="00036310">
          <w:rPr>
            <w:rFonts w:hint="cs"/>
            <w:sz w:val="28"/>
            <w:szCs w:val="28"/>
            <w:rtl/>
          </w:rPr>
          <w:t xml:space="preserve"> ש</w:t>
        </w:r>
      </w:ins>
      <w:ins w:id="1554" w:author="Stav Cohen" w:date="2020-09-14T13:44:00Z">
        <w:r w:rsidR="00036310">
          <w:rPr>
            <w:rFonts w:hint="cs"/>
            <w:sz w:val="28"/>
            <w:szCs w:val="28"/>
            <w:rtl/>
          </w:rPr>
          <w:t xml:space="preserve">ונים (חושך, גשם ועוד) </w:t>
        </w:r>
      </w:ins>
      <w:ins w:id="1555" w:author="Stav Cohen" w:date="2020-09-14T13:43:00Z">
        <w:r w:rsidR="00036310">
          <w:rPr>
            <w:rFonts w:hint="cs"/>
            <w:sz w:val="28"/>
            <w:szCs w:val="28"/>
            <w:rtl/>
          </w:rPr>
          <w:t>, תמרורים דהויים</w:t>
        </w:r>
      </w:ins>
      <w:ins w:id="1556" w:author="Stav Cohen" w:date="2020-09-14T13:44:00Z">
        <w:r w:rsidR="00036310">
          <w:rPr>
            <w:rFonts w:hint="cs"/>
            <w:sz w:val="28"/>
            <w:szCs w:val="28"/>
            <w:rtl/>
          </w:rPr>
          <w:t xml:space="preserve"> </w:t>
        </w:r>
      </w:ins>
      <w:proofErr w:type="spellStart"/>
      <w:ins w:id="1557" w:author="Stav Cohen" w:date="2020-09-14T13:45:00Z">
        <w:r w:rsidR="00036310">
          <w:rPr>
            <w:rFonts w:hint="cs"/>
            <w:sz w:val="28"/>
            <w:szCs w:val="28"/>
            <w:rtl/>
          </w:rPr>
          <w:t>ו</w:t>
        </w:r>
      </w:ins>
      <w:ins w:id="1558" w:author="Stav Cohen" w:date="2020-09-14T13:44:00Z">
        <w:r w:rsidR="00036310">
          <w:rPr>
            <w:rFonts w:hint="cs"/>
            <w:sz w:val="28"/>
            <w:szCs w:val="28"/>
            <w:rtl/>
          </w:rPr>
          <w:t>ה</w:t>
        </w:r>
      </w:ins>
      <w:proofErr w:type="spellEnd"/>
      <w:ins w:id="1559" w:author="Stav Cohen" w:date="2020-11-10T17:58:00Z">
        <w:r w:rsidR="00A97BE0">
          <w:rPr>
            <w:rFonts w:hint="cs"/>
            <w:sz w:val="28"/>
            <w:szCs w:val="28"/>
            <w:rtl/>
          </w:rPr>
          <w:t xml:space="preserve"> </w:t>
        </w:r>
      </w:ins>
      <w:ins w:id="1560" w:author="Stav Cohen" w:date="2020-09-14T13:44:00Z">
        <w:r w:rsidR="00036310">
          <w:rPr>
            <w:rFonts w:hint="cs"/>
            <w:sz w:val="28"/>
            <w:szCs w:val="28"/>
            <w:rtl/>
          </w:rPr>
          <w:t>כרה מלאה של כל סוגי התמרורים</w:t>
        </w:r>
      </w:ins>
      <w:moveTo w:id="1561" w:author="Stav Cohen" w:date="2020-09-14T13:41:00Z">
        <w:r w:rsidRPr="00BC5624">
          <w:rPr>
            <w:sz w:val="28"/>
            <w:szCs w:val="28"/>
            <w:rtl/>
            <w:rPrChange w:id="1562" w:author="Stav Cohen" w:date="2020-09-14T13:41:00Z">
              <w:rPr>
                <w:rtl/>
              </w:rPr>
            </w:rPrChange>
          </w:rPr>
          <w:t xml:space="preserve"> אשר יכולים להופיע בכביש על מנת שי</w:t>
        </w:r>
      </w:moveTo>
      <w:ins w:id="1563" w:author="Stav Cohen" w:date="2020-10-26T19:59:00Z">
        <w:r w:rsidR="00964AB8">
          <w:rPr>
            <w:rFonts w:hint="cs"/>
            <w:sz w:val="28"/>
            <w:szCs w:val="28"/>
            <w:rtl/>
          </w:rPr>
          <w:t>וכ</w:t>
        </w:r>
      </w:ins>
      <w:moveTo w:id="1564" w:author="Stav Cohen" w:date="2020-09-14T13:41:00Z">
        <w:del w:id="1565" w:author="Stav Cohen" w:date="2020-10-26T19:59:00Z">
          <w:r w:rsidRPr="00BC5624" w:rsidDel="00964AB8">
            <w:rPr>
              <w:sz w:val="28"/>
              <w:szCs w:val="28"/>
              <w:rtl/>
              <w:rPrChange w:id="1566" w:author="Stav Cohen" w:date="2020-09-14T13:41:00Z">
                <w:rPr>
                  <w:rtl/>
                </w:rPr>
              </w:rPrChange>
            </w:rPr>
            <w:delText>כו</w:delText>
          </w:r>
        </w:del>
        <w:r w:rsidRPr="00BC5624">
          <w:rPr>
            <w:sz w:val="28"/>
            <w:szCs w:val="28"/>
            <w:rtl/>
            <w:rPrChange w:id="1567" w:author="Stav Cohen" w:date="2020-09-14T13:41:00Z">
              <w:rPr>
                <w:rtl/>
              </w:rPr>
            </w:rPrChange>
          </w:rPr>
          <w:t xml:space="preserve">ל לדעת כיצד להגיב </w:t>
        </w:r>
        <w:del w:id="1568" w:author="Stav Cohen" w:date="2020-09-14T13:44:00Z">
          <w:r w:rsidRPr="00BC5624" w:rsidDel="00036310">
            <w:rPr>
              <w:rFonts w:hint="eastAsia"/>
              <w:sz w:val="28"/>
              <w:szCs w:val="28"/>
              <w:rtl/>
              <w:rPrChange w:id="1569" w:author="Stav Cohen" w:date="2020-09-14T13:41:00Z">
                <w:rPr>
                  <w:rFonts w:hint="eastAsia"/>
                  <w:rtl/>
                </w:rPr>
              </w:rPrChange>
            </w:rPr>
            <w:delText>אליהם</w:delText>
          </w:r>
        </w:del>
      </w:moveTo>
      <w:ins w:id="1570" w:author="Stav Cohen" w:date="2020-09-14T13:44:00Z">
        <w:r w:rsidR="00036310">
          <w:rPr>
            <w:rFonts w:hint="cs"/>
            <w:sz w:val="28"/>
            <w:szCs w:val="28"/>
            <w:rtl/>
          </w:rPr>
          <w:t xml:space="preserve">בעת </w:t>
        </w:r>
      </w:ins>
      <w:ins w:id="1571" w:author="Stav Cohen" w:date="2020-09-14T13:45:00Z">
        <w:r w:rsidR="00036310">
          <w:rPr>
            <w:rFonts w:hint="cs"/>
            <w:sz w:val="28"/>
            <w:szCs w:val="28"/>
            <w:rtl/>
          </w:rPr>
          <w:t>זיהוי תמרור מסוים</w:t>
        </w:r>
      </w:ins>
      <w:moveTo w:id="1572" w:author="Stav Cohen" w:date="2020-09-14T13:41:00Z">
        <w:r w:rsidRPr="00BC5624">
          <w:rPr>
            <w:sz w:val="28"/>
            <w:szCs w:val="28"/>
            <w:rtl/>
            <w:rPrChange w:id="1573" w:author="Stav Cohen" w:date="2020-09-14T13:41:00Z">
              <w:rPr>
                <w:rtl/>
              </w:rPr>
            </w:rPrChange>
          </w:rPr>
          <w:t>[1</w:t>
        </w:r>
        <w:del w:id="1574" w:author="Stav Cohen" w:date="2020-10-16T13:39:00Z">
          <w:r w:rsidRPr="00BC5624" w:rsidDel="0007079C">
            <w:rPr>
              <w:sz w:val="28"/>
              <w:szCs w:val="28"/>
              <w:rtl/>
              <w:rPrChange w:id="1575" w:author="Stav Cohen" w:date="2020-09-14T13:41:00Z">
                <w:rPr>
                  <w:rtl/>
                </w:rPr>
              </w:rPrChange>
            </w:rPr>
            <w:delText>0</w:delText>
          </w:r>
        </w:del>
      </w:moveTo>
      <w:ins w:id="1576" w:author="Stav Cohen" w:date="2020-10-16T13:39:00Z">
        <w:r w:rsidR="0007079C">
          <w:rPr>
            <w:rFonts w:hint="cs"/>
            <w:sz w:val="28"/>
            <w:szCs w:val="28"/>
            <w:rtl/>
          </w:rPr>
          <w:t>2</w:t>
        </w:r>
      </w:ins>
      <w:moveTo w:id="1577" w:author="Stav Cohen" w:date="2020-09-14T13:41:00Z">
        <w:r w:rsidRPr="00BC5624">
          <w:rPr>
            <w:sz w:val="28"/>
            <w:szCs w:val="28"/>
            <w:rtl/>
            <w:rPrChange w:id="1578" w:author="Stav Cohen" w:date="2020-09-14T13:41:00Z">
              <w:rPr>
                <w:rtl/>
              </w:rPr>
            </w:rPrChange>
          </w:rPr>
          <w:t>].</w:t>
        </w:r>
      </w:moveTo>
    </w:p>
    <w:p w14:paraId="7C71BA99" w14:textId="626EBDC1" w:rsidR="00BC5624" w:rsidRPr="00BC5624" w:rsidRDefault="00BC5624">
      <w:pPr>
        <w:bidi/>
        <w:jc w:val="both"/>
        <w:rPr>
          <w:moveTo w:id="1579" w:author="Stav Cohen" w:date="2020-09-14T13:41:00Z"/>
          <w:sz w:val="28"/>
          <w:szCs w:val="28"/>
          <w:rtl/>
          <w:rPrChange w:id="1580" w:author="Stav Cohen" w:date="2020-09-14T13:41:00Z">
            <w:rPr>
              <w:moveTo w:id="1581" w:author="Stav Cohen" w:date="2020-09-14T13:41:00Z"/>
              <w:rtl/>
            </w:rPr>
          </w:rPrChange>
        </w:rPr>
        <w:pPrChange w:id="1582" w:author="Stav Cohen" w:date="2020-09-14T13:42:00Z">
          <w:pPr>
            <w:pStyle w:val="ListParagraph"/>
            <w:bidi/>
            <w:jc w:val="both"/>
          </w:pPr>
        </w:pPrChange>
      </w:pPr>
      <w:moveTo w:id="1583" w:author="Stav Cohen" w:date="2020-09-14T13:41:00Z">
        <w:r w:rsidRPr="00BC5624">
          <w:rPr>
            <w:rFonts w:hint="eastAsia"/>
            <w:sz w:val="28"/>
            <w:szCs w:val="28"/>
            <w:rtl/>
            <w:rPrChange w:id="1584" w:author="Stav Cohen" w:date="2020-09-14T13:41:00Z">
              <w:rPr>
                <w:rFonts w:hint="eastAsia"/>
                <w:rtl/>
              </w:rPr>
            </w:rPrChange>
          </w:rPr>
          <w:t>זיהוי</w:t>
        </w:r>
        <w:r w:rsidRPr="00BC5624">
          <w:rPr>
            <w:sz w:val="28"/>
            <w:szCs w:val="28"/>
            <w:rtl/>
            <w:rPrChange w:id="1585" w:author="Stav Cohen" w:date="2020-09-14T13:41:00Z">
              <w:rPr>
                <w:rtl/>
              </w:rPr>
            </w:rPrChange>
          </w:rPr>
          <w:t xml:space="preserve"> </w:t>
        </w:r>
        <w:r w:rsidRPr="00BC5624">
          <w:rPr>
            <w:rFonts w:hint="eastAsia"/>
            <w:sz w:val="28"/>
            <w:szCs w:val="28"/>
            <w:rtl/>
            <w:rPrChange w:id="1586" w:author="Stav Cohen" w:date="2020-09-14T13:41:00Z">
              <w:rPr>
                <w:rFonts w:hint="eastAsia"/>
                <w:rtl/>
              </w:rPr>
            </w:rPrChange>
          </w:rPr>
          <w:t>התמרורים</w:t>
        </w:r>
        <w:r w:rsidRPr="00BC5624">
          <w:rPr>
            <w:sz w:val="28"/>
            <w:szCs w:val="28"/>
            <w:rtl/>
            <w:rPrChange w:id="1587" w:author="Stav Cohen" w:date="2020-09-14T13:41:00Z">
              <w:rPr>
                <w:rtl/>
              </w:rPr>
            </w:rPrChange>
          </w:rPr>
          <w:t xml:space="preserve"> </w:t>
        </w:r>
        <w:r w:rsidRPr="00BC5624">
          <w:rPr>
            <w:rFonts w:hint="eastAsia"/>
            <w:sz w:val="28"/>
            <w:szCs w:val="28"/>
            <w:rtl/>
            <w:rPrChange w:id="1588" w:author="Stav Cohen" w:date="2020-09-14T13:41:00Z">
              <w:rPr>
                <w:rFonts w:hint="eastAsia"/>
                <w:rtl/>
              </w:rPr>
            </w:rPrChange>
          </w:rPr>
          <w:t>בדרך</w:t>
        </w:r>
        <w:r w:rsidRPr="00BC5624">
          <w:rPr>
            <w:sz w:val="28"/>
            <w:szCs w:val="28"/>
            <w:rtl/>
            <w:rPrChange w:id="1589" w:author="Stav Cohen" w:date="2020-09-14T13:41:00Z">
              <w:rPr>
                <w:rtl/>
              </w:rPr>
            </w:rPrChange>
          </w:rPr>
          <w:t xml:space="preserve"> </w:t>
        </w:r>
        <w:r w:rsidRPr="00BC5624">
          <w:rPr>
            <w:rFonts w:hint="eastAsia"/>
            <w:sz w:val="28"/>
            <w:szCs w:val="28"/>
            <w:rtl/>
            <w:rPrChange w:id="1590" w:author="Stav Cohen" w:date="2020-09-14T13:41:00Z">
              <w:rPr>
                <w:rFonts w:hint="eastAsia"/>
                <w:rtl/>
              </w:rPr>
            </w:rPrChange>
          </w:rPr>
          <w:t>כלל</w:t>
        </w:r>
        <w:r w:rsidRPr="00BC5624">
          <w:rPr>
            <w:sz w:val="28"/>
            <w:szCs w:val="28"/>
            <w:rtl/>
            <w:rPrChange w:id="1591" w:author="Stav Cohen" w:date="2020-09-14T13:41:00Z">
              <w:rPr>
                <w:rtl/>
              </w:rPr>
            </w:rPrChange>
          </w:rPr>
          <w:t xml:space="preserve"> </w:t>
        </w:r>
        <w:r w:rsidRPr="00BC5624">
          <w:rPr>
            <w:rFonts w:hint="eastAsia"/>
            <w:sz w:val="28"/>
            <w:szCs w:val="28"/>
            <w:rtl/>
            <w:rPrChange w:id="1592" w:author="Stav Cohen" w:date="2020-09-14T13:41:00Z">
              <w:rPr>
                <w:rFonts w:hint="eastAsia"/>
                <w:rtl/>
              </w:rPr>
            </w:rPrChange>
          </w:rPr>
          <w:t>מתבצע</w:t>
        </w:r>
        <w:r w:rsidRPr="00BC5624">
          <w:rPr>
            <w:sz w:val="28"/>
            <w:szCs w:val="28"/>
            <w:rtl/>
            <w:rPrChange w:id="1593" w:author="Stav Cohen" w:date="2020-09-14T13:41:00Z">
              <w:rPr>
                <w:rtl/>
              </w:rPr>
            </w:rPrChange>
          </w:rPr>
          <w:t xml:space="preserve"> </w:t>
        </w:r>
        <w:r w:rsidRPr="00BC5624">
          <w:rPr>
            <w:rFonts w:hint="eastAsia"/>
            <w:sz w:val="28"/>
            <w:szCs w:val="28"/>
            <w:rtl/>
            <w:rPrChange w:id="1594" w:author="Stav Cohen" w:date="2020-09-14T13:41:00Z">
              <w:rPr>
                <w:rFonts w:hint="eastAsia"/>
                <w:rtl/>
              </w:rPr>
            </w:rPrChange>
          </w:rPr>
          <w:t>באמצעות</w:t>
        </w:r>
        <w:r w:rsidRPr="00BC5624">
          <w:rPr>
            <w:sz w:val="28"/>
            <w:szCs w:val="28"/>
            <w:rtl/>
            <w:rPrChange w:id="1595" w:author="Stav Cohen" w:date="2020-09-14T13:41:00Z">
              <w:rPr>
                <w:rtl/>
              </w:rPr>
            </w:rPrChange>
          </w:rPr>
          <w:t xml:space="preserve"> </w:t>
        </w:r>
        <w:r w:rsidRPr="00BC5624">
          <w:rPr>
            <w:rFonts w:hint="eastAsia"/>
            <w:sz w:val="28"/>
            <w:szCs w:val="28"/>
            <w:rtl/>
            <w:rPrChange w:id="1596" w:author="Stav Cohen" w:date="2020-09-14T13:41:00Z">
              <w:rPr>
                <w:rFonts w:hint="eastAsia"/>
                <w:rtl/>
              </w:rPr>
            </w:rPrChange>
          </w:rPr>
          <w:t>המצלמות</w:t>
        </w:r>
        <w:r w:rsidRPr="00BC5624">
          <w:rPr>
            <w:sz w:val="28"/>
            <w:szCs w:val="28"/>
            <w:rtl/>
            <w:rPrChange w:id="1597" w:author="Stav Cohen" w:date="2020-09-14T13:41:00Z">
              <w:rPr>
                <w:rtl/>
              </w:rPr>
            </w:rPrChange>
          </w:rPr>
          <w:t xml:space="preserve"> </w:t>
        </w:r>
        <w:r w:rsidRPr="00BC5624">
          <w:rPr>
            <w:rFonts w:hint="eastAsia"/>
            <w:sz w:val="28"/>
            <w:szCs w:val="28"/>
            <w:rtl/>
            <w:rPrChange w:id="1598" w:author="Stav Cohen" w:date="2020-09-14T13:41:00Z">
              <w:rPr>
                <w:rFonts w:hint="eastAsia"/>
                <w:rtl/>
              </w:rPr>
            </w:rPrChange>
          </w:rPr>
          <w:t>המותקנות</w:t>
        </w:r>
        <w:r w:rsidRPr="00BC5624">
          <w:rPr>
            <w:sz w:val="28"/>
            <w:szCs w:val="28"/>
            <w:rtl/>
            <w:rPrChange w:id="1599" w:author="Stav Cohen" w:date="2020-09-14T13:41:00Z">
              <w:rPr>
                <w:rtl/>
              </w:rPr>
            </w:rPrChange>
          </w:rPr>
          <w:t xml:space="preserve"> </w:t>
        </w:r>
        <w:r w:rsidRPr="00BC5624">
          <w:rPr>
            <w:rFonts w:hint="eastAsia"/>
            <w:sz w:val="28"/>
            <w:szCs w:val="28"/>
            <w:rtl/>
            <w:rPrChange w:id="1600" w:author="Stav Cohen" w:date="2020-09-14T13:41:00Z">
              <w:rPr>
                <w:rFonts w:hint="eastAsia"/>
                <w:rtl/>
              </w:rPr>
            </w:rPrChange>
          </w:rPr>
          <w:t>ברכב</w:t>
        </w:r>
        <w:r w:rsidRPr="00BC5624">
          <w:rPr>
            <w:sz w:val="28"/>
            <w:szCs w:val="28"/>
            <w:rtl/>
            <w:rPrChange w:id="1601" w:author="Stav Cohen" w:date="2020-09-14T13:41:00Z">
              <w:rPr>
                <w:rtl/>
              </w:rPr>
            </w:rPrChange>
          </w:rPr>
          <w:t xml:space="preserve"> </w:t>
        </w:r>
        <w:r w:rsidRPr="00BC5624">
          <w:rPr>
            <w:rFonts w:hint="eastAsia"/>
            <w:sz w:val="28"/>
            <w:szCs w:val="28"/>
            <w:rtl/>
            <w:rPrChange w:id="1602" w:author="Stav Cohen" w:date="2020-09-14T13:41:00Z">
              <w:rPr>
                <w:rFonts w:hint="eastAsia"/>
                <w:rtl/>
              </w:rPr>
            </w:rPrChange>
          </w:rPr>
          <w:t>האוטונומי</w:t>
        </w:r>
        <w:r w:rsidRPr="00BC5624">
          <w:rPr>
            <w:sz w:val="28"/>
            <w:szCs w:val="28"/>
            <w:rtl/>
            <w:rPrChange w:id="1603" w:author="Stav Cohen" w:date="2020-09-14T13:41:00Z">
              <w:rPr>
                <w:rtl/>
              </w:rPr>
            </w:rPrChange>
          </w:rPr>
          <w:t xml:space="preserve"> </w:t>
        </w:r>
        <w:r w:rsidRPr="00BC5624">
          <w:rPr>
            <w:rFonts w:hint="eastAsia"/>
            <w:sz w:val="28"/>
            <w:szCs w:val="28"/>
            <w:rtl/>
            <w:rPrChange w:id="1604" w:author="Stav Cohen" w:date="2020-09-14T13:41:00Z">
              <w:rPr>
                <w:rFonts w:hint="eastAsia"/>
                <w:rtl/>
              </w:rPr>
            </w:rPrChange>
          </w:rPr>
          <w:t>עליה</w:t>
        </w:r>
      </w:moveTo>
      <w:ins w:id="1605" w:author="Stav Cohen" w:date="2020-10-26T19:59:00Z">
        <w:r w:rsidR="00964AB8">
          <w:rPr>
            <w:rFonts w:hint="cs"/>
            <w:sz w:val="28"/>
            <w:szCs w:val="28"/>
            <w:rtl/>
          </w:rPr>
          <w:t>ן</w:t>
        </w:r>
      </w:ins>
      <w:moveTo w:id="1606" w:author="Stav Cohen" w:date="2020-09-14T13:41:00Z">
        <w:del w:id="1607" w:author="Stav Cohen" w:date="2020-10-26T19:59:00Z">
          <w:r w:rsidRPr="00BC5624" w:rsidDel="00964AB8">
            <w:rPr>
              <w:rFonts w:hint="eastAsia"/>
              <w:sz w:val="28"/>
              <w:szCs w:val="28"/>
              <w:rtl/>
              <w:rPrChange w:id="1608" w:author="Stav Cohen" w:date="2020-09-14T13:41:00Z">
                <w:rPr>
                  <w:rFonts w:hint="eastAsia"/>
                  <w:rtl/>
                </w:rPr>
              </w:rPrChange>
            </w:rPr>
            <w:delText>ם</w:delText>
          </w:r>
        </w:del>
        <w:r w:rsidRPr="00BC5624">
          <w:rPr>
            <w:sz w:val="28"/>
            <w:szCs w:val="28"/>
            <w:rtl/>
            <w:rPrChange w:id="1609" w:author="Stav Cohen" w:date="2020-09-14T13:41:00Z">
              <w:rPr>
                <w:rtl/>
              </w:rPr>
            </w:rPrChange>
          </w:rPr>
          <w:t xml:space="preserve"> </w:t>
        </w:r>
        <w:r w:rsidRPr="00BC5624">
          <w:rPr>
            <w:rFonts w:hint="eastAsia"/>
            <w:sz w:val="28"/>
            <w:szCs w:val="28"/>
            <w:rtl/>
            <w:rPrChange w:id="1610" w:author="Stav Cohen" w:date="2020-09-14T13:41:00Z">
              <w:rPr>
                <w:rFonts w:hint="eastAsia"/>
                <w:rtl/>
              </w:rPr>
            </w:rPrChange>
          </w:rPr>
          <w:t>מופעל</w:t>
        </w:r>
        <w:r w:rsidRPr="00BC5624">
          <w:rPr>
            <w:sz w:val="28"/>
            <w:szCs w:val="28"/>
            <w:rtl/>
            <w:rPrChange w:id="1611" w:author="Stav Cohen" w:date="2020-09-14T13:41:00Z">
              <w:rPr>
                <w:rtl/>
              </w:rPr>
            </w:rPrChange>
          </w:rPr>
          <w:t xml:space="preserve"> </w:t>
        </w:r>
        <w:r w:rsidRPr="00BC5624">
          <w:rPr>
            <w:rFonts w:hint="eastAsia"/>
            <w:sz w:val="28"/>
            <w:szCs w:val="28"/>
            <w:rtl/>
            <w:rPrChange w:id="1612" w:author="Stav Cohen" w:date="2020-09-14T13:41:00Z">
              <w:rPr>
                <w:rFonts w:hint="eastAsia"/>
                <w:rtl/>
              </w:rPr>
            </w:rPrChange>
          </w:rPr>
          <w:t>אלגוריתם</w:t>
        </w:r>
        <w:r w:rsidRPr="00BC5624">
          <w:rPr>
            <w:sz w:val="28"/>
            <w:szCs w:val="28"/>
            <w:rtl/>
            <w:rPrChange w:id="1613" w:author="Stav Cohen" w:date="2020-09-14T13:41:00Z">
              <w:rPr>
                <w:rtl/>
              </w:rPr>
            </w:rPrChange>
          </w:rPr>
          <w:t xml:space="preserve"> </w:t>
        </w:r>
        <w:r w:rsidRPr="00BC5624">
          <w:rPr>
            <w:rFonts w:hint="eastAsia"/>
            <w:sz w:val="28"/>
            <w:szCs w:val="28"/>
            <w:rtl/>
            <w:rPrChange w:id="1614" w:author="Stav Cohen" w:date="2020-09-14T13:41:00Z">
              <w:rPr>
                <w:rFonts w:hint="eastAsia"/>
                <w:rtl/>
              </w:rPr>
            </w:rPrChange>
          </w:rPr>
          <w:t>לזיהוי</w:t>
        </w:r>
        <w:r w:rsidRPr="00BC5624">
          <w:rPr>
            <w:sz w:val="28"/>
            <w:szCs w:val="28"/>
            <w:rtl/>
            <w:rPrChange w:id="1615" w:author="Stav Cohen" w:date="2020-09-14T13:41:00Z">
              <w:rPr>
                <w:rtl/>
              </w:rPr>
            </w:rPrChange>
          </w:rPr>
          <w:t xml:space="preserve"> </w:t>
        </w:r>
        <w:r w:rsidRPr="00BC5624">
          <w:rPr>
            <w:rFonts w:hint="eastAsia"/>
            <w:sz w:val="28"/>
            <w:szCs w:val="28"/>
            <w:rtl/>
            <w:rPrChange w:id="1616" w:author="Stav Cohen" w:date="2020-09-14T13:41:00Z">
              <w:rPr>
                <w:rFonts w:hint="eastAsia"/>
                <w:rtl/>
              </w:rPr>
            </w:rPrChange>
          </w:rPr>
          <w:t>התמרורים</w:t>
        </w:r>
        <w:r w:rsidRPr="00BC5624">
          <w:rPr>
            <w:sz w:val="28"/>
            <w:szCs w:val="28"/>
            <w:rtl/>
            <w:rPrChange w:id="1617" w:author="Stav Cohen" w:date="2020-09-14T13:41:00Z">
              <w:rPr>
                <w:rtl/>
              </w:rPr>
            </w:rPrChange>
          </w:rPr>
          <w:t xml:space="preserve">, </w:t>
        </w:r>
        <w:r w:rsidRPr="00BC5624">
          <w:rPr>
            <w:rFonts w:hint="eastAsia"/>
            <w:sz w:val="28"/>
            <w:szCs w:val="28"/>
            <w:rtl/>
            <w:rPrChange w:id="1618" w:author="Stav Cohen" w:date="2020-09-14T13:41:00Z">
              <w:rPr>
                <w:rFonts w:hint="eastAsia"/>
                <w:rtl/>
              </w:rPr>
            </w:rPrChange>
          </w:rPr>
          <w:t>בשנים</w:t>
        </w:r>
        <w:r w:rsidRPr="00BC5624">
          <w:rPr>
            <w:sz w:val="28"/>
            <w:szCs w:val="28"/>
            <w:rtl/>
            <w:rPrChange w:id="1619" w:author="Stav Cohen" w:date="2020-09-14T13:41:00Z">
              <w:rPr>
                <w:rtl/>
              </w:rPr>
            </w:rPrChange>
          </w:rPr>
          <w:t xml:space="preserve"> </w:t>
        </w:r>
        <w:r w:rsidRPr="00BC5624">
          <w:rPr>
            <w:rFonts w:hint="eastAsia"/>
            <w:sz w:val="28"/>
            <w:szCs w:val="28"/>
            <w:rtl/>
            <w:rPrChange w:id="1620" w:author="Stav Cohen" w:date="2020-09-14T13:41:00Z">
              <w:rPr>
                <w:rFonts w:hint="eastAsia"/>
                <w:rtl/>
              </w:rPr>
            </w:rPrChange>
          </w:rPr>
          <w:t>האחרונות</w:t>
        </w:r>
        <w:r w:rsidRPr="00BC5624">
          <w:rPr>
            <w:sz w:val="28"/>
            <w:szCs w:val="28"/>
            <w:rtl/>
            <w:rPrChange w:id="1621" w:author="Stav Cohen" w:date="2020-09-14T13:41:00Z">
              <w:rPr>
                <w:rtl/>
              </w:rPr>
            </w:rPrChange>
          </w:rPr>
          <w:t xml:space="preserve"> </w:t>
        </w:r>
        <w:r w:rsidRPr="00BC5624">
          <w:rPr>
            <w:rFonts w:hint="eastAsia"/>
            <w:sz w:val="28"/>
            <w:szCs w:val="28"/>
            <w:rtl/>
            <w:rPrChange w:id="1622" w:author="Stav Cohen" w:date="2020-09-14T13:41:00Z">
              <w:rPr>
                <w:rFonts w:hint="eastAsia"/>
                <w:rtl/>
              </w:rPr>
            </w:rPrChange>
          </w:rPr>
          <w:t>ניכר</w:t>
        </w:r>
        <w:r w:rsidRPr="00BC5624">
          <w:rPr>
            <w:sz w:val="28"/>
            <w:szCs w:val="28"/>
            <w:rtl/>
            <w:rPrChange w:id="1623" w:author="Stav Cohen" w:date="2020-09-14T13:41:00Z">
              <w:rPr>
                <w:rtl/>
              </w:rPr>
            </w:rPrChange>
          </w:rPr>
          <w:t xml:space="preserve"> </w:t>
        </w:r>
        <w:r w:rsidRPr="00BC5624">
          <w:rPr>
            <w:rFonts w:hint="eastAsia"/>
            <w:sz w:val="28"/>
            <w:szCs w:val="28"/>
            <w:rtl/>
            <w:rPrChange w:id="1624" w:author="Stav Cohen" w:date="2020-09-14T13:41:00Z">
              <w:rPr>
                <w:rFonts w:hint="eastAsia"/>
                <w:rtl/>
              </w:rPr>
            </w:rPrChange>
          </w:rPr>
          <w:t>שיפור</w:t>
        </w:r>
        <w:r w:rsidRPr="00BC5624">
          <w:rPr>
            <w:sz w:val="28"/>
            <w:szCs w:val="28"/>
            <w:rtl/>
            <w:rPrChange w:id="1625" w:author="Stav Cohen" w:date="2020-09-14T13:41:00Z">
              <w:rPr>
                <w:rtl/>
              </w:rPr>
            </w:rPrChange>
          </w:rPr>
          <w:t xml:space="preserve"> </w:t>
        </w:r>
        <w:r w:rsidRPr="00BC5624">
          <w:rPr>
            <w:rFonts w:hint="eastAsia"/>
            <w:sz w:val="28"/>
            <w:szCs w:val="28"/>
            <w:rtl/>
            <w:rPrChange w:id="1626" w:author="Stav Cohen" w:date="2020-09-14T13:41:00Z">
              <w:rPr>
                <w:rFonts w:hint="eastAsia"/>
                <w:rtl/>
              </w:rPr>
            </w:rPrChange>
          </w:rPr>
          <w:t>משמעותי</w:t>
        </w:r>
        <w:r w:rsidRPr="00BC5624">
          <w:rPr>
            <w:sz w:val="28"/>
            <w:szCs w:val="28"/>
            <w:rtl/>
            <w:rPrChange w:id="1627" w:author="Stav Cohen" w:date="2020-09-14T13:41:00Z">
              <w:rPr>
                <w:rtl/>
              </w:rPr>
            </w:rPrChange>
          </w:rPr>
          <w:t xml:space="preserve"> </w:t>
        </w:r>
        <w:r w:rsidRPr="00BC5624">
          <w:rPr>
            <w:rFonts w:hint="eastAsia"/>
            <w:sz w:val="28"/>
            <w:szCs w:val="28"/>
            <w:rtl/>
            <w:rPrChange w:id="1628" w:author="Stav Cohen" w:date="2020-09-14T13:41:00Z">
              <w:rPr>
                <w:rFonts w:hint="eastAsia"/>
                <w:rtl/>
              </w:rPr>
            </w:rPrChange>
          </w:rPr>
          <w:t>בדיוק</w:t>
        </w:r>
        <w:r w:rsidRPr="00BC5624">
          <w:rPr>
            <w:sz w:val="28"/>
            <w:szCs w:val="28"/>
            <w:rtl/>
            <w:rPrChange w:id="1629" w:author="Stav Cohen" w:date="2020-09-14T13:41:00Z">
              <w:rPr>
                <w:rtl/>
              </w:rPr>
            </w:rPrChange>
          </w:rPr>
          <w:t xml:space="preserve"> </w:t>
        </w:r>
        <w:r w:rsidRPr="00BC5624">
          <w:rPr>
            <w:rFonts w:hint="eastAsia"/>
            <w:sz w:val="28"/>
            <w:szCs w:val="28"/>
            <w:rtl/>
            <w:rPrChange w:id="1630" w:author="Stav Cohen" w:date="2020-09-14T13:41:00Z">
              <w:rPr>
                <w:rFonts w:hint="eastAsia"/>
                <w:rtl/>
              </w:rPr>
            </w:rPrChange>
          </w:rPr>
          <w:t>הזיהוי</w:t>
        </w:r>
        <w:r w:rsidRPr="00BC5624">
          <w:rPr>
            <w:sz w:val="28"/>
            <w:szCs w:val="28"/>
            <w:rtl/>
            <w:rPrChange w:id="1631" w:author="Stav Cohen" w:date="2020-09-14T13:41:00Z">
              <w:rPr>
                <w:rtl/>
              </w:rPr>
            </w:rPrChange>
          </w:rPr>
          <w:t xml:space="preserve"> </w:t>
        </w:r>
        <w:r w:rsidRPr="00BC5624">
          <w:rPr>
            <w:rFonts w:hint="eastAsia"/>
            <w:sz w:val="28"/>
            <w:szCs w:val="28"/>
            <w:rtl/>
            <w:rPrChange w:id="1632" w:author="Stav Cohen" w:date="2020-09-14T13:41:00Z">
              <w:rPr>
                <w:rFonts w:hint="eastAsia"/>
                <w:rtl/>
              </w:rPr>
            </w:rPrChange>
          </w:rPr>
          <w:t>של</w:t>
        </w:r>
        <w:r w:rsidRPr="00BC5624">
          <w:rPr>
            <w:sz w:val="28"/>
            <w:szCs w:val="28"/>
            <w:rtl/>
            <w:rPrChange w:id="1633" w:author="Stav Cohen" w:date="2020-09-14T13:41:00Z">
              <w:rPr>
                <w:rtl/>
              </w:rPr>
            </w:rPrChange>
          </w:rPr>
          <w:t xml:space="preserve"> </w:t>
        </w:r>
        <w:r w:rsidRPr="00BC5624">
          <w:rPr>
            <w:rFonts w:hint="eastAsia"/>
            <w:sz w:val="28"/>
            <w:szCs w:val="28"/>
            <w:rtl/>
            <w:rPrChange w:id="1634" w:author="Stav Cohen" w:date="2020-09-14T13:41:00Z">
              <w:rPr>
                <w:rFonts w:hint="eastAsia"/>
                <w:rtl/>
              </w:rPr>
            </w:rPrChange>
          </w:rPr>
          <w:t>תמרורים</w:t>
        </w:r>
        <w:r w:rsidRPr="00BC5624">
          <w:rPr>
            <w:sz w:val="28"/>
            <w:szCs w:val="28"/>
            <w:rtl/>
            <w:rPrChange w:id="1635" w:author="Stav Cohen" w:date="2020-09-14T13:41:00Z">
              <w:rPr>
                <w:rtl/>
              </w:rPr>
            </w:rPrChange>
          </w:rPr>
          <w:t xml:space="preserve"> </w:t>
        </w:r>
        <w:r w:rsidRPr="00BC5624">
          <w:rPr>
            <w:rFonts w:hint="eastAsia"/>
            <w:sz w:val="28"/>
            <w:szCs w:val="28"/>
            <w:rtl/>
            <w:rPrChange w:id="1636" w:author="Stav Cohen" w:date="2020-09-14T13:41:00Z">
              <w:rPr>
                <w:rFonts w:hint="eastAsia"/>
                <w:rtl/>
              </w:rPr>
            </w:rPrChange>
          </w:rPr>
          <w:t>באמצעות</w:t>
        </w:r>
        <w:r w:rsidRPr="00BC5624">
          <w:rPr>
            <w:sz w:val="28"/>
            <w:szCs w:val="28"/>
            <w:rtl/>
            <w:rPrChange w:id="1637" w:author="Stav Cohen" w:date="2020-09-14T13:41:00Z">
              <w:rPr>
                <w:rtl/>
              </w:rPr>
            </w:rPrChange>
          </w:rPr>
          <w:t xml:space="preserve"> </w:t>
        </w:r>
        <w:r w:rsidRPr="00BC5624">
          <w:rPr>
            <w:rFonts w:hint="eastAsia"/>
            <w:sz w:val="28"/>
            <w:szCs w:val="28"/>
            <w:rtl/>
            <w:rPrChange w:id="1638" w:author="Stav Cohen" w:date="2020-09-14T13:41:00Z">
              <w:rPr>
                <w:rFonts w:hint="eastAsia"/>
                <w:rtl/>
              </w:rPr>
            </w:rPrChange>
          </w:rPr>
          <w:t>שימוש</w:t>
        </w:r>
        <w:r w:rsidRPr="00BC5624">
          <w:rPr>
            <w:sz w:val="28"/>
            <w:szCs w:val="28"/>
            <w:rtl/>
            <w:rPrChange w:id="1639" w:author="Stav Cohen" w:date="2020-09-14T13:41:00Z">
              <w:rPr>
                <w:rtl/>
              </w:rPr>
            </w:rPrChange>
          </w:rPr>
          <w:t xml:space="preserve"> </w:t>
        </w:r>
        <w:r w:rsidRPr="00BC5624">
          <w:rPr>
            <w:rFonts w:hint="eastAsia"/>
            <w:sz w:val="28"/>
            <w:szCs w:val="28"/>
            <w:rtl/>
            <w:rPrChange w:id="1640" w:author="Stav Cohen" w:date="2020-09-14T13:41:00Z">
              <w:rPr>
                <w:rFonts w:hint="eastAsia"/>
                <w:rtl/>
              </w:rPr>
            </w:rPrChange>
          </w:rPr>
          <w:t>בטכנולוגית</w:t>
        </w:r>
        <w:r w:rsidRPr="00BC5624">
          <w:rPr>
            <w:sz w:val="28"/>
            <w:szCs w:val="28"/>
            <w:rtl/>
            <w:rPrChange w:id="1641" w:author="Stav Cohen" w:date="2020-09-14T13:41:00Z">
              <w:rPr>
                <w:rtl/>
              </w:rPr>
            </w:rPrChange>
          </w:rPr>
          <w:t xml:space="preserve"> </w:t>
        </w:r>
        <w:r w:rsidRPr="00BC5624">
          <w:rPr>
            <w:rFonts w:hint="eastAsia"/>
            <w:sz w:val="28"/>
            <w:szCs w:val="28"/>
            <w:rtl/>
            <w:rPrChange w:id="1642" w:author="Stav Cohen" w:date="2020-09-14T13:41:00Z">
              <w:rPr>
                <w:rFonts w:hint="eastAsia"/>
                <w:rtl/>
              </w:rPr>
            </w:rPrChange>
          </w:rPr>
          <w:t>למידה</w:t>
        </w:r>
        <w:r w:rsidRPr="00BC5624">
          <w:rPr>
            <w:sz w:val="28"/>
            <w:szCs w:val="28"/>
            <w:rtl/>
            <w:rPrChange w:id="1643" w:author="Stav Cohen" w:date="2020-09-14T13:41:00Z">
              <w:rPr>
                <w:rtl/>
              </w:rPr>
            </w:rPrChange>
          </w:rPr>
          <w:t xml:space="preserve"> </w:t>
        </w:r>
        <w:r w:rsidRPr="00BC5624">
          <w:rPr>
            <w:rFonts w:hint="eastAsia"/>
            <w:sz w:val="28"/>
            <w:szCs w:val="28"/>
            <w:rtl/>
            <w:rPrChange w:id="1644" w:author="Stav Cohen" w:date="2020-09-14T13:41:00Z">
              <w:rPr>
                <w:rFonts w:hint="eastAsia"/>
                <w:rtl/>
              </w:rPr>
            </w:rPrChange>
          </w:rPr>
          <w:t>עמוקה</w:t>
        </w:r>
        <w:r w:rsidRPr="00BC5624">
          <w:rPr>
            <w:sz w:val="28"/>
            <w:szCs w:val="28"/>
            <w:rtl/>
            <w:rPrChange w:id="1645" w:author="Stav Cohen" w:date="2020-09-14T13:41:00Z">
              <w:rPr>
                <w:rtl/>
              </w:rPr>
            </w:rPrChange>
          </w:rPr>
          <w:t xml:space="preserve"> </w:t>
        </w:r>
        <w:r w:rsidRPr="00BC5624">
          <w:rPr>
            <w:rFonts w:hint="eastAsia"/>
            <w:sz w:val="28"/>
            <w:szCs w:val="28"/>
            <w:rtl/>
            <w:rPrChange w:id="1646" w:author="Stav Cohen" w:date="2020-09-14T13:41:00Z">
              <w:rPr>
                <w:rFonts w:hint="eastAsia"/>
                <w:rtl/>
              </w:rPr>
            </w:rPrChange>
          </w:rPr>
          <w:t>ורשתות</w:t>
        </w:r>
        <w:r w:rsidRPr="00BC5624">
          <w:rPr>
            <w:sz w:val="28"/>
            <w:szCs w:val="28"/>
            <w:rtl/>
            <w:rPrChange w:id="1647" w:author="Stav Cohen" w:date="2020-09-14T13:41:00Z">
              <w:rPr>
                <w:rtl/>
              </w:rPr>
            </w:rPrChange>
          </w:rPr>
          <w:t xml:space="preserve"> </w:t>
        </w:r>
        <w:r w:rsidRPr="00BC5624">
          <w:rPr>
            <w:rFonts w:hint="eastAsia"/>
            <w:sz w:val="28"/>
            <w:szCs w:val="28"/>
            <w:rtl/>
            <w:rPrChange w:id="1648" w:author="Stav Cohen" w:date="2020-09-14T13:41:00Z">
              <w:rPr>
                <w:rFonts w:hint="eastAsia"/>
                <w:rtl/>
              </w:rPr>
            </w:rPrChange>
          </w:rPr>
          <w:t>נוירונים</w:t>
        </w:r>
        <w:r w:rsidRPr="00BC5624">
          <w:rPr>
            <w:sz w:val="28"/>
            <w:szCs w:val="28"/>
            <w:rtl/>
            <w:rPrChange w:id="1649" w:author="Stav Cohen" w:date="2020-09-14T13:41:00Z">
              <w:rPr>
                <w:rtl/>
              </w:rPr>
            </w:rPrChange>
          </w:rPr>
          <w:t>.</w:t>
        </w:r>
      </w:moveTo>
    </w:p>
    <w:moveToRangeEnd w:id="1537"/>
    <w:p w14:paraId="2D4DB519" w14:textId="217D014E" w:rsidR="00BC5624" w:rsidRDefault="00BC5624" w:rsidP="00BC5624">
      <w:pPr>
        <w:bidi/>
        <w:jc w:val="both"/>
        <w:rPr>
          <w:ins w:id="1650" w:author="Stav Cohen" w:date="2020-09-14T13:46:00Z"/>
          <w:b/>
          <w:bCs/>
          <w:sz w:val="28"/>
          <w:szCs w:val="28"/>
          <w:u w:val="single"/>
          <w:rtl/>
        </w:rPr>
      </w:pPr>
    </w:p>
    <w:p w14:paraId="53A7DCAF" w14:textId="262530EA" w:rsidR="00036310" w:rsidRDefault="00036310" w:rsidP="00036310">
      <w:pPr>
        <w:bidi/>
        <w:jc w:val="both"/>
        <w:rPr>
          <w:ins w:id="1651" w:author="Stav Cohen" w:date="2020-09-14T13:46:00Z"/>
          <w:sz w:val="32"/>
          <w:szCs w:val="32"/>
          <w:rtl/>
        </w:rPr>
      </w:pPr>
      <w:ins w:id="1652" w:author="Stav Cohen" w:date="2020-09-14T13:46:00Z">
        <w:r>
          <w:rPr>
            <w:rFonts w:hint="cs"/>
            <w:b/>
            <w:bCs/>
            <w:sz w:val="32"/>
            <w:szCs w:val="32"/>
            <w:u w:val="single"/>
            <w:rtl/>
          </w:rPr>
          <w:t>גישת הפתרון :</w:t>
        </w:r>
        <w:r>
          <w:rPr>
            <w:rFonts w:hint="cs"/>
            <w:sz w:val="32"/>
            <w:szCs w:val="32"/>
            <w:rtl/>
          </w:rPr>
          <w:t xml:space="preserve"> </w:t>
        </w:r>
      </w:ins>
    </w:p>
    <w:p w14:paraId="7BD24B2F" w14:textId="046C268E" w:rsidR="00036310" w:rsidRDefault="00036310" w:rsidP="00036310">
      <w:pPr>
        <w:bidi/>
        <w:jc w:val="both"/>
        <w:rPr>
          <w:ins w:id="1653" w:author="Stav Cohen" w:date="2020-09-14T13:46:00Z"/>
          <w:sz w:val="28"/>
          <w:szCs w:val="28"/>
          <w:rtl/>
        </w:rPr>
      </w:pPr>
      <w:ins w:id="1654" w:author="Stav Cohen" w:date="2020-09-14T13:46:00Z">
        <w:r>
          <w:rPr>
            <w:rFonts w:hint="cs"/>
            <w:sz w:val="28"/>
            <w:szCs w:val="28"/>
            <w:rtl/>
          </w:rPr>
          <w:t xml:space="preserve">החלטתי לבנות מודל </w:t>
        </w:r>
        <w:r>
          <w:rPr>
            <w:sz w:val="28"/>
            <w:szCs w:val="28"/>
            <w:rtl/>
          </w:rPr>
          <w:t>–</w:t>
        </w:r>
        <w:r>
          <w:rPr>
            <w:sz w:val="28"/>
            <w:szCs w:val="28"/>
          </w:rPr>
          <w:t xml:space="preserve"> CNN</w:t>
        </w:r>
        <w:r>
          <w:rPr>
            <w:rFonts w:hint="cs"/>
            <w:sz w:val="28"/>
            <w:szCs w:val="28"/>
            <w:rtl/>
          </w:rPr>
          <w:t xml:space="preserve"> לזיהוי</w:t>
        </w:r>
      </w:ins>
      <w:ins w:id="1655" w:author="Stav Cohen" w:date="2020-09-14T13:53:00Z">
        <w:r w:rsidR="000308E6">
          <w:rPr>
            <w:rFonts w:hint="cs"/>
            <w:sz w:val="28"/>
            <w:szCs w:val="28"/>
            <w:rtl/>
          </w:rPr>
          <w:t xml:space="preserve">, סיווג </w:t>
        </w:r>
      </w:ins>
      <w:ins w:id="1656" w:author="Stav Cohen" w:date="2020-09-14T13:52:00Z">
        <w:r w:rsidR="000308E6">
          <w:rPr>
            <w:rFonts w:hint="cs"/>
            <w:sz w:val="28"/>
            <w:szCs w:val="28"/>
            <w:rtl/>
          </w:rPr>
          <w:t>תמונות של</w:t>
        </w:r>
      </w:ins>
      <w:ins w:id="1657" w:author="Stav Cohen" w:date="2020-09-14T13:46:00Z">
        <w:r>
          <w:rPr>
            <w:rFonts w:hint="cs"/>
            <w:sz w:val="28"/>
            <w:szCs w:val="28"/>
            <w:rtl/>
          </w:rPr>
          <w:t xml:space="preserve"> תמרורים</w:t>
        </w:r>
      </w:ins>
      <w:ins w:id="1658" w:author="Stav Cohen" w:date="2020-09-14T13:53:00Z">
        <w:r w:rsidR="000308E6">
          <w:rPr>
            <w:rFonts w:hint="cs"/>
            <w:sz w:val="28"/>
            <w:szCs w:val="28"/>
            <w:rtl/>
          </w:rPr>
          <w:t xml:space="preserve"> </w:t>
        </w:r>
      </w:ins>
      <w:ins w:id="1659" w:author="Stav Cohen" w:date="2020-09-14T13:46:00Z">
        <w:r>
          <w:rPr>
            <w:rFonts w:hint="cs"/>
            <w:sz w:val="28"/>
            <w:szCs w:val="28"/>
            <w:rtl/>
          </w:rPr>
          <w:t>באמצעות הטכנולוגיה אשר סקרתי במהלך סמינר זה.</w:t>
        </w:r>
      </w:ins>
    </w:p>
    <w:p w14:paraId="5509B54E" w14:textId="4750608E" w:rsidR="000308E6" w:rsidRDefault="00036310">
      <w:pPr>
        <w:bidi/>
        <w:jc w:val="both"/>
        <w:rPr>
          <w:ins w:id="1660" w:author="Stav Cohen" w:date="2020-09-14T13:55:00Z"/>
          <w:sz w:val="28"/>
          <w:szCs w:val="28"/>
          <w:rtl/>
        </w:rPr>
        <w:pPrChange w:id="1661" w:author="Stav Cohen" w:date="2020-09-14T14:15:00Z">
          <w:pPr>
            <w:bidi/>
            <w:jc w:val="both"/>
          </w:pPr>
        </w:pPrChange>
      </w:pPr>
      <w:ins w:id="1662" w:author="Stav Cohen" w:date="2020-09-14T13:49:00Z">
        <w:r>
          <w:rPr>
            <w:rFonts w:hint="cs"/>
            <w:sz w:val="28"/>
            <w:szCs w:val="28"/>
            <w:rtl/>
          </w:rPr>
          <w:t xml:space="preserve">בחרתי להשתמש בשפה </w:t>
        </w:r>
        <w:r>
          <w:rPr>
            <w:sz w:val="28"/>
            <w:szCs w:val="28"/>
          </w:rPr>
          <w:t>Python</w:t>
        </w:r>
        <w:r>
          <w:rPr>
            <w:rFonts w:hint="cs"/>
            <w:sz w:val="28"/>
            <w:szCs w:val="28"/>
            <w:rtl/>
          </w:rPr>
          <w:t xml:space="preserve"> ובספ</w:t>
        </w:r>
      </w:ins>
      <w:ins w:id="1663" w:author="Stav Cohen" w:date="2020-09-14T13:54:00Z">
        <w:r w:rsidR="000308E6">
          <w:rPr>
            <w:rFonts w:hint="cs"/>
            <w:sz w:val="28"/>
            <w:szCs w:val="28"/>
            <w:rtl/>
          </w:rPr>
          <w:t xml:space="preserve">רייה </w:t>
        </w:r>
      </w:ins>
      <w:ins w:id="1664" w:author="Stav Cohen" w:date="2020-09-14T14:11:00Z">
        <w:r w:rsidR="00E32C23">
          <w:rPr>
            <w:sz w:val="28"/>
            <w:szCs w:val="28"/>
          </w:rPr>
          <w:t>TensorFlow</w:t>
        </w:r>
      </w:ins>
      <w:ins w:id="1665" w:author="Stav Cohen" w:date="2020-09-14T13:54:00Z">
        <w:r w:rsidR="000308E6">
          <w:rPr>
            <w:rFonts w:hint="cs"/>
            <w:sz w:val="28"/>
            <w:szCs w:val="28"/>
          </w:rPr>
          <w:t xml:space="preserve"> </w:t>
        </w:r>
        <w:r w:rsidR="000308E6">
          <w:rPr>
            <w:rFonts w:hint="cs"/>
            <w:sz w:val="28"/>
            <w:szCs w:val="28"/>
            <w:rtl/>
          </w:rPr>
          <w:t xml:space="preserve"> לשם בניית המודל.</w:t>
        </w:r>
      </w:ins>
    </w:p>
    <w:p w14:paraId="34C8C221" w14:textId="102D2656" w:rsidR="000308E6" w:rsidRDefault="000308E6" w:rsidP="000308E6">
      <w:pPr>
        <w:bidi/>
        <w:jc w:val="both"/>
        <w:rPr>
          <w:ins w:id="1666" w:author="Stav Cohen" w:date="2020-09-14T13:55:00Z"/>
          <w:b/>
          <w:bCs/>
          <w:sz w:val="32"/>
          <w:szCs w:val="32"/>
          <w:u w:val="single"/>
          <w:rtl/>
        </w:rPr>
      </w:pPr>
      <w:ins w:id="1667" w:author="Stav Cohen" w:date="2020-09-14T13:55:00Z">
        <w:r w:rsidRPr="000308E6">
          <w:rPr>
            <w:rFonts w:hint="eastAsia"/>
            <w:b/>
            <w:bCs/>
            <w:sz w:val="32"/>
            <w:szCs w:val="32"/>
            <w:u w:val="single"/>
            <w:rtl/>
            <w:rPrChange w:id="1668" w:author="Stav Cohen" w:date="2020-09-14T13:55:00Z">
              <w:rPr>
                <w:rFonts w:hint="eastAsia"/>
                <w:sz w:val="28"/>
                <w:szCs w:val="28"/>
                <w:rtl/>
              </w:rPr>
            </w:rPrChange>
          </w:rPr>
          <w:t>בסיס</w:t>
        </w:r>
        <w:r w:rsidRPr="000308E6">
          <w:rPr>
            <w:b/>
            <w:bCs/>
            <w:sz w:val="32"/>
            <w:szCs w:val="32"/>
            <w:u w:val="single"/>
            <w:rtl/>
            <w:rPrChange w:id="1669" w:author="Stav Cohen" w:date="2020-09-14T13:55:00Z">
              <w:rPr>
                <w:sz w:val="28"/>
                <w:szCs w:val="28"/>
                <w:rtl/>
              </w:rPr>
            </w:rPrChange>
          </w:rPr>
          <w:t xml:space="preserve"> </w:t>
        </w:r>
        <w:r w:rsidRPr="000308E6">
          <w:rPr>
            <w:rFonts w:hint="eastAsia"/>
            <w:b/>
            <w:bCs/>
            <w:sz w:val="32"/>
            <w:szCs w:val="32"/>
            <w:u w:val="single"/>
            <w:rtl/>
            <w:rPrChange w:id="1670" w:author="Stav Cohen" w:date="2020-09-14T13:55:00Z">
              <w:rPr>
                <w:rFonts w:hint="eastAsia"/>
                <w:sz w:val="28"/>
                <w:szCs w:val="28"/>
                <w:rtl/>
              </w:rPr>
            </w:rPrChange>
          </w:rPr>
          <w:t>הנתונים</w:t>
        </w:r>
        <w:r w:rsidRPr="000308E6">
          <w:rPr>
            <w:b/>
            <w:bCs/>
            <w:sz w:val="32"/>
            <w:szCs w:val="32"/>
            <w:u w:val="single"/>
            <w:rtl/>
            <w:rPrChange w:id="1671" w:author="Stav Cohen" w:date="2020-09-14T13:55:00Z">
              <w:rPr>
                <w:sz w:val="28"/>
                <w:szCs w:val="28"/>
                <w:rtl/>
              </w:rPr>
            </w:rPrChange>
          </w:rPr>
          <w:t>:</w:t>
        </w:r>
      </w:ins>
    </w:p>
    <w:p w14:paraId="4CF96F6F" w14:textId="77777777" w:rsidR="000308E6" w:rsidRPr="000308E6" w:rsidRDefault="000308E6">
      <w:pPr>
        <w:bidi/>
        <w:jc w:val="both"/>
        <w:rPr>
          <w:ins w:id="1672" w:author="Stav Cohen" w:date="2020-09-14T13:55:00Z"/>
          <w:sz w:val="28"/>
          <w:szCs w:val="28"/>
          <w:rtl/>
          <w:rPrChange w:id="1673" w:author="Stav Cohen" w:date="2020-09-14T13:55:00Z">
            <w:rPr>
              <w:ins w:id="1674" w:author="Stav Cohen" w:date="2020-09-14T13:55:00Z"/>
              <w:rtl/>
            </w:rPr>
          </w:rPrChange>
        </w:rPr>
        <w:pPrChange w:id="1675" w:author="Stav Cohen" w:date="2020-09-14T13:55:00Z">
          <w:pPr>
            <w:pStyle w:val="ListParagraph"/>
            <w:bidi/>
            <w:jc w:val="both"/>
          </w:pPr>
        </w:pPrChange>
      </w:pPr>
      <w:ins w:id="1676" w:author="Stav Cohen" w:date="2020-09-14T13:55:00Z">
        <w:r w:rsidRPr="000308E6">
          <w:rPr>
            <w:rFonts w:hint="eastAsia"/>
            <w:sz w:val="28"/>
            <w:szCs w:val="28"/>
            <w:rtl/>
            <w:rPrChange w:id="1677" w:author="Stav Cohen" w:date="2020-09-14T13:55:00Z">
              <w:rPr>
                <w:rFonts w:hint="eastAsia"/>
                <w:rtl/>
              </w:rPr>
            </w:rPrChange>
          </w:rPr>
          <w:t>השתמשתי</w:t>
        </w:r>
        <w:r w:rsidRPr="000308E6">
          <w:rPr>
            <w:sz w:val="28"/>
            <w:szCs w:val="28"/>
            <w:rtl/>
            <w:rPrChange w:id="1678" w:author="Stav Cohen" w:date="2020-09-14T13:55:00Z">
              <w:rPr>
                <w:rtl/>
              </w:rPr>
            </w:rPrChange>
          </w:rPr>
          <w:t xml:space="preserve"> </w:t>
        </w:r>
        <w:r w:rsidRPr="000308E6">
          <w:rPr>
            <w:rFonts w:hint="eastAsia"/>
            <w:sz w:val="28"/>
            <w:szCs w:val="28"/>
            <w:rtl/>
            <w:rPrChange w:id="1679" w:author="Stav Cohen" w:date="2020-09-14T13:55:00Z">
              <w:rPr>
                <w:rFonts w:hint="eastAsia"/>
                <w:rtl/>
              </w:rPr>
            </w:rPrChange>
          </w:rPr>
          <w:t>בבסיס</w:t>
        </w:r>
        <w:r w:rsidRPr="000308E6">
          <w:rPr>
            <w:sz w:val="28"/>
            <w:szCs w:val="28"/>
            <w:rtl/>
            <w:rPrChange w:id="1680" w:author="Stav Cohen" w:date="2020-09-14T13:55:00Z">
              <w:rPr>
                <w:rtl/>
              </w:rPr>
            </w:rPrChange>
          </w:rPr>
          <w:t xml:space="preserve"> </w:t>
        </w:r>
        <w:r w:rsidRPr="000308E6">
          <w:rPr>
            <w:rFonts w:hint="eastAsia"/>
            <w:sz w:val="28"/>
            <w:szCs w:val="28"/>
            <w:rtl/>
            <w:rPrChange w:id="1681" w:author="Stav Cohen" w:date="2020-09-14T13:55:00Z">
              <w:rPr>
                <w:rFonts w:hint="eastAsia"/>
                <w:rtl/>
              </w:rPr>
            </w:rPrChange>
          </w:rPr>
          <w:t>הנתונים</w:t>
        </w:r>
        <w:r w:rsidRPr="000308E6">
          <w:rPr>
            <w:sz w:val="28"/>
            <w:szCs w:val="28"/>
            <w:rtl/>
            <w:rPrChange w:id="1682" w:author="Stav Cohen" w:date="2020-09-14T13:55:00Z">
              <w:rPr>
                <w:rtl/>
              </w:rPr>
            </w:rPrChange>
          </w:rPr>
          <w:t xml:space="preserve"> :</w:t>
        </w:r>
      </w:ins>
    </w:p>
    <w:p w14:paraId="1834CF64" w14:textId="77777777" w:rsidR="000308E6" w:rsidRPr="000308E6" w:rsidRDefault="000308E6">
      <w:pPr>
        <w:bidi/>
        <w:jc w:val="both"/>
        <w:rPr>
          <w:ins w:id="1683" w:author="Stav Cohen" w:date="2020-09-14T13:55:00Z"/>
          <w:sz w:val="28"/>
          <w:szCs w:val="28"/>
          <w:rtl/>
          <w:rPrChange w:id="1684" w:author="Stav Cohen" w:date="2020-09-14T13:55:00Z">
            <w:rPr>
              <w:ins w:id="1685" w:author="Stav Cohen" w:date="2020-09-14T13:55:00Z"/>
              <w:rtl/>
            </w:rPr>
          </w:rPrChange>
        </w:rPr>
        <w:pPrChange w:id="1686" w:author="Stav Cohen" w:date="2020-09-14T13:55:00Z">
          <w:pPr>
            <w:pStyle w:val="ListParagraph"/>
            <w:bidi/>
            <w:jc w:val="both"/>
          </w:pPr>
        </w:pPrChange>
      </w:pPr>
      <w:ins w:id="1687" w:author="Stav Cohen" w:date="2020-09-14T13:55:00Z">
        <w:r w:rsidRPr="000308E6">
          <w:rPr>
            <w:sz w:val="28"/>
            <w:szCs w:val="28"/>
            <w:rtl/>
            <w:rPrChange w:id="1688" w:author="Stav Cohen" w:date="2020-09-14T13:55:00Z">
              <w:rPr>
                <w:rtl/>
              </w:rPr>
            </w:rPrChange>
          </w:rPr>
          <w:t xml:space="preserve"> </w:t>
        </w:r>
        <w:r w:rsidRPr="000308E6">
          <w:rPr>
            <w:sz w:val="28"/>
            <w:szCs w:val="28"/>
            <w:rPrChange w:id="1689" w:author="Stav Cohen" w:date="2020-09-14T13:55:00Z">
              <w:rPr/>
            </w:rPrChange>
          </w:rPr>
          <w:t>GTSRB - German Traffic Sign Recognition Benchmark</w:t>
        </w:r>
      </w:ins>
    </w:p>
    <w:p w14:paraId="3D04EF8B" w14:textId="77777777" w:rsidR="000308E6" w:rsidRPr="000308E6" w:rsidRDefault="000308E6">
      <w:pPr>
        <w:bidi/>
        <w:jc w:val="both"/>
        <w:rPr>
          <w:ins w:id="1690" w:author="Stav Cohen" w:date="2020-09-14T13:55:00Z"/>
          <w:sz w:val="28"/>
          <w:szCs w:val="28"/>
          <w:rtl/>
          <w:rPrChange w:id="1691" w:author="Stav Cohen" w:date="2020-09-14T13:55:00Z">
            <w:rPr>
              <w:ins w:id="1692" w:author="Stav Cohen" w:date="2020-09-14T13:55:00Z"/>
              <w:rtl/>
            </w:rPr>
          </w:rPrChange>
        </w:rPr>
        <w:pPrChange w:id="1693" w:author="Stav Cohen" w:date="2020-09-14T13:55:00Z">
          <w:pPr>
            <w:pStyle w:val="ListParagraph"/>
            <w:bidi/>
            <w:jc w:val="both"/>
          </w:pPr>
        </w:pPrChange>
      </w:pPr>
      <w:ins w:id="1694" w:author="Stav Cohen" w:date="2020-09-14T13:55:00Z">
        <w:r w:rsidRPr="000308E6">
          <w:rPr>
            <w:rFonts w:hint="eastAsia"/>
            <w:sz w:val="28"/>
            <w:szCs w:val="28"/>
            <w:rtl/>
            <w:rPrChange w:id="1695" w:author="Stav Cohen" w:date="2020-09-14T13:55:00Z">
              <w:rPr>
                <w:rFonts w:hint="eastAsia"/>
                <w:rtl/>
              </w:rPr>
            </w:rPrChange>
          </w:rPr>
          <w:t>אשר</w:t>
        </w:r>
        <w:r w:rsidRPr="000308E6">
          <w:rPr>
            <w:sz w:val="28"/>
            <w:szCs w:val="28"/>
            <w:rtl/>
            <w:rPrChange w:id="1696" w:author="Stav Cohen" w:date="2020-09-14T13:55:00Z">
              <w:rPr>
                <w:rtl/>
              </w:rPr>
            </w:rPrChange>
          </w:rPr>
          <w:t xml:space="preserve"> </w:t>
        </w:r>
        <w:r w:rsidRPr="000308E6">
          <w:rPr>
            <w:rFonts w:hint="eastAsia"/>
            <w:sz w:val="28"/>
            <w:szCs w:val="28"/>
            <w:rtl/>
            <w:rPrChange w:id="1697" w:author="Stav Cohen" w:date="2020-09-14T13:55:00Z">
              <w:rPr>
                <w:rFonts w:hint="eastAsia"/>
                <w:rtl/>
              </w:rPr>
            </w:rPrChange>
          </w:rPr>
          <w:t>משומש</w:t>
        </w:r>
        <w:r w:rsidRPr="000308E6">
          <w:rPr>
            <w:sz w:val="28"/>
            <w:szCs w:val="28"/>
            <w:rtl/>
            <w:rPrChange w:id="1698" w:author="Stav Cohen" w:date="2020-09-14T13:55:00Z">
              <w:rPr>
                <w:rtl/>
              </w:rPr>
            </w:rPrChange>
          </w:rPr>
          <w:t xml:space="preserve"> </w:t>
        </w:r>
        <w:r w:rsidRPr="000308E6">
          <w:rPr>
            <w:rFonts w:hint="eastAsia"/>
            <w:sz w:val="28"/>
            <w:szCs w:val="28"/>
            <w:rtl/>
            <w:rPrChange w:id="1699" w:author="Stav Cohen" w:date="2020-09-14T13:55:00Z">
              <w:rPr>
                <w:rFonts w:hint="eastAsia"/>
                <w:rtl/>
              </w:rPr>
            </w:rPrChange>
          </w:rPr>
          <w:t>גם</w:t>
        </w:r>
        <w:r w:rsidRPr="000308E6">
          <w:rPr>
            <w:sz w:val="28"/>
            <w:szCs w:val="28"/>
            <w:rtl/>
            <w:rPrChange w:id="1700" w:author="Stav Cohen" w:date="2020-09-14T13:55:00Z">
              <w:rPr>
                <w:rtl/>
              </w:rPr>
            </w:rPrChange>
          </w:rPr>
          <w:t xml:space="preserve"> </w:t>
        </w:r>
        <w:r w:rsidRPr="000308E6">
          <w:rPr>
            <w:rFonts w:hint="eastAsia"/>
            <w:sz w:val="28"/>
            <w:szCs w:val="28"/>
            <w:rtl/>
            <w:rPrChange w:id="1701" w:author="Stav Cohen" w:date="2020-09-14T13:55:00Z">
              <w:rPr>
                <w:rFonts w:hint="eastAsia"/>
                <w:rtl/>
              </w:rPr>
            </w:rPrChange>
          </w:rPr>
          <w:t>במאמר</w:t>
        </w:r>
        <w:r w:rsidRPr="000308E6">
          <w:rPr>
            <w:sz w:val="28"/>
            <w:szCs w:val="28"/>
            <w:rtl/>
            <w:rPrChange w:id="1702" w:author="Stav Cohen" w:date="2020-09-14T13:55:00Z">
              <w:rPr>
                <w:rtl/>
              </w:rPr>
            </w:rPrChange>
          </w:rPr>
          <w:t xml:space="preserve"> 10 </w:t>
        </w:r>
        <w:r w:rsidRPr="000308E6">
          <w:rPr>
            <w:rFonts w:hint="eastAsia"/>
            <w:sz w:val="28"/>
            <w:szCs w:val="28"/>
            <w:rtl/>
            <w:rPrChange w:id="1703" w:author="Stav Cohen" w:date="2020-09-14T13:55:00Z">
              <w:rPr>
                <w:rFonts w:hint="eastAsia"/>
                <w:rtl/>
              </w:rPr>
            </w:rPrChange>
          </w:rPr>
          <w:t>ברשימת</w:t>
        </w:r>
        <w:r w:rsidRPr="000308E6">
          <w:rPr>
            <w:sz w:val="28"/>
            <w:szCs w:val="28"/>
            <w:rtl/>
            <w:rPrChange w:id="1704" w:author="Stav Cohen" w:date="2020-09-14T13:55:00Z">
              <w:rPr>
                <w:rtl/>
              </w:rPr>
            </w:rPrChange>
          </w:rPr>
          <w:t xml:space="preserve"> </w:t>
        </w:r>
        <w:r w:rsidRPr="000308E6">
          <w:rPr>
            <w:rFonts w:hint="eastAsia"/>
            <w:sz w:val="28"/>
            <w:szCs w:val="28"/>
            <w:rtl/>
            <w:rPrChange w:id="1705" w:author="Stav Cohen" w:date="2020-09-14T13:55:00Z">
              <w:rPr>
                <w:rFonts w:hint="eastAsia"/>
                <w:rtl/>
              </w:rPr>
            </w:rPrChange>
          </w:rPr>
          <w:t>המקורות</w:t>
        </w:r>
        <w:r w:rsidRPr="000308E6">
          <w:rPr>
            <w:sz w:val="28"/>
            <w:szCs w:val="28"/>
            <w:rtl/>
            <w:rPrChange w:id="1706" w:author="Stav Cohen" w:date="2020-09-14T13:55:00Z">
              <w:rPr>
                <w:rtl/>
              </w:rPr>
            </w:rPrChange>
          </w:rPr>
          <w:t>.</w:t>
        </w:r>
      </w:ins>
    </w:p>
    <w:p w14:paraId="01667487" w14:textId="77777777" w:rsidR="000308E6" w:rsidRPr="000308E6" w:rsidRDefault="000308E6">
      <w:pPr>
        <w:bidi/>
        <w:jc w:val="both"/>
        <w:rPr>
          <w:ins w:id="1707" w:author="Stav Cohen" w:date="2020-09-14T13:55:00Z"/>
          <w:sz w:val="28"/>
          <w:szCs w:val="28"/>
        </w:rPr>
        <w:pPrChange w:id="1708" w:author="Stav Cohen" w:date="2020-09-14T13:55:00Z">
          <w:pPr>
            <w:pStyle w:val="ListParagraph"/>
            <w:bidi/>
            <w:jc w:val="both"/>
          </w:pPr>
        </w:pPrChange>
      </w:pPr>
      <w:ins w:id="1709" w:author="Stav Cohen" w:date="2020-09-14T13:55:00Z">
        <w:r w:rsidRPr="000308E6">
          <w:rPr>
            <w:rFonts w:hint="eastAsia"/>
            <w:sz w:val="28"/>
            <w:szCs w:val="28"/>
            <w:rtl/>
          </w:rPr>
          <w:t>בסיס</w:t>
        </w:r>
        <w:r w:rsidRPr="000308E6">
          <w:rPr>
            <w:sz w:val="28"/>
            <w:szCs w:val="28"/>
            <w:rtl/>
          </w:rPr>
          <w:t xml:space="preserve"> </w:t>
        </w:r>
        <w:r w:rsidRPr="000308E6">
          <w:rPr>
            <w:rFonts w:hint="eastAsia"/>
            <w:sz w:val="28"/>
            <w:szCs w:val="28"/>
            <w:rtl/>
          </w:rPr>
          <w:t>הנתונים</w:t>
        </w:r>
        <w:r w:rsidRPr="000308E6">
          <w:rPr>
            <w:sz w:val="28"/>
            <w:szCs w:val="28"/>
            <w:rtl/>
          </w:rPr>
          <w:t xml:space="preserve"> </w:t>
        </w:r>
        <w:r w:rsidRPr="000308E6">
          <w:rPr>
            <w:rFonts w:hint="eastAsia"/>
            <w:sz w:val="28"/>
            <w:szCs w:val="28"/>
            <w:rtl/>
          </w:rPr>
          <w:t>הזה</w:t>
        </w:r>
        <w:r w:rsidRPr="000308E6">
          <w:rPr>
            <w:sz w:val="28"/>
            <w:szCs w:val="28"/>
            <w:rtl/>
          </w:rPr>
          <w:t xml:space="preserve"> </w:t>
        </w:r>
        <w:r w:rsidRPr="000308E6">
          <w:rPr>
            <w:rFonts w:hint="eastAsia"/>
            <w:sz w:val="28"/>
            <w:szCs w:val="28"/>
            <w:rtl/>
          </w:rPr>
          <w:t>פורסם</w:t>
        </w:r>
        <w:r w:rsidRPr="000308E6">
          <w:rPr>
            <w:sz w:val="28"/>
            <w:szCs w:val="28"/>
            <w:rtl/>
          </w:rPr>
          <w:t xml:space="preserve"> </w:t>
        </w:r>
        <w:r w:rsidRPr="000308E6">
          <w:rPr>
            <w:rFonts w:hint="eastAsia"/>
            <w:sz w:val="28"/>
            <w:szCs w:val="28"/>
            <w:rtl/>
          </w:rPr>
          <w:t>לשם</w:t>
        </w:r>
        <w:r w:rsidRPr="000308E6">
          <w:rPr>
            <w:sz w:val="28"/>
            <w:szCs w:val="28"/>
            <w:rtl/>
          </w:rPr>
          <w:t xml:space="preserve"> </w:t>
        </w:r>
        <w:r w:rsidRPr="000308E6">
          <w:rPr>
            <w:rFonts w:hint="eastAsia"/>
            <w:sz w:val="28"/>
            <w:szCs w:val="28"/>
            <w:rtl/>
          </w:rPr>
          <w:t>שימוש</w:t>
        </w:r>
        <w:r w:rsidRPr="000308E6">
          <w:rPr>
            <w:sz w:val="28"/>
            <w:szCs w:val="28"/>
            <w:rtl/>
          </w:rPr>
          <w:t xml:space="preserve"> </w:t>
        </w:r>
        <w:r w:rsidRPr="000308E6">
          <w:rPr>
            <w:rFonts w:hint="eastAsia"/>
            <w:sz w:val="28"/>
            <w:szCs w:val="28"/>
            <w:rtl/>
          </w:rPr>
          <w:t>בתחרות</w:t>
        </w:r>
        <w:r w:rsidRPr="000308E6">
          <w:rPr>
            <w:sz w:val="28"/>
            <w:szCs w:val="28"/>
            <w:rtl/>
          </w:rPr>
          <w:t xml:space="preserve"> -</w:t>
        </w:r>
        <w:r w:rsidRPr="000308E6">
          <w:rPr>
            <w:sz w:val="28"/>
            <w:szCs w:val="28"/>
          </w:rPr>
          <w:t>i</w:t>
        </w:r>
        <w:r w:rsidRPr="000308E6">
          <w:rPr>
            <w:rFonts w:ascii="Arial" w:hAnsi="Arial" w:cs="Arial"/>
            <w:sz w:val="21"/>
            <w:szCs w:val="21"/>
            <w:shd w:val="clear" w:color="auto" w:fill="FFFFFF"/>
            <w:rPrChange w:id="1710" w:author="Stav Cohen" w:date="2020-09-14T13:55:00Z">
              <w:rPr>
                <w:shd w:val="clear" w:color="auto" w:fill="FFFFFF"/>
              </w:rPr>
            </w:rPrChange>
          </w:rPr>
          <w:t>nternational Joint Conference on Neural Networks</w:t>
        </w:r>
      </w:ins>
    </w:p>
    <w:p w14:paraId="2F2458A8" w14:textId="4F8EE6B5" w:rsidR="000308E6" w:rsidRDefault="000308E6" w:rsidP="000308E6">
      <w:pPr>
        <w:bidi/>
        <w:jc w:val="both"/>
        <w:rPr>
          <w:ins w:id="1711" w:author="Stav Cohen" w:date="2020-09-14T13:56:00Z"/>
          <w:sz w:val="28"/>
          <w:szCs w:val="28"/>
          <w:rtl/>
        </w:rPr>
      </w:pPr>
      <w:ins w:id="1712" w:author="Stav Cohen" w:date="2020-09-14T13:55:00Z">
        <w:r>
          <w:rPr>
            <w:rFonts w:hint="cs"/>
            <w:sz w:val="28"/>
            <w:szCs w:val="28"/>
            <w:rtl/>
          </w:rPr>
          <w:t>אשר נערכה בשנת 2011 ומטרתה היא להצליח לבנות מודל אשר יצליח לדייק בזיהוי 43 סוגים שונים של תמרורים מתוך כ50 אלף תמונות שונות</w:t>
        </w:r>
      </w:ins>
      <w:ins w:id="1713" w:author="Stav Cohen" w:date="2020-10-26T19:59:00Z">
        <w:r w:rsidR="00964AB8">
          <w:rPr>
            <w:rFonts w:hint="cs"/>
            <w:sz w:val="28"/>
            <w:szCs w:val="28"/>
            <w:rtl/>
          </w:rPr>
          <w:t xml:space="preserve"> של תמרורי </w:t>
        </w:r>
      </w:ins>
      <w:ins w:id="1714" w:author="Stav Cohen" w:date="2020-10-26T20:00:00Z">
        <w:r w:rsidR="00964AB8">
          <w:rPr>
            <w:rFonts w:hint="cs"/>
            <w:sz w:val="28"/>
            <w:szCs w:val="28"/>
            <w:rtl/>
          </w:rPr>
          <w:t>תנועה מגרמניה</w:t>
        </w:r>
      </w:ins>
      <w:ins w:id="1715" w:author="Stav Cohen" w:date="2020-09-14T13:55:00Z">
        <w:r>
          <w:rPr>
            <w:rFonts w:hint="cs"/>
            <w:sz w:val="28"/>
            <w:szCs w:val="28"/>
            <w:rtl/>
          </w:rPr>
          <w:t>.</w:t>
        </w:r>
      </w:ins>
    </w:p>
    <w:p w14:paraId="2A02711A" w14:textId="77777777" w:rsidR="000308E6" w:rsidRDefault="000308E6" w:rsidP="000308E6">
      <w:pPr>
        <w:pStyle w:val="ListParagraph"/>
        <w:bidi/>
        <w:jc w:val="center"/>
        <w:rPr>
          <w:moveTo w:id="1716" w:author="Stav Cohen" w:date="2020-09-14T13:56:00Z"/>
          <w:sz w:val="28"/>
          <w:szCs w:val="28"/>
          <w:rtl/>
        </w:rPr>
      </w:pPr>
      <w:moveToRangeStart w:id="1717" w:author="Stav Cohen" w:date="2020-09-14T13:56:00Z" w:name="move50984191"/>
      <w:moveTo w:id="1718" w:author="Stav Cohen" w:date="2020-09-14T13:56:00Z">
        <w:r w:rsidRPr="002C6899">
          <w:rPr>
            <w:rFonts w:cs="Arial"/>
            <w:noProof/>
            <w:sz w:val="28"/>
            <w:szCs w:val="28"/>
            <w:rtl/>
          </w:rPr>
          <w:lastRenderedPageBreak/>
          <w:drawing>
            <wp:inline distT="0" distB="0" distL="0" distR="0" wp14:anchorId="34C613CD" wp14:editId="2DF26E4D">
              <wp:extent cx="3397857" cy="259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4891" cy="2618065"/>
                      </a:xfrm>
                      <a:prstGeom prst="rect">
                        <a:avLst/>
                      </a:prstGeom>
                    </pic:spPr>
                  </pic:pic>
                </a:graphicData>
              </a:graphic>
            </wp:inline>
          </w:drawing>
        </w:r>
      </w:moveTo>
    </w:p>
    <w:p w14:paraId="3AB9ADB7" w14:textId="30A8D112" w:rsidR="000308E6" w:rsidRDefault="000308E6" w:rsidP="000308E6">
      <w:pPr>
        <w:pStyle w:val="ListParagraph"/>
        <w:bidi/>
        <w:jc w:val="center"/>
        <w:rPr>
          <w:moveTo w:id="1719" w:author="Stav Cohen" w:date="2020-09-14T13:56:00Z"/>
          <w:rtl/>
        </w:rPr>
      </w:pPr>
      <w:moveTo w:id="1720" w:author="Stav Cohen" w:date="2020-09-14T13:56:00Z">
        <w:r w:rsidRPr="008017A7">
          <w:rPr>
            <w:rFonts w:hint="cs"/>
            <w:rtl/>
          </w:rPr>
          <w:t xml:space="preserve">תמונה מספר </w:t>
        </w:r>
        <w:del w:id="1721" w:author="Stav Cohen" w:date="2020-09-14T14:48:00Z">
          <w:r w:rsidDel="002D2D23">
            <w:rPr>
              <w:rFonts w:hint="cs"/>
              <w:rtl/>
            </w:rPr>
            <w:delText>35</w:delText>
          </w:r>
        </w:del>
      </w:moveTo>
      <w:ins w:id="1722" w:author="Stav Cohen" w:date="2020-10-16T13:49:00Z">
        <w:r w:rsidR="00966020">
          <w:rPr>
            <w:rFonts w:hint="cs"/>
            <w:rtl/>
          </w:rPr>
          <w:t>43</w:t>
        </w:r>
      </w:ins>
      <w:moveTo w:id="1723" w:author="Stav Cohen" w:date="2020-09-14T13:56:00Z">
        <w:r>
          <w:rPr>
            <w:rFonts w:hint="cs"/>
            <w:rtl/>
          </w:rPr>
          <w:t>: המציגה חלק מסוגי התמרורים במסד הנתונים.</w:t>
        </w:r>
      </w:moveTo>
    </w:p>
    <w:p w14:paraId="154B9ACB" w14:textId="5C5A0D24" w:rsidR="000308E6" w:rsidRPr="000308E6" w:rsidRDefault="000308E6">
      <w:pPr>
        <w:bidi/>
        <w:jc w:val="both"/>
        <w:rPr>
          <w:ins w:id="1724" w:author="Stav Cohen" w:date="2020-09-14T13:59:00Z"/>
          <w:sz w:val="28"/>
          <w:szCs w:val="28"/>
          <w:rtl/>
          <w:rPrChange w:id="1725" w:author="Stav Cohen" w:date="2020-09-14T14:02:00Z">
            <w:rPr>
              <w:ins w:id="1726" w:author="Stav Cohen" w:date="2020-09-14T13:59:00Z"/>
              <w:rtl/>
            </w:rPr>
          </w:rPrChange>
        </w:rPr>
        <w:pPrChange w:id="1727" w:author="Stav Cohen" w:date="2020-09-14T14:02:00Z">
          <w:pPr>
            <w:pStyle w:val="ListParagraph"/>
            <w:bidi/>
            <w:jc w:val="both"/>
          </w:pPr>
        </w:pPrChange>
      </w:pPr>
      <w:moveTo w:id="1728" w:author="Stav Cohen" w:date="2020-09-14T13:56:00Z">
        <w:r w:rsidRPr="000308E6">
          <w:rPr>
            <w:rFonts w:hint="eastAsia"/>
            <w:sz w:val="28"/>
            <w:szCs w:val="28"/>
            <w:rtl/>
            <w:rPrChange w:id="1729" w:author="Stav Cohen" w:date="2020-09-14T14:02:00Z">
              <w:rPr>
                <w:rFonts w:hint="eastAsia"/>
                <w:rtl/>
              </w:rPr>
            </w:rPrChange>
          </w:rPr>
          <w:t>ניתן</w:t>
        </w:r>
        <w:r w:rsidRPr="000308E6">
          <w:rPr>
            <w:sz w:val="28"/>
            <w:szCs w:val="28"/>
            <w:rtl/>
            <w:rPrChange w:id="1730" w:author="Stav Cohen" w:date="2020-09-14T14:02:00Z">
              <w:rPr>
                <w:rtl/>
              </w:rPr>
            </w:rPrChange>
          </w:rPr>
          <w:t xml:space="preserve"> לראות בתמונה מספר </w:t>
        </w:r>
        <w:del w:id="1731" w:author="Stav Cohen" w:date="2020-09-14T14:48:00Z">
          <w:r w:rsidRPr="000308E6" w:rsidDel="002D2D23">
            <w:rPr>
              <w:sz w:val="28"/>
              <w:szCs w:val="28"/>
              <w:rtl/>
              <w:rPrChange w:id="1732" w:author="Stav Cohen" w:date="2020-09-14T14:02:00Z">
                <w:rPr>
                  <w:rtl/>
                </w:rPr>
              </w:rPrChange>
            </w:rPr>
            <w:delText>35</w:delText>
          </w:r>
        </w:del>
      </w:moveTo>
      <w:ins w:id="1733" w:author="Stav Cohen" w:date="2020-10-16T13:49:00Z">
        <w:r w:rsidR="00966020">
          <w:rPr>
            <w:rFonts w:hint="cs"/>
            <w:sz w:val="28"/>
            <w:szCs w:val="28"/>
            <w:rtl/>
          </w:rPr>
          <w:t>43</w:t>
        </w:r>
      </w:ins>
      <w:moveTo w:id="1734" w:author="Stav Cohen" w:date="2020-09-14T13:56:00Z">
        <w:r w:rsidRPr="000308E6">
          <w:rPr>
            <w:sz w:val="28"/>
            <w:szCs w:val="28"/>
            <w:rtl/>
            <w:rPrChange w:id="1735" w:author="Stav Cohen" w:date="2020-09-14T14:02:00Z">
              <w:rPr>
                <w:rtl/>
              </w:rPr>
            </w:rPrChange>
          </w:rPr>
          <w:t xml:space="preserve"> כמה קטגוריות שונות של תמרורים המופיעים במסד הנתונים עליו עבדתי לשם בניית המודל.</w:t>
        </w:r>
      </w:moveTo>
    </w:p>
    <w:p w14:paraId="46708AAE" w14:textId="5999580F" w:rsidR="000308E6" w:rsidDel="00E32C23" w:rsidRDefault="000308E6" w:rsidP="000308E6">
      <w:pPr>
        <w:bidi/>
        <w:rPr>
          <w:del w:id="1736" w:author="Stav Cohen" w:date="2020-09-14T14:00:00Z"/>
          <w:sz w:val="28"/>
          <w:szCs w:val="28"/>
          <w:rtl/>
        </w:rPr>
      </w:pPr>
      <w:ins w:id="1737" w:author="Stav Cohen" w:date="2020-09-14T13:59:00Z">
        <w:r w:rsidRPr="000308E6">
          <w:rPr>
            <w:rFonts w:hint="eastAsia"/>
            <w:sz w:val="28"/>
            <w:szCs w:val="28"/>
            <w:rtl/>
            <w:rPrChange w:id="1738" w:author="Stav Cohen" w:date="2020-09-14T14:02:00Z">
              <w:rPr>
                <w:rFonts w:hint="eastAsia"/>
                <w:rtl/>
              </w:rPr>
            </w:rPrChange>
          </w:rPr>
          <w:t>ניתן</w:t>
        </w:r>
        <w:r w:rsidRPr="000308E6">
          <w:rPr>
            <w:sz w:val="28"/>
            <w:szCs w:val="28"/>
            <w:rtl/>
            <w:rPrChange w:id="1739" w:author="Stav Cohen" w:date="2020-09-14T14:02:00Z">
              <w:rPr>
                <w:rtl/>
              </w:rPr>
            </w:rPrChange>
          </w:rPr>
          <w:t xml:space="preserve"> </w:t>
        </w:r>
        <w:r w:rsidRPr="000308E6">
          <w:rPr>
            <w:rFonts w:hint="eastAsia"/>
            <w:sz w:val="28"/>
            <w:szCs w:val="28"/>
            <w:rtl/>
            <w:rPrChange w:id="1740" w:author="Stav Cohen" w:date="2020-09-14T14:02:00Z">
              <w:rPr>
                <w:rFonts w:hint="eastAsia"/>
                <w:rtl/>
              </w:rPr>
            </w:rPrChange>
          </w:rPr>
          <w:t>לראות</w:t>
        </w:r>
        <w:r w:rsidRPr="000308E6">
          <w:rPr>
            <w:sz w:val="28"/>
            <w:szCs w:val="28"/>
            <w:rtl/>
            <w:rPrChange w:id="1741" w:author="Stav Cohen" w:date="2020-09-14T14:02:00Z">
              <w:rPr>
                <w:rtl/>
              </w:rPr>
            </w:rPrChange>
          </w:rPr>
          <w:t xml:space="preserve"> </w:t>
        </w:r>
        <w:r w:rsidRPr="000308E6">
          <w:rPr>
            <w:rFonts w:hint="eastAsia"/>
            <w:sz w:val="28"/>
            <w:szCs w:val="28"/>
            <w:rtl/>
            <w:rPrChange w:id="1742" w:author="Stav Cohen" w:date="2020-09-14T14:02:00Z">
              <w:rPr>
                <w:rFonts w:hint="eastAsia"/>
                <w:rtl/>
              </w:rPr>
            </w:rPrChange>
          </w:rPr>
          <w:t>גם</w:t>
        </w:r>
        <w:r w:rsidRPr="000308E6">
          <w:rPr>
            <w:sz w:val="28"/>
            <w:szCs w:val="28"/>
            <w:rtl/>
            <w:rPrChange w:id="1743" w:author="Stav Cohen" w:date="2020-09-14T14:02:00Z">
              <w:rPr>
                <w:rtl/>
              </w:rPr>
            </w:rPrChange>
          </w:rPr>
          <w:t xml:space="preserve"> </w:t>
        </w:r>
        <w:r w:rsidRPr="000308E6">
          <w:rPr>
            <w:rFonts w:hint="eastAsia"/>
            <w:sz w:val="28"/>
            <w:szCs w:val="28"/>
            <w:rtl/>
            <w:rPrChange w:id="1744" w:author="Stav Cohen" w:date="2020-09-14T14:02:00Z">
              <w:rPr>
                <w:rFonts w:hint="eastAsia"/>
                <w:rtl/>
              </w:rPr>
            </w:rPrChange>
          </w:rPr>
          <w:t>כי</w:t>
        </w:r>
        <w:r w:rsidRPr="000308E6">
          <w:rPr>
            <w:sz w:val="28"/>
            <w:szCs w:val="28"/>
            <w:rtl/>
            <w:rPrChange w:id="1745" w:author="Stav Cohen" w:date="2020-09-14T14:02:00Z">
              <w:rPr>
                <w:rtl/>
              </w:rPr>
            </w:rPrChange>
          </w:rPr>
          <w:t xml:space="preserve"> </w:t>
        </w:r>
        <w:r w:rsidRPr="000308E6">
          <w:rPr>
            <w:rFonts w:hint="eastAsia"/>
            <w:sz w:val="28"/>
            <w:szCs w:val="28"/>
            <w:rtl/>
            <w:rPrChange w:id="1746" w:author="Stav Cohen" w:date="2020-09-14T14:02:00Z">
              <w:rPr>
                <w:rFonts w:hint="eastAsia"/>
                <w:rtl/>
              </w:rPr>
            </w:rPrChange>
          </w:rPr>
          <w:t>חלק</w:t>
        </w:r>
        <w:r w:rsidRPr="000308E6">
          <w:rPr>
            <w:sz w:val="28"/>
            <w:szCs w:val="28"/>
            <w:rtl/>
            <w:rPrChange w:id="1747" w:author="Stav Cohen" w:date="2020-09-14T14:02:00Z">
              <w:rPr>
                <w:rtl/>
              </w:rPr>
            </w:rPrChange>
          </w:rPr>
          <w:t xml:space="preserve"> </w:t>
        </w:r>
        <w:r w:rsidRPr="000308E6">
          <w:rPr>
            <w:rFonts w:hint="eastAsia"/>
            <w:sz w:val="28"/>
            <w:szCs w:val="28"/>
            <w:rtl/>
            <w:rPrChange w:id="1748" w:author="Stav Cohen" w:date="2020-09-14T14:02:00Z">
              <w:rPr>
                <w:rFonts w:hint="eastAsia"/>
                <w:rtl/>
              </w:rPr>
            </w:rPrChange>
          </w:rPr>
          <w:t>מהתמרורים</w:t>
        </w:r>
        <w:r w:rsidRPr="000308E6">
          <w:rPr>
            <w:sz w:val="28"/>
            <w:szCs w:val="28"/>
            <w:rtl/>
            <w:rPrChange w:id="1749" w:author="Stav Cohen" w:date="2020-09-14T14:02:00Z">
              <w:rPr>
                <w:rtl/>
              </w:rPr>
            </w:rPrChange>
          </w:rPr>
          <w:t xml:space="preserve"> </w:t>
        </w:r>
        <w:r w:rsidRPr="000308E6">
          <w:rPr>
            <w:rFonts w:hint="eastAsia"/>
            <w:sz w:val="28"/>
            <w:szCs w:val="28"/>
            <w:rtl/>
            <w:rPrChange w:id="1750" w:author="Stav Cohen" w:date="2020-09-14T14:02:00Z">
              <w:rPr>
                <w:rFonts w:hint="eastAsia"/>
                <w:rtl/>
              </w:rPr>
            </w:rPrChange>
          </w:rPr>
          <w:t>מטושטשים</w:t>
        </w:r>
        <w:r w:rsidRPr="000308E6">
          <w:rPr>
            <w:sz w:val="28"/>
            <w:szCs w:val="28"/>
            <w:rtl/>
            <w:rPrChange w:id="1751" w:author="Stav Cohen" w:date="2020-09-14T14:02:00Z">
              <w:rPr>
                <w:rtl/>
              </w:rPr>
            </w:rPrChange>
          </w:rPr>
          <w:t xml:space="preserve">, </w:t>
        </w:r>
        <w:r w:rsidRPr="000308E6">
          <w:rPr>
            <w:rFonts w:hint="eastAsia"/>
            <w:sz w:val="28"/>
            <w:szCs w:val="28"/>
            <w:rtl/>
            <w:rPrChange w:id="1752" w:author="Stav Cohen" w:date="2020-09-14T14:02:00Z">
              <w:rPr>
                <w:rFonts w:hint="eastAsia"/>
                <w:rtl/>
              </w:rPr>
            </w:rPrChange>
          </w:rPr>
          <w:t>חשוכים</w:t>
        </w:r>
        <w:r w:rsidRPr="000308E6">
          <w:rPr>
            <w:sz w:val="28"/>
            <w:szCs w:val="28"/>
            <w:rtl/>
            <w:rPrChange w:id="1753" w:author="Stav Cohen" w:date="2020-09-14T14:02:00Z">
              <w:rPr>
                <w:rtl/>
              </w:rPr>
            </w:rPrChange>
          </w:rPr>
          <w:t xml:space="preserve">, </w:t>
        </w:r>
        <w:r w:rsidRPr="000308E6">
          <w:rPr>
            <w:rFonts w:hint="eastAsia"/>
            <w:sz w:val="28"/>
            <w:szCs w:val="28"/>
            <w:rtl/>
            <w:rPrChange w:id="1754" w:author="Stav Cohen" w:date="2020-09-14T14:02:00Z">
              <w:rPr>
                <w:rFonts w:hint="eastAsia"/>
                <w:rtl/>
              </w:rPr>
            </w:rPrChange>
          </w:rPr>
          <w:t>לא</w:t>
        </w:r>
        <w:r w:rsidRPr="000308E6">
          <w:rPr>
            <w:sz w:val="28"/>
            <w:szCs w:val="28"/>
            <w:rtl/>
            <w:rPrChange w:id="1755" w:author="Stav Cohen" w:date="2020-09-14T14:02:00Z">
              <w:rPr>
                <w:rtl/>
              </w:rPr>
            </w:rPrChange>
          </w:rPr>
          <w:t xml:space="preserve"> </w:t>
        </w:r>
        <w:r w:rsidRPr="000308E6">
          <w:rPr>
            <w:rFonts w:hint="eastAsia"/>
            <w:sz w:val="28"/>
            <w:szCs w:val="28"/>
            <w:rtl/>
            <w:rPrChange w:id="1756" w:author="Stav Cohen" w:date="2020-09-14T14:02:00Z">
              <w:rPr>
                <w:rFonts w:hint="eastAsia"/>
                <w:rtl/>
              </w:rPr>
            </w:rPrChange>
          </w:rPr>
          <w:t>ברורים</w:t>
        </w:r>
        <w:r w:rsidRPr="000308E6">
          <w:rPr>
            <w:sz w:val="28"/>
            <w:szCs w:val="28"/>
            <w:rtl/>
            <w:rPrChange w:id="1757" w:author="Stav Cohen" w:date="2020-09-14T14:02:00Z">
              <w:rPr>
                <w:rtl/>
              </w:rPr>
            </w:rPrChange>
          </w:rPr>
          <w:t>.</w:t>
        </w:r>
      </w:ins>
    </w:p>
    <w:p w14:paraId="6AD429DD" w14:textId="31EA01F6" w:rsidR="00E32C23" w:rsidRDefault="00E32C23" w:rsidP="00E32C23">
      <w:pPr>
        <w:bidi/>
        <w:rPr>
          <w:ins w:id="1758" w:author="Stav Cohen" w:date="2020-09-14T14:04:00Z"/>
          <w:sz w:val="28"/>
          <w:szCs w:val="28"/>
          <w:rtl/>
        </w:rPr>
      </w:pPr>
    </w:p>
    <w:p w14:paraId="0F12CC16" w14:textId="531085AA" w:rsidR="000308E6" w:rsidRDefault="00E32C23" w:rsidP="00E32C23">
      <w:pPr>
        <w:bidi/>
        <w:rPr>
          <w:ins w:id="1759" w:author="Stav Cohen" w:date="2020-09-14T14:43:00Z"/>
          <w:sz w:val="28"/>
          <w:szCs w:val="28"/>
          <w:rtl/>
        </w:rPr>
      </w:pPr>
      <w:ins w:id="1760" w:author="Stav Cohen" w:date="2020-09-14T14:04:00Z">
        <w:r>
          <w:rPr>
            <w:rFonts w:hint="cs"/>
            <w:sz w:val="28"/>
            <w:szCs w:val="28"/>
            <w:rtl/>
          </w:rPr>
          <w:t xml:space="preserve">בבסיס נתונים זה ישנם 39,209 תמונות שונות </w:t>
        </w:r>
      </w:ins>
      <w:ins w:id="1761" w:author="Stav Cohen" w:date="2020-09-14T14:05:00Z">
        <w:r>
          <w:rPr>
            <w:rFonts w:hint="cs"/>
            <w:sz w:val="28"/>
            <w:szCs w:val="28"/>
            <w:rtl/>
          </w:rPr>
          <w:t>לשם אימון המודל, 12,630 תמונות לשם בחינת המודל לערך סיום האימון.</w:t>
        </w:r>
      </w:ins>
      <w:moveToRangeEnd w:id="1717"/>
    </w:p>
    <w:p w14:paraId="3BE49E3B" w14:textId="60940272" w:rsidR="003F7AA4" w:rsidRDefault="003F7AA4" w:rsidP="003F7AA4">
      <w:pPr>
        <w:bidi/>
        <w:rPr>
          <w:ins w:id="1762" w:author="Stav Cohen" w:date="2020-09-14T14:43:00Z"/>
          <w:sz w:val="28"/>
          <w:szCs w:val="28"/>
          <w:rtl/>
        </w:rPr>
      </w:pPr>
    </w:p>
    <w:p w14:paraId="292ECC19" w14:textId="0358AF28" w:rsidR="003F7AA4" w:rsidRDefault="003F7AA4" w:rsidP="003F7AA4">
      <w:pPr>
        <w:bidi/>
        <w:rPr>
          <w:ins w:id="1763" w:author="Stav Cohen" w:date="2020-09-14T14:43:00Z"/>
          <w:sz w:val="28"/>
          <w:szCs w:val="28"/>
          <w:rtl/>
        </w:rPr>
      </w:pPr>
    </w:p>
    <w:p w14:paraId="7C443D5C" w14:textId="60F2FC97" w:rsidR="003F7AA4" w:rsidRDefault="003F7AA4" w:rsidP="003F7AA4">
      <w:pPr>
        <w:bidi/>
        <w:rPr>
          <w:ins w:id="1764" w:author="Stav Cohen" w:date="2020-09-14T14:43:00Z"/>
          <w:sz w:val="28"/>
          <w:szCs w:val="28"/>
          <w:rtl/>
        </w:rPr>
      </w:pPr>
    </w:p>
    <w:p w14:paraId="64D10498" w14:textId="41AA2FF5" w:rsidR="003F7AA4" w:rsidRDefault="003F7AA4" w:rsidP="003F7AA4">
      <w:pPr>
        <w:bidi/>
        <w:rPr>
          <w:ins w:id="1765" w:author="Stav Cohen" w:date="2020-09-14T14:43:00Z"/>
          <w:sz w:val="28"/>
          <w:szCs w:val="28"/>
          <w:rtl/>
        </w:rPr>
      </w:pPr>
    </w:p>
    <w:p w14:paraId="38FEA3B2" w14:textId="1BDAA767" w:rsidR="003F7AA4" w:rsidRDefault="003F7AA4" w:rsidP="003F7AA4">
      <w:pPr>
        <w:bidi/>
        <w:rPr>
          <w:ins w:id="1766" w:author="Stav Cohen" w:date="2020-09-14T14:43:00Z"/>
          <w:sz w:val="28"/>
          <w:szCs w:val="28"/>
          <w:rtl/>
        </w:rPr>
      </w:pPr>
    </w:p>
    <w:p w14:paraId="2E54D5B0" w14:textId="07968E6B" w:rsidR="003F7AA4" w:rsidRDefault="003F7AA4" w:rsidP="003F7AA4">
      <w:pPr>
        <w:bidi/>
        <w:rPr>
          <w:ins w:id="1767" w:author="Stav Cohen" w:date="2020-09-14T14:43:00Z"/>
          <w:sz w:val="28"/>
          <w:szCs w:val="28"/>
          <w:rtl/>
        </w:rPr>
      </w:pPr>
    </w:p>
    <w:p w14:paraId="35E24B4E" w14:textId="456FBE29" w:rsidR="003F7AA4" w:rsidRDefault="003F7AA4" w:rsidP="003F7AA4">
      <w:pPr>
        <w:bidi/>
        <w:rPr>
          <w:ins w:id="1768" w:author="Stav Cohen" w:date="2020-09-14T14:43:00Z"/>
          <w:sz w:val="28"/>
          <w:szCs w:val="28"/>
          <w:rtl/>
        </w:rPr>
      </w:pPr>
    </w:p>
    <w:p w14:paraId="6ADF0807" w14:textId="0943EC48" w:rsidR="003F7AA4" w:rsidRDefault="003F7AA4" w:rsidP="003F7AA4">
      <w:pPr>
        <w:bidi/>
        <w:rPr>
          <w:ins w:id="1769" w:author="Stav Cohen" w:date="2020-09-14T14:43:00Z"/>
          <w:sz w:val="28"/>
          <w:szCs w:val="28"/>
          <w:rtl/>
        </w:rPr>
      </w:pPr>
    </w:p>
    <w:p w14:paraId="0DCC43D3" w14:textId="7052BBEF" w:rsidR="003F7AA4" w:rsidRDefault="003F7AA4" w:rsidP="003F7AA4">
      <w:pPr>
        <w:bidi/>
        <w:rPr>
          <w:ins w:id="1770" w:author="Stav Cohen" w:date="2020-09-14T14:43:00Z"/>
          <w:sz w:val="28"/>
          <w:szCs w:val="28"/>
          <w:rtl/>
        </w:rPr>
      </w:pPr>
    </w:p>
    <w:p w14:paraId="3100A833" w14:textId="3151852F" w:rsidR="003F7AA4" w:rsidRDefault="003F7AA4" w:rsidP="003F7AA4">
      <w:pPr>
        <w:bidi/>
        <w:rPr>
          <w:ins w:id="1771" w:author="Stav Cohen" w:date="2020-09-14T14:43:00Z"/>
          <w:sz w:val="28"/>
          <w:szCs w:val="28"/>
          <w:rtl/>
        </w:rPr>
      </w:pPr>
    </w:p>
    <w:p w14:paraId="1F6F1C24" w14:textId="0497502C" w:rsidR="003F7AA4" w:rsidRDefault="003F7AA4" w:rsidP="003F7AA4">
      <w:pPr>
        <w:bidi/>
        <w:rPr>
          <w:ins w:id="1772" w:author="Stav Cohen" w:date="2020-09-14T14:43:00Z"/>
          <w:sz w:val="28"/>
          <w:szCs w:val="28"/>
          <w:rtl/>
        </w:rPr>
      </w:pPr>
    </w:p>
    <w:p w14:paraId="3BEB5936" w14:textId="77777777" w:rsidR="003F7AA4" w:rsidRPr="000308E6" w:rsidRDefault="003F7AA4">
      <w:pPr>
        <w:bidi/>
        <w:rPr>
          <w:ins w:id="1773" w:author="Stav Cohen" w:date="2020-09-14T13:54:00Z"/>
          <w:sz w:val="28"/>
          <w:szCs w:val="28"/>
          <w:rtl/>
        </w:rPr>
        <w:pPrChange w:id="1774" w:author="Stav Cohen" w:date="2020-09-14T14:43:00Z">
          <w:pPr>
            <w:bidi/>
            <w:jc w:val="both"/>
          </w:pPr>
        </w:pPrChange>
      </w:pPr>
    </w:p>
    <w:p w14:paraId="57C394B6" w14:textId="6EE1DAF4" w:rsidR="000308E6" w:rsidRDefault="000308E6" w:rsidP="000308E6">
      <w:pPr>
        <w:bidi/>
        <w:jc w:val="both"/>
        <w:rPr>
          <w:ins w:id="1775" w:author="Stav Cohen" w:date="2020-09-14T14:00:00Z"/>
          <w:b/>
          <w:bCs/>
          <w:sz w:val="32"/>
          <w:szCs w:val="32"/>
          <w:u w:val="single"/>
          <w:rtl/>
        </w:rPr>
      </w:pPr>
      <w:ins w:id="1776" w:author="Stav Cohen" w:date="2020-09-14T13:54:00Z">
        <w:r>
          <w:rPr>
            <w:rFonts w:hint="cs"/>
            <w:b/>
            <w:bCs/>
            <w:sz w:val="32"/>
            <w:szCs w:val="32"/>
            <w:u w:val="single"/>
            <w:rtl/>
          </w:rPr>
          <w:lastRenderedPageBreak/>
          <w:t xml:space="preserve">מימוש: </w:t>
        </w:r>
      </w:ins>
    </w:p>
    <w:p w14:paraId="6EFBD2B4" w14:textId="15D4F5B1" w:rsidR="000308E6" w:rsidRPr="000308E6" w:rsidDel="000308E6" w:rsidRDefault="000308E6">
      <w:pPr>
        <w:bidi/>
        <w:jc w:val="both"/>
        <w:rPr>
          <w:del w:id="1777" w:author="Stav Cohen" w:date="2020-09-14T14:02:00Z"/>
          <w:moveTo w:id="1778" w:author="Stav Cohen" w:date="2020-09-14T14:00:00Z"/>
          <w:sz w:val="28"/>
          <w:szCs w:val="28"/>
          <w:rtl/>
          <w:rPrChange w:id="1779" w:author="Stav Cohen" w:date="2020-09-14T14:00:00Z">
            <w:rPr>
              <w:del w:id="1780" w:author="Stav Cohen" w:date="2020-09-14T14:02:00Z"/>
              <w:moveTo w:id="1781" w:author="Stav Cohen" w:date="2020-09-14T14:00:00Z"/>
              <w:rtl/>
            </w:rPr>
          </w:rPrChange>
        </w:rPr>
        <w:pPrChange w:id="1782" w:author="Stav Cohen" w:date="2020-09-14T14:00:00Z">
          <w:pPr>
            <w:pStyle w:val="ListParagraph"/>
            <w:bidi/>
            <w:jc w:val="both"/>
          </w:pPr>
        </w:pPrChange>
      </w:pPr>
      <w:moveToRangeStart w:id="1783" w:author="Stav Cohen" w:date="2020-09-14T14:00:00Z" w:name="move50984446"/>
      <w:moveTo w:id="1784" w:author="Stav Cohen" w:date="2020-09-14T14:00:00Z">
        <w:r w:rsidRPr="000308E6">
          <w:rPr>
            <w:rFonts w:hint="eastAsia"/>
            <w:sz w:val="28"/>
            <w:szCs w:val="28"/>
            <w:rtl/>
            <w:rPrChange w:id="1785" w:author="Stav Cohen" w:date="2020-09-14T14:00:00Z">
              <w:rPr>
                <w:rFonts w:hint="eastAsia"/>
                <w:rtl/>
              </w:rPr>
            </w:rPrChange>
          </w:rPr>
          <w:t>החלטתי</w:t>
        </w:r>
        <w:r w:rsidRPr="000308E6">
          <w:rPr>
            <w:sz w:val="28"/>
            <w:szCs w:val="28"/>
            <w:rtl/>
            <w:rPrChange w:id="1786" w:author="Stav Cohen" w:date="2020-09-14T14:00:00Z">
              <w:rPr>
                <w:rtl/>
              </w:rPr>
            </w:rPrChange>
          </w:rPr>
          <w:t xml:space="preserve"> לבנות מודל פשוט של רשת נוירונים מסוג –</w:t>
        </w:r>
        <w:del w:id="1787" w:author="Stav Cohen" w:date="2020-09-14T14:01:00Z">
          <w:r w:rsidRPr="000308E6" w:rsidDel="000308E6">
            <w:rPr>
              <w:sz w:val="28"/>
              <w:szCs w:val="28"/>
              <w:rtl/>
              <w:rPrChange w:id="1788" w:author="Stav Cohen" w:date="2020-09-14T14:00:00Z">
                <w:rPr>
                  <w:rtl/>
                </w:rPr>
              </w:rPrChange>
            </w:rPr>
            <w:delText xml:space="preserve"> </w:delText>
          </w:r>
        </w:del>
      </w:moveTo>
      <w:ins w:id="1789" w:author="Stav Cohen" w:date="2020-09-14T14:01:00Z">
        <w:r>
          <w:rPr>
            <w:rFonts w:hint="cs"/>
            <w:sz w:val="28"/>
            <w:szCs w:val="28"/>
            <w:rtl/>
          </w:rPr>
          <w:t xml:space="preserve"> </w:t>
        </w:r>
        <w:r>
          <w:rPr>
            <w:rFonts w:hint="cs"/>
            <w:sz w:val="28"/>
            <w:szCs w:val="28"/>
          </w:rPr>
          <w:t>CNN</w:t>
        </w:r>
        <w:r>
          <w:rPr>
            <w:rFonts w:hint="cs"/>
            <w:sz w:val="28"/>
            <w:szCs w:val="28"/>
            <w:rtl/>
          </w:rPr>
          <w:t xml:space="preserve"> מתוך </w:t>
        </w:r>
      </w:ins>
      <w:moveTo w:id="1790" w:author="Stav Cohen" w:date="2020-09-14T14:00:00Z">
        <w:del w:id="1791" w:author="Stav Cohen" w:date="2020-09-14T14:01:00Z">
          <w:r w:rsidRPr="000308E6" w:rsidDel="000308E6">
            <w:rPr>
              <w:sz w:val="28"/>
              <w:szCs w:val="28"/>
              <w:rPrChange w:id="1792" w:author="Stav Cohen" w:date="2020-09-14T14:00:00Z">
                <w:rPr/>
              </w:rPrChange>
            </w:rPr>
            <w:delText>CNN</w:delText>
          </w:r>
          <w:r w:rsidRPr="000308E6" w:rsidDel="000308E6">
            <w:rPr>
              <w:sz w:val="28"/>
              <w:szCs w:val="28"/>
              <w:rtl/>
              <w:rPrChange w:id="1793" w:author="Stav Cohen" w:date="2020-09-14T14:00:00Z">
                <w:rPr>
                  <w:rtl/>
                </w:rPr>
              </w:rPrChange>
            </w:rPr>
            <w:delText xml:space="preserve"> באמצעות שימוש בשפת התכנות –</w:delText>
          </w:r>
          <w:r w:rsidRPr="000308E6" w:rsidDel="000308E6">
            <w:rPr>
              <w:sz w:val="28"/>
              <w:szCs w:val="28"/>
              <w:rPrChange w:id="1794" w:author="Stav Cohen" w:date="2020-09-14T14:00:00Z">
                <w:rPr/>
              </w:rPrChange>
            </w:rPr>
            <w:delText xml:space="preserve"> Python</w:delText>
          </w:r>
          <w:r w:rsidRPr="000308E6" w:rsidDel="000308E6">
            <w:rPr>
              <w:sz w:val="28"/>
              <w:szCs w:val="28"/>
              <w:rtl/>
              <w:rPrChange w:id="1795" w:author="Stav Cohen" w:date="2020-09-14T14:00:00Z">
                <w:rPr>
                  <w:rtl/>
                </w:rPr>
              </w:rPrChange>
            </w:rPr>
            <w:delText xml:space="preserve"> ושימוש עיקרי בספרייה </w:delText>
          </w:r>
          <w:r w:rsidRPr="000308E6" w:rsidDel="000308E6">
            <w:rPr>
              <w:sz w:val="28"/>
              <w:szCs w:val="28"/>
              <w:rPrChange w:id="1796" w:author="Stav Cohen" w:date="2020-09-14T14:00:00Z">
                <w:rPr/>
              </w:rPrChange>
            </w:rPr>
            <w:delText>Tensorflow</w:delText>
          </w:r>
          <w:r w:rsidRPr="000308E6" w:rsidDel="000308E6">
            <w:rPr>
              <w:sz w:val="28"/>
              <w:szCs w:val="28"/>
              <w:rtl/>
              <w:rPrChange w:id="1797" w:author="Stav Cohen" w:date="2020-09-14T14:00:00Z">
                <w:rPr>
                  <w:rtl/>
                </w:rPr>
              </w:rPrChange>
            </w:rPr>
            <w:delText xml:space="preserve"> תוך </w:delText>
          </w:r>
        </w:del>
        <w:r w:rsidRPr="000308E6">
          <w:rPr>
            <w:rFonts w:hint="eastAsia"/>
            <w:sz w:val="28"/>
            <w:szCs w:val="28"/>
            <w:rtl/>
            <w:rPrChange w:id="1798" w:author="Stav Cohen" w:date="2020-09-14T14:00:00Z">
              <w:rPr>
                <w:rFonts w:hint="eastAsia"/>
                <w:rtl/>
              </w:rPr>
            </w:rPrChange>
          </w:rPr>
          <w:t>למידה</w:t>
        </w:r>
        <w:r w:rsidRPr="000308E6">
          <w:rPr>
            <w:sz w:val="28"/>
            <w:szCs w:val="28"/>
            <w:rtl/>
            <w:rPrChange w:id="1799" w:author="Stav Cohen" w:date="2020-09-14T14:00:00Z">
              <w:rPr>
                <w:rtl/>
              </w:rPr>
            </w:rPrChange>
          </w:rPr>
          <w:t xml:space="preserve"> </w:t>
        </w:r>
        <w:r w:rsidRPr="000308E6">
          <w:rPr>
            <w:rFonts w:hint="eastAsia"/>
            <w:sz w:val="28"/>
            <w:szCs w:val="28"/>
            <w:rtl/>
            <w:rPrChange w:id="1800" w:author="Stav Cohen" w:date="2020-09-14T14:00:00Z">
              <w:rPr>
                <w:rFonts w:hint="eastAsia"/>
                <w:rtl/>
              </w:rPr>
            </w:rPrChange>
          </w:rPr>
          <w:t>מהספר</w:t>
        </w:r>
        <w:r w:rsidRPr="000308E6">
          <w:rPr>
            <w:sz w:val="28"/>
            <w:szCs w:val="28"/>
            <w:rtl/>
            <w:rPrChange w:id="1801" w:author="Stav Cohen" w:date="2020-09-14T14:00:00Z">
              <w:rPr>
                <w:rtl/>
              </w:rPr>
            </w:rPrChange>
          </w:rPr>
          <w:t xml:space="preserve"> </w:t>
        </w:r>
        <w:r w:rsidRPr="000308E6">
          <w:rPr>
            <w:rFonts w:hint="eastAsia"/>
            <w:sz w:val="28"/>
            <w:szCs w:val="28"/>
            <w:rtl/>
            <w:rPrChange w:id="1802" w:author="Stav Cohen" w:date="2020-09-14T14:00:00Z">
              <w:rPr>
                <w:rFonts w:hint="eastAsia"/>
                <w:rtl/>
              </w:rPr>
            </w:rPrChange>
          </w:rPr>
          <w:t>המצוין</w:t>
        </w:r>
        <w:r w:rsidRPr="000308E6">
          <w:rPr>
            <w:sz w:val="28"/>
            <w:szCs w:val="28"/>
            <w:rtl/>
            <w:rPrChange w:id="1803" w:author="Stav Cohen" w:date="2020-09-14T14:00:00Z">
              <w:rPr>
                <w:rtl/>
              </w:rPr>
            </w:rPrChange>
          </w:rPr>
          <w:t xml:space="preserve"> </w:t>
        </w:r>
        <w:r w:rsidRPr="000308E6">
          <w:rPr>
            <w:rFonts w:hint="eastAsia"/>
            <w:sz w:val="28"/>
            <w:szCs w:val="28"/>
            <w:rtl/>
            <w:rPrChange w:id="1804" w:author="Stav Cohen" w:date="2020-09-14T14:00:00Z">
              <w:rPr>
                <w:rFonts w:hint="eastAsia"/>
                <w:rtl/>
              </w:rPr>
            </w:rPrChange>
          </w:rPr>
          <w:t>במקור</w:t>
        </w:r>
        <w:r w:rsidRPr="000308E6">
          <w:rPr>
            <w:sz w:val="28"/>
            <w:szCs w:val="28"/>
            <w:rtl/>
            <w:rPrChange w:id="1805" w:author="Stav Cohen" w:date="2020-09-14T14:00:00Z">
              <w:rPr>
                <w:rtl/>
              </w:rPr>
            </w:rPrChange>
          </w:rPr>
          <w:t xml:space="preserve"> 12.</w:t>
        </w:r>
      </w:moveTo>
    </w:p>
    <w:p w14:paraId="4DCF2A57" w14:textId="77777777" w:rsidR="000308E6" w:rsidRPr="000308E6" w:rsidRDefault="000308E6">
      <w:pPr>
        <w:bidi/>
        <w:jc w:val="both"/>
        <w:rPr>
          <w:moveTo w:id="1806" w:author="Stav Cohen" w:date="2020-09-14T14:00:00Z"/>
          <w:sz w:val="28"/>
          <w:szCs w:val="28"/>
          <w:rtl/>
          <w:rPrChange w:id="1807" w:author="Stav Cohen" w:date="2020-09-14T14:02:00Z">
            <w:rPr>
              <w:moveTo w:id="1808" w:author="Stav Cohen" w:date="2020-09-14T14:00:00Z"/>
              <w:rtl/>
            </w:rPr>
          </w:rPrChange>
        </w:rPr>
        <w:pPrChange w:id="1809" w:author="Stav Cohen" w:date="2020-09-14T14:02:00Z">
          <w:pPr>
            <w:pStyle w:val="ListParagraph"/>
            <w:bidi/>
            <w:jc w:val="both"/>
          </w:pPr>
        </w:pPrChange>
      </w:pPr>
    </w:p>
    <w:p w14:paraId="1F983BA0" w14:textId="687ADB58" w:rsidR="000308E6" w:rsidRPr="000308E6" w:rsidRDefault="00E32C23">
      <w:pPr>
        <w:bidi/>
        <w:jc w:val="both"/>
        <w:rPr>
          <w:moveTo w:id="1810" w:author="Stav Cohen" w:date="2020-09-14T14:00:00Z"/>
          <w:sz w:val="28"/>
          <w:szCs w:val="28"/>
          <w:rtl/>
          <w:rPrChange w:id="1811" w:author="Stav Cohen" w:date="2020-09-14T14:00:00Z">
            <w:rPr>
              <w:moveTo w:id="1812" w:author="Stav Cohen" w:date="2020-09-14T14:00:00Z"/>
              <w:rtl/>
            </w:rPr>
          </w:rPrChange>
        </w:rPr>
        <w:pPrChange w:id="1813" w:author="Stav Cohen" w:date="2020-09-14T14:00:00Z">
          <w:pPr>
            <w:pStyle w:val="ListParagraph"/>
            <w:bidi/>
            <w:jc w:val="both"/>
          </w:pPr>
        </w:pPrChange>
      </w:pPr>
      <w:ins w:id="1814" w:author="Stav Cohen" w:date="2020-09-14T14:03:00Z">
        <w:r>
          <w:rPr>
            <w:rFonts w:hint="cs"/>
            <w:sz w:val="28"/>
            <w:szCs w:val="28"/>
            <w:rtl/>
          </w:rPr>
          <w:t xml:space="preserve">ראשית </w:t>
        </w:r>
      </w:ins>
      <w:moveTo w:id="1815" w:author="Stav Cohen" w:date="2020-09-14T14:00:00Z">
        <w:r w:rsidR="000308E6" w:rsidRPr="000308E6">
          <w:rPr>
            <w:rFonts w:hint="eastAsia"/>
            <w:sz w:val="28"/>
            <w:szCs w:val="28"/>
            <w:rtl/>
            <w:rPrChange w:id="1816" w:author="Stav Cohen" w:date="2020-09-14T14:00:00Z">
              <w:rPr>
                <w:rFonts w:hint="eastAsia"/>
                <w:rtl/>
              </w:rPr>
            </w:rPrChange>
          </w:rPr>
          <w:t>ביצעתי</w:t>
        </w:r>
        <w:r w:rsidR="000308E6" w:rsidRPr="000308E6">
          <w:rPr>
            <w:sz w:val="28"/>
            <w:szCs w:val="28"/>
            <w:rtl/>
            <w:rPrChange w:id="1817" w:author="Stav Cohen" w:date="2020-09-14T14:00:00Z">
              <w:rPr>
                <w:rtl/>
              </w:rPr>
            </w:rPrChange>
          </w:rPr>
          <w:t xml:space="preserve"> </w:t>
        </w:r>
        <w:r w:rsidR="000308E6" w:rsidRPr="000308E6">
          <w:rPr>
            <w:rFonts w:hint="eastAsia"/>
            <w:sz w:val="28"/>
            <w:szCs w:val="28"/>
            <w:rtl/>
            <w:rPrChange w:id="1818" w:author="Stav Cohen" w:date="2020-09-14T14:00:00Z">
              <w:rPr>
                <w:rFonts w:hint="eastAsia"/>
                <w:rtl/>
              </w:rPr>
            </w:rPrChange>
          </w:rPr>
          <w:t>חלוקה</w:t>
        </w:r>
        <w:r w:rsidR="000308E6" w:rsidRPr="000308E6">
          <w:rPr>
            <w:sz w:val="28"/>
            <w:szCs w:val="28"/>
            <w:rtl/>
            <w:rPrChange w:id="1819" w:author="Stav Cohen" w:date="2020-09-14T14:00:00Z">
              <w:rPr>
                <w:rtl/>
              </w:rPr>
            </w:rPrChange>
          </w:rPr>
          <w:t xml:space="preserve"> </w:t>
        </w:r>
        <w:r w:rsidR="000308E6" w:rsidRPr="000308E6">
          <w:rPr>
            <w:rFonts w:hint="eastAsia"/>
            <w:sz w:val="28"/>
            <w:szCs w:val="28"/>
            <w:rtl/>
            <w:rPrChange w:id="1820" w:author="Stav Cohen" w:date="2020-09-14T14:00:00Z">
              <w:rPr>
                <w:rFonts w:hint="eastAsia"/>
                <w:rtl/>
              </w:rPr>
            </w:rPrChange>
          </w:rPr>
          <w:t>של</w:t>
        </w:r>
        <w:r w:rsidR="000308E6" w:rsidRPr="000308E6">
          <w:rPr>
            <w:sz w:val="28"/>
            <w:szCs w:val="28"/>
            <w:rtl/>
            <w:rPrChange w:id="1821" w:author="Stav Cohen" w:date="2020-09-14T14:00:00Z">
              <w:rPr>
                <w:rtl/>
              </w:rPr>
            </w:rPrChange>
          </w:rPr>
          <w:t xml:space="preserve"> </w:t>
        </w:r>
        <w:r w:rsidR="000308E6" w:rsidRPr="000308E6">
          <w:rPr>
            <w:rFonts w:hint="eastAsia"/>
            <w:sz w:val="28"/>
            <w:szCs w:val="28"/>
            <w:rtl/>
            <w:rPrChange w:id="1822" w:author="Stav Cohen" w:date="2020-09-14T14:00:00Z">
              <w:rPr>
                <w:rFonts w:hint="eastAsia"/>
                <w:rtl/>
              </w:rPr>
            </w:rPrChange>
          </w:rPr>
          <w:t>בסיס</w:t>
        </w:r>
        <w:r w:rsidR="000308E6" w:rsidRPr="000308E6">
          <w:rPr>
            <w:sz w:val="28"/>
            <w:szCs w:val="28"/>
            <w:rtl/>
            <w:rPrChange w:id="1823" w:author="Stav Cohen" w:date="2020-09-14T14:00:00Z">
              <w:rPr>
                <w:rtl/>
              </w:rPr>
            </w:rPrChange>
          </w:rPr>
          <w:t xml:space="preserve"> </w:t>
        </w:r>
        <w:r w:rsidR="000308E6" w:rsidRPr="000308E6">
          <w:rPr>
            <w:rFonts w:hint="eastAsia"/>
            <w:sz w:val="28"/>
            <w:szCs w:val="28"/>
            <w:rtl/>
            <w:rPrChange w:id="1824" w:author="Stav Cohen" w:date="2020-09-14T14:00:00Z">
              <w:rPr>
                <w:rFonts w:hint="eastAsia"/>
                <w:rtl/>
              </w:rPr>
            </w:rPrChange>
          </w:rPr>
          <w:t>הנתונים</w:t>
        </w:r>
        <w:r w:rsidR="000308E6" w:rsidRPr="000308E6">
          <w:rPr>
            <w:sz w:val="28"/>
            <w:szCs w:val="28"/>
            <w:rtl/>
            <w:rPrChange w:id="1825" w:author="Stav Cohen" w:date="2020-09-14T14:00:00Z">
              <w:rPr>
                <w:rtl/>
              </w:rPr>
            </w:rPrChange>
          </w:rPr>
          <w:t xml:space="preserve"> </w:t>
        </w:r>
        <w:r w:rsidR="000308E6" w:rsidRPr="000308E6">
          <w:rPr>
            <w:rFonts w:hint="eastAsia"/>
            <w:sz w:val="28"/>
            <w:szCs w:val="28"/>
            <w:rtl/>
            <w:rPrChange w:id="1826" w:author="Stav Cohen" w:date="2020-09-14T14:00:00Z">
              <w:rPr>
                <w:rFonts w:hint="eastAsia"/>
                <w:rtl/>
              </w:rPr>
            </w:rPrChange>
          </w:rPr>
          <w:t>כך</w:t>
        </w:r>
        <w:r w:rsidR="000308E6" w:rsidRPr="000308E6">
          <w:rPr>
            <w:sz w:val="28"/>
            <w:szCs w:val="28"/>
            <w:rtl/>
            <w:rPrChange w:id="1827" w:author="Stav Cohen" w:date="2020-09-14T14:00:00Z">
              <w:rPr>
                <w:rtl/>
              </w:rPr>
            </w:rPrChange>
          </w:rPr>
          <w:t xml:space="preserve"> </w:t>
        </w:r>
        <w:r w:rsidR="000308E6" w:rsidRPr="000308E6">
          <w:rPr>
            <w:rFonts w:hint="eastAsia"/>
            <w:sz w:val="28"/>
            <w:szCs w:val="28"/>
            <w:rtl/>
            <w:rPrChange w:id="1828" w:author="Stav Cohen" w:date="2020-09-14T14:00:00Z">
              <w:rPr>
                <w:rFonts w:hint="eastAsia"/>
                <w:rtl/>
              </w:rPr>
            </w:rPrChange>
          </w:rPr>
          <w:t>ש</w:t>
        </w:r>
        <w:r w:rsidR="000308E6" w:rsidRPr="000308E6">
          <w:rPr>
            <w:sz w:val="28"/>
            <w:szCs w:val="28"/>
            <w:rtl/>
            <w:rPrChange w:id="1829" w:author="Stav Cohen" w:date="2020-09-14T14:00:00Z">
              <w:rPr>
                <w:rtl/>
              </w:rPr>
            </w:rPrChange>
          </w:rPr>
          <w:t xml:space="preserve">80% </w:t>
        </w:r>
        <w:r w:rsidR="000308E6" w:rsidRPr="000308E6">
          <w:rPr>
            <w:rFonts w:hint="eastAsia"/>
            <w:sz w:val="28"/>
            <w:szCs w:val="28"/>
            <w:rtl/>
            <w:rPrChange w:id="1830" w:author="Stav Cohen" w:date="2020-09-14T14:00:00Z">
              <w:rPr>
                <w:rFonts w:hint="eastAsia"/>
                <w:rtl/>
              </w:rPr>
            </w:rPrChange>
          </w:rPr>
          <w:t>מהנתונים</w:t>
        </w:r>
      </w:moveTo>
      <w:ins w:id="1831" w:author="Stav Cohen" w:date="2020-09-14T14:06:00Z">
        <w:r>
          <w:rPr>
            <w:rFonts w:hint="cs"/>
            <w:sz w:val="28"/>
            <w:szCs w:val="28"/>
            <w:rtl/>
          </w:rPr>
          <w:t xml:space="preserve"> במסד הנתונים המיועדים לאימון המודל</w:t>
        </w:r>
      </w:ins>
      <w:moveTo w:id="1832" w:author="Stav Cohen" w:date="2020-09-14T14:00:00Z">
        <w:r w:rsidR="000308E6" w:rsidRPr="000308E6">
          <w:rPr>
            <w:sz w:val="28"/>
            <w:szCs w:val="28"/>
            <w:rtl/>
            <w:rPrChange w:id="1833" w:author="Stav Cohen" w:date="2020-09-14T14:00:00Z">
              <w:rPr>
                <w:rtl/>
              </w:rPr>
            </w:rPrChange>
          </w:rPr>
          <w:t xml:space="preserve"> ישמשו ל</w:t>
        </w:r>
        <w:r w:rsidR="000308E6" w:rsidRPr="000308E6">
          <w:rPr>
            <w:sz w:val="28"/>
            <w:szCs w:val="28"/>
            <w:rPrChange w:id="1834" w:author="Stav Cohen" w:date="2020-09-14T14:00:00Z">
              <w:rPr/>
            </w:rPrChange>
          </w:rPr>
          <w:t>Training Set</w:t>
        </w:r>
        <w:r w:rsidR="000308E6" w:rsidRPr="000308E6">
          <w:rPr>
            <w:sz w:val="28"/>
            <w:szCs w:val="28"/>
            <w:rtl/>
            <w:rPrChange w:id="1835" w:author="Stav Cohen" w:date="2020-09-14T14:00:00Z">
              <w:rPr>
                <w:rtl/>
              </w:rPr>
            </w:rPrChange>
          </w:rPr>
          <w:t>, 20%</w:t>
        </w:r>
        <w:r w:rsidR="000308E6" w:rsidRPr="000308E6">
          <w:rPr>
            <w:sz w:val="28"/>
            <w:szCs w:val="28"/>
            <w:rPrChange w:id="1836" w:author="Stav Cohen" w:date="2020-09-14T14:00:00Z">
              <w:rPr/>
            </w:rPrChange>
          </w:rPr>
          <w:t xml:space="preserve"> </w:t>
        </w:r>
        <w:r w:rsidR="000308E6" w:rsidRPr="000308E6">
          <w:rPr>
            <w:rFonts w:hint="eastAsia"/>
            <w:sz w:val="28"/>
            <w:szCs w:val="28"/>
            <w:rtl/>
            <w:rPrChange w:id="1837" w:author="Stav Cohen" w:date="2020-09-14T14:00:00Z">
              <w:rPr>
                <w:rFonts w:hint="eastAsia"/>
                <w:rtl/>
              </w:rPr>
            </w:rPrChange>
          </w:rPr>
          <w:t>ישמשו</w:t>
        </w:r>
        <w:r w:rsidR="000308E6" w:rsidRPr="000308E6">
          <w:rPr>
            <w:sz w:val="28"/>
            <w:szCs w:val="28"/>
            <w:rtl/>
            <w:rPrChange w:id="1838" w:author="Stav Cohen" w:date="2020-09-14T14:00:00Z">
              <w:rPr>
                <w:rtl/>
              </w:rPr>
            </w:rPrChange>
          </w:rPr>
          <w:t xml:space="preserve"> </w:t>
        </w:r>
        <w:r w:rsidR="000308E6" w:rsidRPr="000308E6">
          <w:rPr>
            <w:rFonts w:hint="eastAsia"/>
            <w:sz w:val="28"/>
            <w:szCs w:val="28"/>
            <w:rtl/>
            <w:rPrChange w:id="1839" w:author="Stav Cohen" w:date="2020-09-14T14:00:00Z">
              <w:rPr>
                <w:rFonts w:hint="eastAsia"/>
                <w:rtl/>
              </w:rPr>
            </w:rPrChange>
          </w:rPr>
          <w:t>ל</w:t>
        </w:r>
        <w:r w:rsidR="000308E6" w:rsidRPr="000308E6">
          <w:rPr>
            <w:sz w:val="28"/>
            <w:szCs w:val="28"/>
            <w:rPrChange w:id="1840" w:author="Stav Cohen" w:date="2020-09-14T14:00:00Z">
              <w:rPr/>
            </w:rPrChange>
          </w:rPr>
          <w:t>Validation Set</w:t>
        </w:r>
        <w:r w:rsidR="000308E6" w:rsidRPr="000308E6">
          <w:rPr>
            <w:sz w:val="28"/>
            <w:szCs w:val="28"/>
            <w:rtl/>
            <w:rPrChange w:id="1841" w:author="Stav Cohen" w:date="2020-09-14T14:00:00Z">
              <w:rPr>
                <w:rtl/>
              </w:rPr>
            </w:rPrChange>
          </w:rPr>
          <w:t xml:space="preserve">, בנוסף השתמשתי בסט נתונים נוסף אשר נמצא בבסיס הנתונים לשם </w:t>
        </w:r>
        <w:r w:rsidR="000308E6" w:rsidRPr="000308E6">
          <w:rPr>
            <w:sz w:val="28"/>
            <w:szCs w:val="28"/>
            <w:rPrChange w:id="1842" w:author="Stav Cohen" w:date="2020-09-14T14:00:00Z">
              <w:rPr/>
            </w:rPrChange>
          </w:rPr>
          <w:t>Test Set</w:t>
        </w:r>
        <w:r w:rsidR="000308E6" w:rsidRPr="000308E6">
          <w:rPr>
            <w:sz w:val="28"/>
            <w:szCs w:val="28"/>
            <w:rtl/>
            <w:rPrChange w:id="1843" w:author="Stav Cohen" w:date="2020-09-14T14:00:00Z">
              <w:rPr>
                <w:rtl/>
              </w:rPr>
            </w:rPrChange>
          </w:rPr>
          <w:t xml:space="preserve"> אשר באמצעותו אבחן את דיוק המודל "בעולם האמיתי"  לאחר שלב האימון. </w:t>
        </w:r>
      </w:moveTo>
    </w:p>
    <w:p w14:paraId="2E3431CF" w14:textId="3390AC74" w:rsidR="000308E6" w:rsidDel="000308E6" w:rsidRDefault="000308E6" w:rsidP="000308E6">
      <w:pPr>
        <w:bidi/>
        <w:jc w:val="both"/>
        <w:rPr>
          <w:del w:id="1844" w:author="Stav Cohen" w:date="2020-09-14T14:00:00Z"/>
          <w:sz w:val="28"/>
          <w:szCs w:val="28"/>
          <w:rtl/>
        </w:rPr>
      </w:pPr>
      <w:moveTo w:id="1845" w:author="Stav Cohen" w:date="2020-09-14T14:00:00Z">
        <w:r w:rsidRPr="000308E6">
          <w:rPr>
            <w:rFonts w:hint="eastAsia"/>
            <w:sz w:val="28"/>
            <w:szCs w:val="28"/>
            <w:rtl/>
            <w:rPrChange w:id="1846" w:author="Stav Cohen" w:date="2020-09-14T14:00:00Z">
              <w:rPr>
                <w:rFonts w:hint="eastAsia"/>
                <w:rtl/>
              </w:rPr>
            </w:rPrChange>
          </w:rPr>
          <w:t>כמות</w:t>
        </w:r>
        <w:r w:rsidRPr="000308E6">
          <w:rPr>
            <w:sz w:val="28"/>
            <w:szCs w:val="28"/>
            <w:rtl/>
            <w:rPrChange w:id="1847" w:author="Stav Cohen" w:date="2020-09-14T14:00:00Z">
              <w:rPr>
                <w:rtl/>
              </w:rPr>
            </w:rPrChange>
          </w:rPr>
          <w:t xml:space="preserve"> </w:t>
        </w:r>
        <w:r w:rsidRPr="000308E6">
          <w:rPr>
            <w:rFonts w:hint="eastAsia"/>
            <w:sz w:val="28"/>
            <w:szCs w:val="28"/>
            <w:rtl/>
            <w:rPrChange w:id="1848" w:author="Stav Cohen" w:date="2020-09-14T14:00:00Z">
              <w:rPr>
                <w:rFonts w:hint="eastAsia"/>
                <w:rtl/>
              </w:rPr>
            </w:rPrChange>
          </w:rPr>
          <w:t>התמונות</w:t>
        </w:r>
        <w:r w:rsidRPr="000308E6">
          <w:rPr>
            <w:sz w:val="28"/>
            <w:szCs w:val="28"/>
            <w:rtl/>
            <w:rPrChange w:id="1849" w:author="Stav Cohen" w:date="2020-09-14T14:00:00Z">
              <w:rPr>
                <w:rtl/>
              </w:rPr>
            </w:rPrChange>
          </w:rPr>
          <w:t xml:space="preserve"> </w:t>
        </w:r>
        <w:r w:rsidRPr="000308E6">
          <w:rPr>
            <w:rFonts w:hint="eastAsia"/>
            <w:sz w:val="28"/>
            <w:szCs w:val="28"/>
            <w:rtl/>
            <w:rPrChange w:id="1850" w:author="Stav Cohen" w:date="2020-09-14T14:00:00Z">
              <w:rPr>
                <w:rFonts w:hint="eastAsia"/>
                <w:rtl/>
              </w:rPr>
            </w:rPrChange>
          </w:rPr>
          <w:t>בכל</w:t>
        </w:r>
        <w:r w:rsidRPr="000308E6">
          <w:rPr>
            <w:sz w:val="28"/>
            <w:szCs w:val="28"/>
            <w:rtl/>
            <w:rPrChange w:id="1851" w:author="Stav Cohen" w:date="2020-09-14T14:00:00Z">
              <w:rPr>
                <w:rtl/>
              </w:rPr>
            </w:rPrChange>
          </w:rPr>
          <w:t xml:space="preserve"> </w:t>
        </w:r>
        <w:r w:rsidRPr="000308E6">
          <w:rPr>
            <w:rFonts w:hint="eastAsia"/>
            <w:sz w:val="28"/>
            <w:szCs w:val="28"/>
            <w:rtl/>
            <w:rPrChange w:id="1852" w:author="Stav Cohen" w:date="2020-09-14T14:00:00Z">
              <w:rPr>
                <w:rFonts w:hint="eastAsia"/>
                <w:rtl/>
              </w:rPr>
            </w:rPrChange>
          </w:rPr>
          <w:t>סט</w:t>
        </w:r>
        <w:r w:rsidRPr="000308E6">
          <w:rPr>
            <w:sz w:val="28"/>
            <w:szCs w:val="28"/>
            <w:rtl/>
            <w:rPrChange w:id="1853" w:author="Stav Cohen" w:date="2020-09-14T14:00:00Z">
              <w:rPr>
                <w:rtl/>
              </w:rPr>
            </w:rPrChange>
          </w:rPr>
          <w:t>:</w:t>
        </w:r>
      </w:moveTo>
    </w:p>
    <w:p w14:paraId="5034B834" w14:textId="77777777" w:rsidR="000308E6" w:rsidRPr="000308E6" w:rsidRDefault="000308E6">
      <w:pPr>
        <w:bidi/>
        <w:jc w:val="both"/>
        <w:rPr>
          <w:ins w:id="1854" w:author="Stav Cohen" w:date="2020-09-14T14:01:00Z"/>
          <w:moveTo w:id="1855" w:author="Stav Cohen" w:date="2020-09-14T14:00:00Z"/>
          <w:sz w:val="28"/>
          <w:szCs w:val="28"/>
          <w:rtl/>
          <w:rPrChange w:id="1856" w:author="Stav Cohen" w:date="2020-09-14T14:00:00Z">
            <w:rPr>
              <w:ins w:id="1857" w:author="Stav Cohen" w:date="2020-09-14T14:01:00Z"/>
              <w:moveTo w:id="1858" w:author="Stav Cohen" w:date="2020-09-14T14:00:00Z"/>
              <w:rtl/>
            </w:rPr>
          </w:rPrChange>
        </w:rPr>
        <w:pPrChange w:id="1859" w:author="Stav Cohen" w:date="2020-09-14T14:01:00Z">
          <w:pPr>
            <w:pStyle w:val="ListParagraph"/>
            <w:bidi/>
            <w:jc w:val="both"/>
          </w:pPr>
        </w:pPrChange>
      </w:pPr>
    </w:p>
    <w:p w14:paraId="23678D05" w14:textId="717D2526" w:rsidR="000308E6" w:rsidDel="000308E6" w:rsidRDefault="000308E6" w:rsidP="000308E6">
      <w:pPr>
        <w:bidi/>
        <w:jc w:val="both"/>
        <w:rPr>
          <w:del w:id="1860" w:author="Stav Cohen" w:date="2020-09-14T14:01:00Z"/>
          <w:sz w:val="28"/>
          <w:szCs w:val="28"/>
          <w:rtl/>
        </w:rPr>
      </w:pPr>
      <w:moveTo w:id="1861" w:author="Stav Cohen" w:date="2020-09-14T14:00:00Z">
        <w:r>
          <w:rPr>
            <w:sz w:val="28"/>
            <w:szCs w:val="28"/>
          </w:rPr>
          <w:t>Training Set</w:t>
        </w:r>
        <w:r>
          <w:rPr>
            <w:rFonts w:hint="cs"/>
            <w:sz w:val="28"/>
            <w:szCs w:val="28"/>
            <w:rtl/>
          </w:rPr>
          <w:t xml:space="preserve"> </w:t>
        </w:r>
        <w:r>
          <w:rPr>
            <w:sz w:val="28"/>
            <w:szCs w:val="28"/>
            <w:rtl/>
          </w:rPr>
          <w:t>–</w:t>
        </w:r>
        <w:r>
          <w:rPr>
            <w:rFonts w:hint="cs"/>
            <w:sz w:val="28"/>
            <w:szCs w:val="28"/>
            <w:rtl/>
          </w:rPr>
          <w:t xml:space="preserve"> 31,367 תמונות.</w:t>
        </w:r>
      </w:moveTo>
    </w:p>
    <w:p w14:paraId="69070628" w14:textId="77777777" w:rsidR="000308E6" w:rsidRDefault="000308E6">
      <w:pPr>
        <w:bidi/>
        <w:jc w:val="both"/>
        <w:rPr>
          <w:ins w:id="1862" w:author="Stav Cohen" w:date="2020-09-14T14:01:00Z"/>
          <w:moveTo w:id="1863" w:author="Stav Cohen" w:date="2020-09-14T14:00:00Z"/>
          <w:sz w:val="28"/>
          <w:szCs w:val="28"/>
          <w:rtl/>
        </w:rPr>
        <w:pPrChange w:id="1864" w:author="Stav Cohen" w:date="2020-09-14T14:01:00Z">
          <w:pPr>
            <w:pStyle w:val="ListParagraph"/>
            <w:bidi/>
            <w:jc w:val="both"/>
          </w:pPr>
        </w:pPrChange>
      </w:pPr>
    </w:p>
    <w:p w14:paraId="5699C2D8" w14:textId="61E60347" w:rsidR="000308E6" w:rsidDel="000308E6" w:rsidRDefault="000308E6" w:rsidP="000308E6">
      <w:pPr>
        <w:bidi/>
        <w:jc w:val="both"/>
        <w:rPr>
          <w:del w:id="1865" w:author="Stav Cohen" w:date="2020-09-14T14:01:00Z"/>
          <w:sz w:val="28"/>
          <w:szCs w:val="28"/>
          <w:rtl/>
        </w:rPr>
      </w:pPr>
      <w:moveTo w:id="1866" w:author="Stav Cohen" w:date="2020-09-14T14:00:00Z">
        <w:r>
          <w:rPr>
            <w:sz w:val="28"/>
            <w:szCs w:val="28"/>
          </w:rPr>
          <w:t>Validation Set</w:t>
        </w:r>
        <w:r>
          <w:rPr>
            <w:rFonts w:hint="cs"/>
            <w:sz w:val="28"/>
            <w:szCs w:val="28"/>
            <w:rtl/>
          </w:rPr>
          <w:t xml:space="preserve"> </w:t>
        </w:r>
        <w:r>
          <w:rPr>
            <w:sz w:val="28"/>
            <w:szCs w:val="28"/>
            <w:rtl/>
          </w:rPr>
          <w:t>–</w:t>
        </w:r>
        <w:r>
          <w:rPr>
            <w:rFonts w:hint="cs"/>
            <w:sz w:val="28"/>
            <w:szCs w:val="28"/>
            <w:rtl/>
          </w:rPr>
          <w:t xml:space="preserve"> 7842 תמונות.</w:t>
        </w:r>
      </w:moveTo>
    </w:p>
    <w:p w14:paraId="5018B05B" w14:textId="77777777" w:rsidR="000308E6" w:rsidRDefault="000308E6">
      <w:pPr>
        <w:bidi/>
        <w:jc w:val="both"/>
        <w:rPr>
          <w:ins w:id="1867" w:author="Stav Cohen" w:date="2020-09-14T14:01:00Z"/>
          <w:moveTo w:id="1868" w:author="Stav Cohen" w:date="2020-09-14T14:00:00Z"/>
          <w:sz w:val="28"/>
          <w:szCs w:val="28"/>
          <w:rtl/>
        </w:rPr>
        <w:pPrChange w:id="1869" w:author="Stav Cohen" w:date="2020-09-14T14:01:00Z">
          <w:pPr>
            <w:pStyle w:val="ListParagraph"/>
            <w:bidi/>
            <w:jc w:val="both"/>
          </w:pPr>
        </w:pPrChange>
      </w:pPr>
    </w:p>
    <w:p w14:paraId="63D4C3FD" w14:textId="77777777" w:rsidR="000308E6" w:rsidRDefault="000308E6">
      <w:pPr>
        <w:bidi/>
        <w:jc w:val="both"/>
        <w:rPr>
          <w:moveTo w:id="1870" w:author="Stav Cohen" w:date="2020-09-14T14:00:00Z"/>
          <w:sz w:val="28"/>
          <w:szCs w:val="28"/>
          <w:rtl/>
        </w:rPr>
        <w:pPrChange w:id="1871" w:author="Stav Cohen" w:date="2020-09-14T14:01:00Z">
          <w:pPr>
            <w:pStyle w:val="ListParagraph"/>
            <w:bidi/>
            <w:jc w:val="both"/>
          </w:pPr>
        </w:pPrChange>
      </w:pPr>
      <w:moveTo w:id="1872" w:author="Stav Cohen" w:date="2020-09-14T14:00:00Z">
        <w:r>
          <w:rPr>
            <w:sz w:val="28"/>
            <w:szCs w:val="28"/>
          </w:rPr>
          <w:t>Test Set</w:t>
        </w:r>
        <w:r>
          <w:rPr>
            <w:rFonts w:hint="cs"/>
            <w:sz w:val="28"/>
            <w:szCs w:val="28"/>
            <w:rtl/>
          </w:rPr>
          <w:t xml:space="preserve"> </w:t>
        </w:r>
        <w:r>
          <w:rPr>
            <w:sz w:val="28"/>
            <w:szCs w:val="28"/>
            <w:rtl/>
          </w:rPr>
          <w:t>–</w:t>
        </w:r>
        <w:r>
          <w:rPr>
            <w:rFonts w:hint="cs"/>
            <w:sz w:val="28"/>
            <w:szCs w:val="28"/>
            <w:rtl/>
          </w:rPr>
          <w:t xml:space="preserve"> 12630 תמונות.</w:t>
        </w:r>
      </w:moveTo>
    </w:p>
    <w:p w14:paraId="746FB3D9" w14:textId="519C047B" w:rsidR="000308E6" w:rsidRDefault="000308E6" w:rsidP="000308E6">
      <w:pPr>
        <w:bidi/>
        <w:jc w:val="both"/>
        <w:rPr>
          <w:ins w:id="1873" w:author="Stav Cohen" w:date="2020-09-14T14:18:00Z"/>
          <w:sz w:val="28"/>
          <w:szCs w:val="28"/>
          <w:rtl/>
        </w:rPr>
      </w:pPr>
      <w:moveTo w:id="1874" w:author="Stav Cohen" w:date="2020-09-14T14:00:00Z">
        <w:r w:rsidRPr="000308E6">
          <w:rPr>
            <w:rFonts w:hint="eastAsia"/>
            <w:sz w:val="28"/>
            <w:szCs w:val="28"/>
            <w:rtl/>
            <w:rPrChange w:id="1875" w:author="Stav Cohen" w:date="2020-09-14T14:01:00Z">
              <w:rPr>
                <w:rFonts w:hint="eastAsia"/>
                <w:rtl/>
              </w:rPr>
            </w:rPrChange>
          </w:rPr>
          <w:t>כמות</w:t>
        </w:r>
        <w:r w:rsidRPr="000308E6">
          <w:rPr>
            <w:sz w:val="28"/>
            <w:szCs w:val="28"/>
            <w:rtl/>
            <w:rPrChange w:id="1876" w:author="Stav Cohen" w:date="2020-09-14T14:01:00Z">
              <w:rPr>
                <w:rtl/>
              </w:rPr>
            </w:rPrChange>
          </w:rPr>
          <w:t xml:space="preserve"> </w:t>
        </w:r>
        <w:r w:rsidRPr="000308E6">
          <w:rPr>
            <w:rFonts w:hint="eastAsia"/>
            <w:sz w:val="28"/>
            <w:szCs w:val="28"/>
            <w:rtl/>
            <w:rPrChange w:id="1877" w:author="Stav Cohen" w:date="2020-09-14T14:01:00Z">
              <w:rPr>
                <w:rFonts w:hint="eastAsia"/>
                <w:rtl/>
              </w:rPr>
            </w:rPrChange>
          </w:rPr>
          <w:t>הנתונים</w:t>
        </w:r>
        <w:r w:rsidRPr="000308E6">
          <w:rPr>
            <w:sz w:val="28"/>
            <w:szCs w:val="28"/>
            <w:rtl/>
            <w:rPrChange w:id="1878" w:author="Stav Cohen" w:date="2020-09-14T14:01:00Z">
              <w:rPr>
                <w:rtl/>
              </w:rPr>
            </w:rPrChange>
          </w:rPr>
          <w:t xml:space="preserve"> </w:t>
        </w:r>
        <w:r w:rsidRPr="000308E6">
          <w:rPr>
            <w:rFonts w:hint="eastAsia"/>
            <w:sz w:val="28"/>
            <w:szCs w:val="28"/>
            <w:rtl/>
            <w:rPrChange w:id="1879" w:author="Stav Cohen" w:date="2020-09-14T14:01:00Z">
              <w:rPr>
                <w:rFonts w:hint="eastAsia"/>
                <w:rtl/>
              </w:rPr>
            </w:rPrChange>
          </w:rPr>
          <w:t>בבסיס</w:t>
        </w:r>
        <w:r w:rsidRPr="000308E6">
          <w:rPr>
            <w:sz w:val="28"/>
            <w:szCs w:val="28"/>
            <w:rtl/>
            <w:rPrChange w:id="1880" w:author="Stav Cohen" w:date="2020-09-14T14:01:00Z">
              <w:rPr>
                <w:rtl/>
              </w:rPr>
            </w:rPrChange>
          </w:rPr>
          <w:t xml:space="preserve"> </w:t>
        </w:r>
        <w:r w:rsidRPr="000308E6">
          <w:rPr>
            <w:rFonts w:hint="eastAsia"/>
            <w:sz w:val="28"/>
            <w:szCs w:val="28"/>
            <w:rtl/>
            <w:rPrChange w:id="1881" w:author="Stav Cohen" w:date="2020-09-14T14:01:00Z">
              <w:rPr>
                <w:rFonts w:hint="eastAsia"/>
                <w:rtl/>
              </w:rPr>
            </w:rPrChange>
          </w:rPr>
          <w:t>הנתונים</w:t>
        </w:r>
        <w:r w:rsidRPr="000308E6">
          <w:rPr>
            <w:sz w:val="28"/>
            <w:szCs w:val="28"/>
            <w:rtl/>
            <w:rPrChange w:id="1882" w:author="Stav Cohen" w:date="2020-09-14T14:01:00Z">
              <w:rPr>
                <w:rtl/>
              </w:rPr>
            </w:rPrChange>
          </w:rPr>
          <w:t xml:space="preserve"> </w:t>
        </w:r>
        <w:r w:rsidRPr="000308E6">
          <w:rPr>
            <w:rFonts w:hint="eastAsia"/>
            <w:sz w:val="28"/>
            <w:szCs w:val="28"/>
            <w:rtl/>
            <w:rPrChange w:id="1883" w:author="Stav Cohen" w:date="2020-09-14T14:01:00Z">
              <w:rPr>
                <w:rFonts w:hint="eastAsia"/>
                <w:rtl/>
              </w:rPr>
            </w:rPrChange>
          </w:rPr>
          <w:t>הזה</w:t>
        </w:r>
        <w:r w:rsidRPr="000308E6">
          <w:rPr>
            <w:sz w:val="28"/>
            <w:szCs w:val="28"/>
            <w:rtl/>
            <w:rPrChange w:id="1884" w:author="Stav Cohen" w:date="2020-09-14T14:01:00Z">
              <w:rPr>
                <w:rtl/>
              </w:rPr>
            </w:rPrChange>
          </w:rPr>
          <w:t xml:space="preserve"> </w:t>
        </w:r>
        <w:r w:rsidRPr="000308E6">
          <w:rPr>
            <w:rFonts w:hint="eastAsia"/>
            <w:sz w:val="28"/>
            <w:szCs w:val="28"/>
            <w:rtl/>
            <w:rPrChange w:id="1885" w:author="Stav Cohen" w:date="2020-09-14T14:01:00Z">
              <w:rPr>
                <w:rFonts w:hint="eastAsia"/>
                <w:rtl/>
              </w:rPr>
            </w:rPrChange>
          </w:rPr>
          <w:t>ד</w:t>
        </w:r>
        <w:del w:id="1886" w:author="Stav Cohen" w:date="2020-10-26T20:00:00Z">
          <w:r w:rsidRPr="000308E6" w:rsidDel="00964AB8">
            <w:rPr>
              <w:rFonts w:hint="eastAsia"/>
              <w:sz w:val="28"/>
              <w:szCs w:val="28"/>
              <w:rtl/>
              <w:rPrChange w:id="1887" w:author="Stav Cohen" w:date="2020-09-14T14:01:00Z">
                <w:rPr>
                  <w:rFonts w:hint="eastAsia"/>
                  <w:rtl/>
                </w:rPr>
              </w:rPrChange>
            </w:rPr>
            <w:delText>י</w:delText>
          </w:r>
        </w:del>
        <w:r w:rsidRPr="000308E6">
          <w:rPr>
            <w:rFonts w:hint="eastAsia"/>
            <w:sz w:val="28"/>
            <w:szCs w:val="28"/>
            <w:rtl/>
            <w:rPrChange w:id="1888" w:author="Stav Cohen" w:date="2020-09-14T14:01:00Z">
              <w:rPr>
                <w:rFonts w:hint="eastAsia"/>
                <w:rtl/>
              </w:rPr>
            </w:rPrChange>
          </w:rPr>
          <w:t>י</w:t>
        </w:r>
        <w:r w:rsidRPr="000308E6">
          <w:rPr>
            <w:sz w:val="28"/>
            <w:szCs w:val="28"/>
            <w:rtl/>
            <w:rPrChange w:id="1889" w:author="Stav Cohen" w:date="2020-09-14T14:01:00Z">
              <w:rPr>
                <w:rtl/>
              </w:rPr>
            </w:rPrChange>
          </w:rPr>
          <w:t xml:space="preserve"> </w:t>
        </w:r>
        <w:r w:rsidRPr="000308E6">
          <w:rPr>
            <w:rFonts w:hint="eastAsia"/>
            <w:sz w:val="28"/>
            <w:szCs w:val="28"/>
            <w:rtl/>
            <w:rPrChange w:id="1890" w:author="Stav Cohen" w:date="2020-09-14T14:01:00Z">
              <w:rPr>
                <w:rFonts w:hint="eastAsia"/>
                <w:rtl/>
              </w:rPr>
            </w:rPrChange>
          </w:rPr>
          <w:t>גדולה</w:t>
        </w:r>
      </w:moveTo>
      <w:ins w:id="1891" w:author="Stav Cohen" w:date="2020-10-26T20:00:00Z">
        <w:r w:rsidR="00964AB8">
          <w:rPr>
            <w:rFonts w:hint="cs"/>
            <w:sz w:val="28"/>
            <w:szCs w:val="28"/>
            <w:rtl/>
          </w:rPr>
          <w:t>.</w:t>
        </w:r>
      </w:ins>
      <w:ins w:id="1892" w:author="Stav Cohen" w:date="2020-09-14T14:07:00Z">
        <w:r w:rsidR="00E32C23">
          <w:rPr>
            <w:rFonts w:hint="cs"/>
            <w:sz w:val="28"/>
            <w:szCs w:val="28"/>
            <w:rtl/>
          </w:rPr>
          <w:t xml:space="preserve"> לאחר בחינת התמונות נראה כי ישנן תמונות מטושטשות ולא בר</w:t>
        </w:r>
      </w:ins>
      <w:ins w:id="1893" w:author="Stav Cohen" w:date="2020-09-14T14:08:00Z">
        <w:r w:rsidR="00E32C23">
          <w:rPr>
            <w:rFonts w:hint="cs"/>
            <w:sz w:val="28"/>
            <w:szCs w:val="28"/>
            <w:rtl/>
          </w:rPr>
          <w:t>ורות אשר יקשו על המודל בזיהויים</w:t>
        </w:r>
      </w:ins>
      <w:moveTo w:id="1894" w:author="Stav Cohen" w:date="2020-09-14T14:00:00Z">
        <w:r w:rsidRPr="000308E6">
          <w:rPr>
            <w:sz w:val="28"/>
            <w:szCs w:val="28"/>
            <w:rtl/>
            <w:rPrChange w:id="1895" w:author="Stav Cohen" w:date="2020-09-14T14:01:00Z">
              <w:rPr>
                <w:rtl/>
              </w:rPr>
            </w:rPrChange>
          </w:rPr>
          <w:t xml:space="preserve"> לכן</w:t>
        </w:r>
      </w:moveTo>
      <w:ins w:id="1896" w:author="Stav Cohen" w:date="2020-09-14T14:08:00Z">
        <w:r w:rsidR="00E32C23">
          <w:rPr>
            <w:rFonts w:hint="cs"/>
            <w:sz w:val="28"/>
            <w:szCs w:val="28"/>
            <w:rtl/>
          </w:rPr>
          <w:t xml:space="preserve"> בחרתי</w:t>
        </w:r>
      </w:ins>
      <w:moveTo w:id="1897" w:author="Stav Cohen" w:date="2020-09-14T14:00:00Z">
        <w:r w:rsidRPr="000308E6">
          <w:rPr>
            <w:sz w:val="28"/>
            <w:szCs w:val="28"/>
            <w:rtl/>
            <w:rPrChange w:id="1898" w:author="Stav Cohen" w:date="2020-09-14T14:01:00Z">
              <w:rPr>
                <w:rtl/>
              </w:rPr>
            </w:rPrChange>
          </w:rPr>
          <w:t xml:space="preserve"> </w:t>
        </w:r>
        <w:r w:rsidRPr="000308E6">
          <w:rPr>
            <w:rFonts w:hint="eastAsia"/>
            <w:sz w:val="28"/>
            <w:szCs w:val="28"/>
            <w:rtl/>
            <w:rPrChange w:id="1899" w:author="Stav Cohen" w:date="2020-09-14T14:01:00Z">
              <w:rPr>
                <w:rFonts w:hint="eastAsia"/>
                <w:rtl/>
              </w:rPr>
            </w:rPrChange>
          </w:rPr>
          <w:t>לא</w:t>
        </w:r>
        <w:r w:rsidRPr="000308E6">
          <w:rPr>
            <w:sz w:val="28"/>
            <w:szCs w:val="28"/>
            <w:rtl/>
            <w:rPrChange w:id="1900" w:author="Stav Cohen" w:date="2020-09-14T14:01:00Z">
              <w:rPr>
                <w:rtl/>
              </w:rPr>
            </w:rPrChange>
          </w:rPr>
          <w:t xml:space="preserve"> </w:t>
        </w:r>
      </w:moveTo>
      <w:ins w:id="1901" w:author="Stav Cohen" w:date="2020-09-14T14:09:00Z">
        <w:r w:rsidR="00E32C23">
          <w:rPr>
            <w:rFonts w:hint="cs"/>
            <w:sz w:val="28"/>
            <w:szCs w:val="28"/>
            <w:rtl/>
          </w:rPr>
          <w:t>ל</w:t>
        </w:r>
      </w:ins>
      <w:moveTo w:id="1902" w:author="Stav Cohen" w:date="2020-09-14T14:00:00Z">
        <w:r w:rsidRPr="000308E6">
          <w:rPr>
            <w:rFonts w:hint="eastAsia"/>
            <w:sz w:val="28"/>
            <w:szCs w:val="28"/>
            <w:rtl/>
            <w:rPrChange w:id="1903" w:author="Stav Cohen" w:date="2020-09-14T14:01:00Z">
              <w:rPr>
                <w:rFonts w:hint="eastAsia"/>
                <w:rtl/>
              </w:rPr>
            </w:rPrChange>
          </w:rPr>
          <w:t>השתמש</w:t>
        </w:r>
        <w:del w:id="1904" w:author="Stav Cohen" w:date="2020-10-26T20:00:00Z">
          <w:r w:rsidRPr="000308E6" w:rsidDel="00964AB8">
            <w:rPr>
              <w:rFonts w:hint="eastAsia"/>
              <w:sz w:val="28"/>
              <w:szCs w:val="28"/>
              <w:rtl/>
              <w:rPrChange w:id="1905" w:author="Stav Cohen" w:date="2020-09-14T14:01:00Z">
                <w:rPr>
                  <w:rFonts w:hint="eastAsia"/>
                  <w:rtl/>
                </w:rPr>
              </w:rPrChange>
            </w:rPr>
            <w:delText>ת</w:delText>
          </w:r>
        </w:del>
        <w:del w:id="1906" w:author="Stav Cohen" w:date="2020-09-14T14:09:00Z">
          <w:r w:rsidRPr="000308E6" w:rsidDel="00E32C23">
            <w:rPr>
              <w:rFonts w:hint="eastAsia"/>
              <w:sz w:val="28"/>
              <w:szCs w:val="28"/>
              <w:rtl/>
              <w:rPrChange w:id="1907" w:author="Stav Cohen" w:date="2020-09-14T14:01:00Z">
                <w:rPr>
                  <w:rFonts w:hint="eastAsia"/>
                  <w:rtl/>
                </w:rPr>
              </w:rPrChange>
            </w:rPr>
            <w:delText>י</w:delText>
          </w:r>
        </w:del>
        <w:r w:rsidRPr="000308E6">
          <w:rPr>
            <w:sz w:val="28"/>
            <w:szCs w:val="28"/>
            <w:rtl/>
            <w:rPrChange w:id="1908" w:author="Stav Cohen" w:date="2020-09-14T14:01:00Z">
              <w:rPr>
                <w:rtl/>
              </w:rPr>
            </w:rPrChange>
          </w:rPr>
          <w:t xml:space="preserve"> בטכניקת ה – </w:t>
        </w:r>
        <w:r w:rsidRPr="000308E6">
          <w:rPr>
            <w:sz w:val="28"/>
            <w:szCs w:val="28"/>
            <w:rPrChange w:id="1909" w:author="Stav Cohen" w:date="2020-09-14T14:01:00Z">
              <w:rPr/>
            </w:rPrChange>
          </w:rPr>
          <w:t xml:space="preserve">Data </w:t>
        </w:r>
        <w:del w:id="1910" w:author="Stav Cohen" w:date="2020-09-14T14:11:00Z">
          <w:r w:rsidRPr="000308E6" w:rsidDel="00E32C23">
            <w:rPr>
              <w:sz w:val="28"/>
              <w:szCs w:val="28"/>
              <w:rPrChange w:id="1911" w:author="Stav Cohen" w:date="2020-09-14T14:01:00Z">
                <w:rPr/>
              </w:rPrChange>
            </w:rPr>
            <w:delText>Augmention</w:delText>
          </w:r>
        </w:del>
        <w:ins w:id="1912" w:author="Stav Cohen" w:date="2020-09-14T14:11:00Z">
          <w:r w:rsidR="00E32C23" w:rsidRPr="000308E6">
            <w:rPr>
              <w:sz w:val="28"/>
              <w:szCs w:val="28"/>
            </w:rPr>
            <w:t>Augmentation</w:t>
          </w:r>
        </w:ins>
        <w:r w:rsidRPr="000308E6">
          <w:rPr>
            <w:sz w:val="28"/>
            <w:szCs w:val="28"/>
            <w:rtl/>
            <w:rPrChange w:id="1913" w:author="Stav Cohen" w:date="2020-09-14T14:01:00Z">
              <w:rPr>
                <w:rtl/>
              </w:rPr>
            </w:rPrChange>
          </w:rPr>
          <w:t xml:space="preserve"> בהתחלה וגם לאחר אימון הרשת נראה שלא היה צורך בכך.</w:t>
        </w:r>
      </w:moveTo>
    </w:p>
    <w:p w14:paraId="6400178A" w14:textId="5BAC2F4E" w:rsidR="00826009" w:rsidRPr="000308E6" w:rsidRDefault="00826009">
      <w:pPr>
        <w:bidi/>
        <w:jc w:val="both"/>
        <w:rPr>
          <w:moveTo w:id="1914" w:author="Stav Cohen" w:date="2020-09-14T14:00:00Z"/>
          <w:sz w:val="28"/>
          <w:szCs w:val="28"/>
          <w:rtl/>
          <w:rPrChange w:id="1915" w:author="Stav Cohen" w:date="2020-09-14T14:01:00Z">
            <w:rPr>
              <w:moveTo w:id="1916" w:author="Stav Cohen" w:date="2020-09-14T14:00:00Z"/>
              <w:rtl/>
            </w:rPr>
          </w:rPrChange>
        </w:rPr>
        <w:pPrChange w:id="1917" w:author="Stav Cohen" w:date="2020-09-14T14:18:00Z">
          <w:pPr>
            <w:pStyle w:val="ListParagraph"/>
            <w:bidi/>
            <w:jc w:val="both"/>
          </w:pPr>
        </w:pPrChange>
      </w:pPr>
      <w:ins w:id="1918" w:author="Stav Cohen" w:date="2020-09-14T14:19:00Z">
        <w:r>
          <w:rPr>
            <w:rFonts w:hint="cs"/>
            <w:sz w:val="28"/>
            <w:szCs w:val="28"/>
            <w:rtl/>
          </w:rPr>
          <w:t>לאחר מכן בדקתי את גדלי התמונות</w:t>
        </w:r>
      </w:ins>
      <w:ins w:id="1919" w:author="Stav Cohen" w:date="2020-09-14T14:20:00Z">
        <w:r>
          <w:rPr>
            <w:rFonts w:hint="cs"/>
            <w:sz w:val="28"/>
            <w:szCs w:val="28"/>
            <w:rtl/>
          </w:rPr>
          <w:t xml:space="preserve">, </w:t>
        </w:r>
      </w:ins>
      <w:ins w:id="1920" w:author="Stav Cohen" w:date="2020-09-14T14:19:00Z">
        <w:r>
          <w:rPr>
            <w:rFonts w:hint="cs"/>
            <w:sz w:val="28"/>
            <w:szCs w:val="28"/>
            <w:rtl/>
          </w:rPr>
          <w:t>גיל</w:t>
        </w:r>
      </w:ins>
      <w:ins w:id="1921" w:author="Stav Cohen" w:date="2020-10-26T20:00:00Z">
        <w:r w:rsidR="00964AB8">
          <w:rPr>
            <w:rFonts w:hint="cs"/>
            <w:sz w:val="28"/>
            <w:szCs w:val="28"/>
            <w:rtl/>
          </w:rPr>
          <w:t>י</w:t>
        </w:r>
      </w:ins>
      <w:ins w:id="1922" w:author="Stav Cohen" w:date="2020-09-14T14:19:00Z">
        <w:r>
          <w:rPr>
            <w:rFonts w:hint="cs"/>
            <w:sz w:val="28"/>
            <w:szCs w:val="28"/>
            <w:rtl/>
          </w:rPr>
          <w:t>תי שהגובה הנפו</w:t>
        </w:r>
      </w:ins>
      <w:ins w:id="1923" w:author="Stav Cohen" w:date="2020-09-14T14:20:00Z">
        <w:r>
          <w:rPr>
            <w:rFonts w:hint="cs"/>
            <w:sz w:val="28"/>
            <w:szCs w:val="28"/>
            <w:rtl/>
          </w:rPr>
          <w:t xml:space="preserve">ץ ביותר בקרב תמונות אלו הוא 33, האורך הנפוץ ביותר בקרב תמונות אלו הוא 34 אך גם 33 די נפוץ לכן בחרתי </w:t>
        </w:r>
      </w:ins>
      <w:ins w:id="1924" w:author="Stav Cohen" w:date="2020-09-14T14:21:00Z">
        <w:r>
          <w:rPr>
            <w:rFonts w:hint="cs"/>
            <w:sz w:val="28"/>
            <w:szCs w:val="28"/>
            <w:rtl/>
          </w:rPr>
          <w:t>לקבוע שכל תמונה תהיה בגודל 33.</w:t>
        </w:r>
      </w:ins>
    </w:p>
    <w:p w14:paraId="7C537E18" w14:textId="6F51DF0C" w:rsidR="000308E6" w:rsidRPr="000308E6" w:rsidRDefault="000308E6">
      <w:pPr>
        <w:bidi/>
        <w:jc w:val="both"/>
        <w:rPr>
          <w:moveTo w:id="1925" w:author="Stav Cohen" w:date="2020-09-14T14:00:00Z"/>
          <w:sz w:val="28"/>
          <w:szCs w:val="28"/>
          <w:rtl/>
          <w:rPrChange w:id="1926" w:author="Stav Cohen" w:date="2020-09-14T14:01:00Z">
            <w:rPr>
              <w:moveTo w:id="1927" w:author="Stav Cohen" w:date="2020-09-14T14:00:00Z"/>
              <w:rtl/>
            </w:rPr>
          </w:rPrChange>
        </w:rPr>
        <w:pPrChange w:id="1928" w:author="Stav Cohen" w:date="2020-09-14T14:01:00Z">
          <w:pPr>
            <w:pStyle w:val="ListParagraph"/>
            <w:bidi/>
            <w:jc w:val="both"/>
          </w:pPr>
        </w:pPrChange>
      </w:pPr>
      <w:moveTo w:id="1929" w:author="Stav Cohen" w:date="2020-09-14T14:00:00Z">
        <w:r w:rsidRPr="000308E6">
          <w:rPr>
            <w:rFonts w:hint="eastAsia"/>
            <w:sz w:val="28"/>
            <w:szCs w:val="28"/>
            <w:rtl/>
            <w:rPrChange w:id="1930" w:author="Stav Cohen" w:date="2020-09-14T14:01:00Z">
              <w:rPr>
                <w:rFonts w:hint="eastAsia"/>
                <w:rtl/>
              </w:rPr>
            </w:rPrChange>
          </w:rPr>
          <w:t>ארכיטקטורה</w:t>
        </w:r>
        <w:r w:rsidRPr="000308E6">
          <w:rPr>
            <w:sz w:val="28"/>
            <w:szCs w:val="28"/>
            <w:rtl/>
            <w:rPrChange w:id="1931" w:author="Stav Cohen" w:date="2020-09-14T14:01:00Z">
              <w:rPr>
                <w:rtl/>
              </w:rPr>
            </w:rPrChange>
          </w:rPr>
          <w:t xml:space="preserve"> </w:t>
        </w:r>
        <w:r w:rsidRPr="000308E6">
          <w:rPr>
            <w:rFonts w:hint="eastAsia"/>
            <w:sz w:val="28"/>
            <w:szCs w:val="28"/>
            <w:rtl/>
            <w:rPrChange w:id="1932" w:author="Stav Cohen" w:date="2020-09-14T14:01:00Z">
              <w:rPr>
                <w:rFonts w:hint="eastAsia"/>
                <w:rtl/>
              </w:rPr>
            </w:rPrChange>
          </w:rPr>
          <w:t>המודל</w:t>
        </w:r>
        <w:r w:rsidRPr="000308E6">
          <w:rPr>
            <w:sz w:val="28"/>
            <w:szCs w:val="28"/>
            <w:rtl/>
            <w:rPrChange w:id="1933" w:author="Stav Cohen" w:date="2020-09-14T14:01:00Z">
              <w:rPr>
                <w:rtl/>
              </w:rPr>
            </w:rPrChange>
          </w:rPr>
          <w:t xml:space="preserve"> </w:t>
        </w:r>
        <w:r w:rsidRPr="000308E6">
          <w:rPr>
            <w:rFonts w:hint="eastAsia"/>
            <w:sz w:val="28"/>
            <w:szCs w:val="28"/>
            <w:rtl/>
            <w:rPrChange w:id="1934" w:author="Stav Cohen" w:date="2020-09-14T14:01:00Z">
              <w:rPr>
                <w:rFonts w:hint="eastAsia"/>
                <w:rtl/>
              </w:rPr>
            </w:rPrChange>
          </w:rPr>
          <w:t>שבניתי</w:t>
        </w:r>
        <w:r w:rsidRPr="000308E6">
          <w:rPr>
            <w:sz w:val="28"/>
            <w:szCs w:val="28"/>
            <w:rtl/>
            <w:rPrChange w:id="1935" w:author="Stav Cohen" w:date="2020-09-14T14:01:00Z">
              <w:rPr>
                <w:rtl/>
              </w:rPr>
            </w:rPrChange>
          </w:rPr>
          <w:t xml:space="preserve"> </w:t>
        </w:r>
        <w:r w:rsidRPr="000308E6">
          <w:rPr>
            <w:rFonts w:hint="eastAsia"/>
            <w:sz w:val="28"/>
            <w:szCs w:val="28"/>
            <w:rtl/>
            <w:rPrChange w:id="1936" w:author="Stav Cohen" w:date="2020-09-14T14:01:00Z">
              <w:rPr>
                <w:rFonts w:hint="eastAsia"/>
                <w:rtl/>
              </w:rPr>
            </w:rPrChange>
          </w:rPr>
          <w:t>ד</w:t>
        </w:r>
        <w:del w:id="1937" w:author="Stav Cohen" w:date="2020-10-26T20:00:00Z">
          <w:r w:rsidRPr="000308E6" w:rsidDel="00964AB8">
            <w:rPr>
              <w:rFonts w:hint="eastAsia"/>
              <w:sz w:val="28"/>
              <w:szCs w:val="28"/>
              <w:rtl/>
              <w:rPrChange w:id="1938" w:author="Stav Cohen" w:date="2020-09-14T14:01:00Z">
                <w:rPr>
                  <w:rFonts w:hint="eastAsia"/>
                  <w:rtl/>
                </w:rPr>
              </w:rPrChange>
            </w:rPr>
            <w:delText>י</w:delText>
          </w:r>
        </w:del>
        <w:r w:rsidRPr="000308E6">
          <w:rPr>
            <w:rFonts w:hint="eastAsia"/>
            <w:sz w:val="28"/>
            <w:szCs w:val="28"/>
            <w:rtl/>
            <w:rPrChange w:id="1939" w:author="Stav Cohen" w:date="2020-09-14T14:01:00Z">
              <w:rPr>
                <w:rFonts w:hint="eastAsia"/>
                <w:rtl/>
              </w:rPr>
            </w:rPrChange>
          </w:rPr>
          <w:t>י</w:t>
        </w:r>
        <w:r w:rsidRPr="000308E6">
          <w:rPr>
            <w:sz w:val="28"/>
            <w:szCs w:val="28"/>
            <w:rtl/>
            <w:rPrChange w:id="1940" w:author="Stav Cohen" w:date="2020-09-14T14:01:00Z">
              <w:rPr>
                <w:rtl/>
              </w:rPr>
            </w:rPrChange>
          </w:rPr>
          <w:t xml:space="preserve"> </w:t>
        </w:r>
        <w:r w:rsidRPr="000308E6">
          <w:rPr>
            <w:rFonts w:hint="eastAsia"/>
            <w:sz w:val="28"/>
            <w:szCs w:val="28"/>
            <w:rtl/>
            <w:rPrChange w:id="1941" w:author="Stav Cohen" w:date="2020-09-14T14:01:00Z">
              <w:rPr>
                <w:rFonts w:hint="eastAsia"/>
                <w:rtl/>
              </w:rPr>
            </w:rPrChange>
          </w:rPr>
          <w:t>פשוטה</w:t>
        </w:r>
        <w:r w:rsidRPr="000308E6">
          <w:rPr>
            <w:sz w:val="28"/>
            <w:szCs w:val="28"/>
            <w:rtl/>
            <w:rPrChange w:id="1942" w:author="Stav Cohen" w:date="2020-09-14T14:01:00Z">
              <w:rPr>
                <w:rtl/>
              </w:rPr>
            </w:rPrChange>
          </w:rPr>
          <w:t xml:space="preserve"> </w:t>
        </w:r>
        <w:del w:id="1943" w:author="Stav Cohen" w:date="2020-10-26T20:00:00Z">
          <w:r w:rsidRPr="000308E6" w:rsidDel="00964AB8">
            <w:rPr>
              <w:rFonts w:hint="eastAsia"/>
              <w:sz w:val="28"/>
              <w:szCs w:val="28"/>
              <w:rtl/>
              <w:rPrChange w:id="1944" w:author="Stav Cohen" w:date="2020-09-14T14:01:00Z">
                <w:rPr>
                  <w:rFonts w:hint="eastAsia"/>
                  <w:rtl/>
                </w:rPr>
              </w:rPrChange>
            </w:rPr>
            <w:delText>אתאר</w:delText>
          </w:r>
          <w:r w:rsidRPr="000308E6" w:rsidDel="00964AB8">
            <w:rPr>
              <w:sz w:val="28"/>
              <w:szCs w:val="28"/>
              <w:rtl/>
              <w:rPrChange w:id="1945" w:author="Stav Cohen" w:date="2020-09-14T14:01:00Z">
                <w:rPr>
                  <w:rtl/>
                </w:rPr>
              </w:rPrChange>
            </w:rPr>
            <w:delText xml:space="preserve"> </w:delText>
          </w:r>
          <w:r w:rsidRPr="000308E6" w:rsidDel="00964AB8">
            <w:rPr>
              <w:rFonts w:hint="eastAsia"/>
              <w:sz w:val="28"/>
              <w:szCs w:val="28"/>
              <w:rtl/>
              <w:rPrChange w:id="1946" w:author="Stav Cohen" w:date="2020-09-14T14:01:00Z">
                <w:rPr>
                  <w:rFonts w:hint="eastAsia"/>
                  <w:rtl/>
                </w:rPr>
              </w:rPrChange>
            </w:rPr>
            <w:delText>אותה</w:delText>
          </w:r>
        </w:del>
      </w:moveTo>
      <w:ins w:id="1947" w:author="Stav Cohen" w:date="2020-10-26T20:00:00Z">
        <w:r w:rsidR="00964AB8">
          <w:rPr>
            <w:rFonts w:hint="cs"/>
            <w:sz w:val="28"/>
            <w:szCs w:val="28"/>
            <w:rtl/>
          </w:rPr>
          <w:t>ולהלן תיאור</w:t>
        </w:r>
      </w:ins>
      <w:ins w:id="1948" w:author="Stav Cohen" w:date="2020-10-26T20:01:00Z">
        <w:r w:rsidR="00964AB8">
          <w:rPr>
            <w:rFonts w:hint="cs"/>
            <w:sz w:val="28"/>
            <w:szCs w:val="28"/>
            <w:rtl/>
          </w:rPr>
          <w:t>ה</w:t>
        </w:r>
      </w:ins>
      <w:moveTo w:id="1949" w:author="Stav Cohen" w:date="2020-09-14T14:00:00Z">
        <w:r w:rsidRPr="000308E6">
          <w:rPr>
            <w:sz w:val="28"/>
            <w:szCs w:val="28"/>
            <w:rtl/>
            <w:rPrChange w:id="1950" w:author="Stav Cohen" w:date="2020-09-14T14:01:00Z">
              <w:rPr>
                <w:rtl/>
              </w:rPr>
            </w:rPrChange>
          </w:rPr>
          <w:t>:</w:t>
        </w:r>
      </w:moveTo>
    </w:p>
    <w:p w14:paraId="2A195F13" w14:textId="728A0B68" w:rsidR="000308E6" w:rsidRDefault="000308E6">
      <w:pPr>
        <w:pStyle w:val="ListParagraph"/>
        <w:numPr>
          <w:ilvl w:val="0"/>
          <w:numId w:val="6"/>
        </w:numPr>
        <w:bidi/>
        <w:jc w:val="both"/>
        <w:rPr>
          <w:moveTo w:id="1951" w:author="Stav Cohen" w:date="2020-09-14T14:00:00Z"/>
          <w:sz w:val="28"/>
          <w:szCs w:val="28"/>
        </w:rPr>
        <w:pPrChange w:id="1952" w:author="Stav Cohen" w:date="2020-09-14T14:09:00Z">
          <w:pPr>
            <w:pStyle w:val="ListParagraph"/>
            <w:numPr>
              <w:numId w:val="3"/>
            </w:numPr>
            <w:bidi/>
            <w:ind w:hanging="360"/>
            <w:jc w:val="both"/>
          </w:pPr>
        </w:pPrChange>
      </w:pPr>
      <w:moveTo w:id="1953" w:author="Stav Cohen" w:date="2020-09-14T14:00:00Z">
        <w:r>
          <w:rPr>
            <w:rFonts w:hint="cs"/>
            <w:sz w:val="28"/>
            <w:szCs w:val="28"/>
            <w:rtl/>
          </w:rPr>
          <w:t xml:space="preserve">שכבת </w:t>
        </w:r>
        <w:proofErr w:type="spellStart"/>
        <w:r>
          <w:rPr>
            <w:rFonts w:hint="cs"/>
            <w:sz w:val="28"/>
            <w:szCs w:val="28"/>
            <w:rtl/>
          </w:rPr>
          <w:t>קונבולוציה</w:t>
        </w:r>
        <w:proofErr w:type="spellEnd"/>
        <w:r>
          <w:rPr>
            <w:rFonts w:hint="cs"/>
            <w:sz w:val="28"/>
            <w:szCs w:val="28"/>
            <w:rtl/>
          </w:rPr>
          <w:t xml:space="preserve"> עם 64 פילטרים, גודל פילטר 3</w:t>
        </w:r>
        <w:r>
          <w:rPr>
            <w:rFonts w:hint="cs"/>
            <w:sz w:val="28"/>
            <w:szCs w:val="28"/>
          </w:rPr>
          <w:t>X</w:t>
        </w:r>
        <w:r>
          <w:rPr>
            <w:rFonts w:hint="cs"/>
            <w:sz w:val="28"/>
            <w:szCs w:val="28"/>
            <w:rtl/>
          </w:rPr>
          <w:t xml:space="preserve">3, </w:t>
        </w:r>
        <w:proofErr w:type="spellStart"/>
        <w:r>
          <w:rPr>
            <w:sz w:val="28"/>
            <w:szCs w:val="28"/>
          </w:rPr>
          <w:t>ReLu</w:t>
        </w:r>
        <w:proofErr w:type="spellEnd"/>
        <w:r>
          <w:rPr>
            <w:rFonts w:hint="cs"/>
            <w:sz w:val="28"/>
            <w:szCs w:val="28"/>
            <w:rtl/>
          </w:rPr>
          <w:t xml:space="preserve"> כפונקציית אקטיבציה.</w:t>
        </w:r>
      </w:moveTo>
    </w:p>
    <w:p w14:paraId="2A611539" w14:textId="2A460E35" w:rsidR="000308E6" w:rsidRDefault="000308E6">
      <w:pPr>
        <w:pStyle w:val="ListParagraph"/>
        <w:numPr>
          <w:ilvl w:val="0"/>
          <w:numId w:val="6"/>
        </w:numPr>
        <w:bidi/>
        <w:jc w:val="both"/>
        <w:rPr>
          <w:moveTo w:id="1954" w:author="Stav Cohen" w:date="2020-09-14T14:00:00Z"/>
          <w:sz w:val="28"/>
          <w:szCs w:val="28"/>
        </w:rPr>
        <w:pPrChange w:id="1955" w:author="Stav Cohen" w:date="2020-09-14T14:09:00Z">
          <w:pPr>
            <w:pStyle w:val="ListParagraph"/>
            <w:numPr>
              <w:numId w:val="3"/>
            </w:numPr>
            <w:bidi/>
            <w:ind w:hanging="360"/>
            <w:jc w:val="both"/>
          </w:pPr>
        </w:pPrChange>
      </w:pPr>
      <w:moveTo w:id="1956" w:author="Stav Cohen" w:date="2020-09-14T14:00:00Z">
        <w:r>
          <w:rPr>
            <w:rFonts w:hint="cs"/>
            <w:sz w:val="28"/>
            <w:szCs w:val="28"/>
            <w:rtl/>
          </w:rPr>
          <w:t xml:space="preserve">שכבת </w:t>
        </w:r>
        <w:proofErr w:type="spellStart"/>
        <w:r>
          <w:rPr>
            <w:sz w:val="28"/>
            <w:szCs w:val="28"/>
          </w:rPr>
          <w:t>MaxPooling</w:t>
        </w:r>
        <w:proofErr w:type="spellEnd"/>
        <w:r>
          <w:rPr>
            <w:rFonts w:hint="cs"/>
            <w:sz w:val="28"/>
            <w:szCs w:val="28"/>
            <w:rtl/>
          </w:rPr>
          <w:t xml:space="preserve"> בגודל 2</w:t>
        </w:r>
        <w:r>
          <w:rPr>
            <w:rFonts w:hint="cs"/>
            <w:sz w:val="28"/>
            <w:szCs w:val="28"/>
          </w:rPr>
          <w:t>X</w:t>
        </w:r>
        <w:r>
          <w:rPr>
            <w:rFonts w:hint="cs"/>
            <w:sz w:val="28"/>
            <w:szCs w:val="28"/>
            <w:rtl/>
          </w:rPr>
          <w:t>2.</w:t>
        </w:r>
      </w:moveTo>
    </w:p>
    <w:p w14:paraId="697803D2" w14:textId="77777777" w:rsidR="000308E6" w:rsidRDefault="000308E6">
      <w:pPr>
        <w:pStyle w:val="ListParagraph"/>
        <w:numPr>
          <w:ilvl w:val="0"/>
          <w:numId w:val="6"/>
        </w:numPr>
        <w:bidi/>
        <w:jc w:val="both"/>
        <w:rPr>
          <w:moveTo w:id="1957" w:author="Stav Cohen" w:date="2020-09-14T14:00:00Z"/>
          <w:sz w:val="28"/>
          <w:szCs w:val="28"/>
        </w:rPr>
        <w:pPrChange w:id="1958" w:author="Stav Cohen" w:date="2020-09-14T14:09:00Z">
          <w:pPr>
            <w:pStyle w:val="ListParagraph"/>
            <w:numPr>
              <w:numId w:val="3"/>
            </w:numPr>
            <w:bidi/>
            <w:ind w:hanging="360"/>
            <w:jc w:val="both"/>
          </w:pPr>
        </w:pPrChange>
      </w:pPr>
      <w:moveTo w:id="1959" w:author="Stav Cohen" w:date="2020-09-14T14:00:00Z">
        <w:r>
          <w:rPr>
            <w:rFonts w:hint="cs"/>
            <w:sz w:val="28"/>
            <w:szCs w:val="28"/>
            <w:rtl/>
          </w:rPr>
          <w:t xml:space="preserve">שכבת </w:t>
        </w:r>
        <w:proofErr w:type="spellStart"/>
        <w:r>
          <w:rPr>
            <w:rFonts w:hint="cs"/>
            <w:sz w:val="28"/>
            <w:szCs w:val="28"/>
            <w:rtl/>
          </w:rPr>
          <w:t>קונבולוציה</w:t>
        </w:r>
        <w:proofErr w:type="spellEnd"/>
        <w:r>
          <w:rPr>
            <w:rFonts w:hint="cs"/>
            <w:sz w:val="28"/>
            <w:szCs w:val="28"/>
            <w:rtl/>
          </w:rPr>
          <w:t xml:space="preserve"> עם 128 פילטרים, גודל פילטר 3</w:t>
        </w:r>
        <w:r>
          <w:rPr>
            <w:rFonts w:hint="cs"/>
            <w:sz w:val="28"/>
            <w:szCs w:val="28"/>
          </w:rPr>
          <w:t>X</w:t>
        </w:r>
        <w:r>
          <w:rPr>
            <w:rFonts w:hint="cs"/>
            <w:sz w:val="28"/>
            <w:szCs w:val="28"/>
            <w:rtl/>
          </w:rPr>
          <w:t xml:space="preserve">3, </w:t>
        </w:r>
        <w:proofErr w:type="spellStart"/>
        <w:r>
          <w:rPr>
            <w:sz w:val="28"/>
            <w:szCs w:val="28"/>
          </w:rPr>
          <w:t>ReLu</w:t>
        </w:r>
        <w:proofErr w:type="spellEnd"/>
        <w:r>
          <w:rPr>
            <w:rFonts w:hint="cs"/>
            <w:sz w:val="28"/>
            <w:szCs w:val="28"/>
            <w:rtl/>
          </w:rPr>
          <w:t xml:space="preserve"> כפונקציית אקטיבציה.</w:t>
        </w:r>
      </w:moveTo>
    </w:p>
    <w:p w14:paraId="3C378082" w14:textId="007FDF3F" w:rsidR="000308E6" w:rsidRDefault="000308E6">
      <w:pPr>
        <w:pStyle w:val="ListParagraph"/>
        <w:numPr>
          <w:ilvl w:val="0"/>
          <w:numId w:val="6"/>
        </w:numPr>
        <w:bidi/>
        <w:jc w:val="both"/>
        <w:rPr>
          <w:moveTo w:id="1960" w:author="Stav Cohen" w:date="2020-09-14T14:00:00Z"/>
          <w:sz w:val="28"/>
          <w:szCs w:val="28"/>
        </w:rPr>
        <w:pPrChange w:id="1961" w:author="Stav Cohen" w:date="2020-09-14T14:09:00Z">
          <w:pPr>
            <w:pStyle w:val="ListParagraph"/>
            <w:numPr>
              <w:numId w:val="3"/>
            </w:numPr>
            <w:bidi/>
            <w:ind w:hanging="360"/>
            <w:jc w:val="both"/>
          </w:pPr>
        </w:pPrChange>
      </w:pPr>
      <w:moveTo w:id="1962" w:author="Stav Cohen" w:date="2020-09-14T14:00:00Z">
        <w:r>
          <w:rPr>
            <w:rFonts w:hint="cs"/>
            <w:sz w:val="28"/>
            <w:szCs w:val="28"/>
            <w:rtl/>
          </w:rPr>
          <w:t xml:space="preserve">שכבת </w:t>
        </w:r>
        <w:proofErr w:type="spellStart"/>
        <w:r>
          <w:rPr>
            <w:sz w:val="28"/>
            <w:szCs w:val="28"/>
          </w:rPr>
          <w:t>MaxPooling</w:t>
        </w:r>
        <w:proofErr w:type="spellEnd"/>
        <w:r>
          <w:rPr>
            <w:sz w:val="28"/>
            <w:szCs w:val="28"/>
          </w:rPr>
          <w:t xml:space="preserve"> </w:t>
        </w:r>
        <w:r>
          <w:rPr>
            <w:rFonts w:hint="cs"/>
            <w:sz w:val="28"/>
            <w:szCs w:val="28"/>
            <w:rtl/>
          </w:rPr>
          <w:t xml:space="preserve"> בגודל 2</w:t>
        </w:r>
      </w:moveTo>
      <w:ins w:id="1963" w:author="Stav Cohen" w:date="2020-09-14T14:14:00Z">
        <w:r w:rsidR="00865DBF">
          <w:rPr>
            <w:sz w:val="28"/>
            <w:szCs w:val="28"/>
          </w:rPr>
          <w:t>X</w:t>
        </w:r>
      </w:ins>
      <w:moveTo w:id="1964" w:author="Stav Cohen" w:date="2020-09-14T14:00:00Z">
        <w:del w:id="1965" w:author="Stav Cohen" w:date="2020-09-14T14:14:00Z">
          <w:r w:rsidDel="00865DBF">
            <w:rPr>
              <w:rFonts w:hint="cs"/>
              <w:sz w:val="28"/>
              <w:szCs w:val="28"/>
            </w:rPr>
            <w:delText>X</w:delText>
          </w:r>
          <w:r w:rsidDel="00865DBF">
            <w:rPr>
              <w:rFonts w:hint="cs"/>
              <w:sz w:val="28"/>
              <w:szCs w:val="28"/>
              <w:rtl/>
            </w:rPr>
            <w:delText>.</w:delText>
          </w:r>
        </w:del>
        <w:r>
          <w:rPr>
            <w:rFonts w:hint="cs"/>
            <w:sz w:val="28"/>
            <w:szCs w:val="28"/>
            <w:rtl/>
          </w:rPr>
          <w:t>2</w:t>
        </w:r>
      </w:moveTo>
      <w:ins w:id="1966" w:author="Stav Cohen" w:date="2020-09-14T14:14:00Z">
        <w:r w:rsidR="00865DBF">
          <w:rPr>
            <w:sz w:val="28"/>
            <w:szCs w:val="28"/>
          </w:rPr>
          <w:t>.</w:t>
        </w:r>
      </w:ins>
    </w:p>
    <w:p w14:paraId="3849C050" w14:textId="77777777" w:rsidR="000308E6" w:rsidRDefault="000308E6">
      <w:pPr>
        <w:pStyle w:val="ListParagraph"/>
        <w:numPr>
          <w:ilvl w:val="0"/>
          <w:numId w:val="6"/>
        </w:numPr>
        <w:bidi/>
        <w:jc w:val="both"/>
        <w:rPr>
          <w:moveTo w:id="1967" w:author="Stav Cohen" w:date="2020-09-14T14:00:00Z"/>
          <w:sz w:val="28"/>
          <w:szCs w:val="28"/>
        </w:rPr>
        <w:pPrChange w:id="1968" w:author="Stav Cohen" w:date="2020-09-14T14:09:00Z">
          <w:pPr>
            <w:pStyle w:val="ListParagraph"/>
            <w:numPr>
              <w:numId w:val="3"/>
            </w:numPr>
            <w:bidi/>
            <w:ind w:hanging="360"/>
            <w:jc w:val="both"/>
          </w:pPr>
        </w:pPrChange>
      </w:pPr>
      <w:moveTo w:id="1969" w:author="Stav Cohen" w:date="2020-09-14T14:00:00Z">
        <w:r>
          <w:rPr>
            <w:rFonts w:hint="cs"/>
            <w:sz w:val="28"/>
            <w:szCs w:val="28"/>
            <w:rtl/>
          </w:rPr>
          <w:t xml:space="preserve">שכבת </w:t>
        </w:r>
        <w:proofErr w:type="spellStart"/>
        <w:r>
          <w:rPr>
            <w:rFonts w:hint="cs"/>
            <w:sz w:val="28"/>
            <w:szCs w:val="28"/>
            <w:rtl/>
          </w:rPr>
          <w:t>קונבולוציה</w:t>
        </w:r>
        <w:proofErr w:type="spellEnd"/>
        <w:r>
          <w:rPr>
            <w:rFonts w:hint="cs"/>
            <w:sz w:val="28"/>
            <w:szCs w:val="28"/>
            <w:rtl/>
          </w:rPr>
          <w:t xml:space="preserve"> עם 128 פילטרים, גודל פילטר 3</w:t>
        </w:r>
        <w:r>
          <w:rPr>
            <w:rFonts w:hint="cs"/>
            <w:sz w:val="28"/>
            <w:szCs w:val="28"/>
          </w:rPr>
          <w:t>X</w:t>
        </w:r>
        <w:r>
          <w:rPr>
            <w:rFonts w:hint="cs"/>
            <w:sz w:val="28"/>
            <w:szCs w:val="28"/>
            <w:rtl/>
          </w:rPr>
          <w:t xml:space="preserve">3, </w:t>
        </w:r>
        <w:proofErr w:type="spellStart"/>
        <w:r>
          <w:rPr>
            <w:sz w:val="28"/>
            <w:szCs w:val="28"/>
          </w:rPr>
          <w:t>ReLu</w:t>
        </w:r>
        <w:proofErr w:type="spellEnd"/>
        <w:r>
          <w:rPr>
            <w:rFonts w:hint="cs"/>
            <w:sz w:val="28"/>
            <w:szCs w:val="28"/>
            <w:rtl/>
          </w:rPr>
          <w:t xml:space="preserve"> כפונקציית אקטיבציה.</w:t>
        </w:r>
      </w:moveTo>
    </w:p>
    <w:p w14:paraId="006382AD" w14:textId="77777777" w:rsidR="000308E6" w:rsidRDefault="000308E6">
      <w:pPr>
        <w:pStyle w:val="ListParagraph"/>
        <w:numPr>
          <w:ilvl w:val="0"/>
          <w:numId w:val="6"/>
        </w:numPr>
        <w:bidi/>
        <w:jc w:val="both"/>
        <w:rPr>
          <w:moveTo w:id="1970" w:author="Stav Cohen" w:date="2020-09-14T14:00:00Z"/>
          <w:sz w:val="28"/>
          <w:szCs w:val="28"/>
        </w:rPr>
        <w:pPrChange w:id="1971" w:author="Stav Cohen" w:date="2020-09-14T14:09:00Z">
          <w:pPr>
            <w:pStyle w:val="ListParagraph"/>
            <w:numPr>
              <w:numId w:val="3"/>
            </w:numPr>
            <w:bidi/>
            <w:ind w:hanging="360"/>
            <w:jc w:val="both"/>
          </w:pPr>
        </w:pPrChange>
      </w:pPr>
      <w:moveTo w:id="1972" w:author="Stav Cohen" w:date="2020-09-14T14:00:00Z">
        <w:r>
          <w:rPr>
            <w:rFonts w:hint="cs"/>
            <w:sz w:val="28"/>
            <w:szCs w:val="28"/>
            <w:rtl/>
          </w:rPr>
          <w:t xml:space="preserve">שכבת </w:t>
        </w:r>
        <w:proofErr w:type="spellStart"/>
        <w:r>
          <w:rPr>
            <w:sz w:val="28"/>
            <w:szCs w:val="28"/>
          </w:rPr>
          <w:t>MaxPooling</w:t>
        </w:r>
        <w:proofErr w:type="spellEnd"/>
        <w:r>
          <w:rPr>
            <w:rFonts w:hint="cs"/>
            <w:sz w:val="28"/>
            <w:szCs w:val="28"/>
            <w:rtl/>
          </w:rPr>
          <w:t xml:space="preserve"> בגודל 2</w:t>
        </w:r>
        <w:r>
          <w:rPr>
            <w:rFonts w:hint="cs"/>
            <w:sz w:val="28"/>
            <w:szCs w:val="28"/>
          </w:rPr>
          <w:t>X</w:t>
        </w:r>
        <w:r>
          <w:rPr>
            <w:rFonts w:hint="cs"/>
            <w:sz w:val="28"/>
            <w:szCs w:val="28"/>
            <w:rtl/>
          </w:rPr>
          <w:t>2.</w:t>
        </w:r>
      </w:moveTo>
    </w:p>
    <w:p w14:paraId="0498D083" w14:textId="77777777" w:rsidR="000308E6" w:rsidRDefault="000308E6">
      <w:pPr>
        <w:pStyle w:val="ListParagraph"/>
        <w:numPr>
          <w:ilvl w:val="0"/>
          <w:numId w:val="6"/>
        </w:numPr>
        <w:bidi/>
        <w:jc w:val="both"/>
        <w:rPr>
          <w:moveTo w:id="1973" w:author="Stav Cohen" w:date="2020-09-14T14:00:00Z"/>
          <w:sz w:val="28"/>
          <w:szCs w:val="28"/>
        </w:rPr>
        <w:pPrChange w:id="1974" w:author="Stav Cohen" w:date="2020-09-14T14:09:00Z">
          <w:pPr>
            <w:pStyle w:val="ListParagraph"/>
            <w:numPr>
              <w:numId w:val="3"/>
            </w:numPr>
            <w:bidi/>
            <w:ind w:hanging="360"/>
            <w:jc w:val="both"/>
          </w:pPr>
        </w:pPrChange>
      </w:pPr>
      <w:moveTo w:id="1975" w:author="Stav Cohen" w:date="2020-09-14T14:00:00Z">
        <w:r>
          <w:rPr>
            <w:rFonts w:hint="cs"/>
            <w:sz w:val="28"/>
            <w:szCs w:val="28"/>
            <w:rtl/>
          </w:rPr>
          <w:t xml:space="preserve">שכבת </w:t>
        </w:r>
        <w:r>
          <w:rPr>
            <w:sz w:val="28"/>
            <w:szCs w:val="28"/>
          </w:rPr>
          <w:t>Dropout</w:t>
        </w:r>
        <w:r>
          <w:rPr>
            <w:rFonts w:hint="cs"/>
            <w:sz w:val="28"/>
            <w:szCs w:val="28"/>
            <w:rtl/>
          </w:rPr>
          <w:t xml:space="preserve"> עם הסתברות </w:t>
        </w:r>
        <w:r>
          <w:rPr>
            <w:sz w:val="28"/>
            <w:szCs w:val="28"/>
          </w:rPr>
          <w:t xml:space="preserve">P=0.5 </w:t>
        </w:r>
        <w:r>
          <w:rPr>
            <w:rFonts w:hint="cs"/>
            <w:sz w:val="28"/>
            <w:szCs w:val="28"/>
            <w:rtl/>
          </w:rPr>
          <w:t>.</w:t>
        </w:r>
      </w:moveTo>
    </w:p>
    <w:p w14:paraId="7583E4C4" w14:textId="77777777" w:rsidR="000308E6" w:rsidRDefault="000308E6">
      <w:pPr>
        <w:pStyle w:val="ListParagraph"/>
        <w:numPr>
          <w:ilvl w:val="0"/>
          <w:numId w:val="6"/>
        </w:numPr>
        <w:bidi/>
        <w:jc w:val="both"/>
        <w:rPr>
          <w:moveTo w:id="1976" w:author="Stav Cohen" w:date="2020-09-14T14:00:00Z"/>
          <w:sz w:val="28"/>
          <w:szCs w:val="28"/>
        </w:rPr>
        <w:pPrChange w:id="1977" w:author="Stav Cohen" w:date="2020-09-14T14:09:00Z">
          <w:pPr>
            <w:pStyle w:val="ListParagraph"/>
            <w:numPr>
              <w:numId w:val="3"/>
            </w:numPr>
            <w:bidi/>
            <w:ind w:hanging="360"/>
            <w:jc w:val="both"/>
          </w:pPr>
        </w:pPrChange>
      </w:pPr>
      <w:moveTo w:id="1978" w:author="Stav Cohen" w:date="2020-09-14T14:00:00Z">
        <w:r>
          <w:rPr>
            <w:rFonts w:hint="cs"/>
            <w:sz w:val="28"/>
            <w:szCs w:val="28"/>
            <w:rtl/>
          </w:rPr>
          <w:t>שכבת נוירונים</w:t>
        </w:r>
        <w:r>
          <w:rPr>
            <w:sz w:val="28"/>
            <w:szCs w:val="28"/>
          </w:rPr>
          <w:t xml:space="preserve"> </w:t>
        </w:r>
        <w:r>
          <w:rPr>
            <w:rFonts w:hint="cs"/>
            <w:sz w:val="28"/>
            <w:szCs w:val="28"/>
            <w:rtl/>
          </w:rPr>
          <w:t xml:space="preserve">מסוג </w:t>
        </w:r>
        <w:r>
          <w:rPr>
            <w:sz w:val="28"/>
            <w:szCs w:val="28"/>
          </w:rPr>
          <w:t>Dense</w:t>
        </w:r>
        <w:r>
          <w:rPr>
            <w:rFonts w:hint="cs"/>
            <w:sz w:val="28"/>
            <w:szCs w:val="28"/>
            <w:rtl/>
          </w:rPr>
          <w:t xml:space="preserve"> עם 512 נוירונים, </w:t>
        </w:r>
        <w:proofErr w:type="spellStart"/>
        <w:r>
          <w:rPr>
            <w:sz w:val="28"/>
            <w:szCs w:val="28"/>
          </w:rPr>
          <w:t>ReLu</w:t>
        </w:r>
        <w:proofErr w:type="spellEnd"/>
        <w:r>
          <w:rPr>
            <w:rFonts w:hint="cs"/>
            <w:sz w:val="28"/>
            <w:szCs w:val="28"/>
            <w:rtl/>
          </w:rPr>
          <w:t xml:space="preserve"> כפונקציית אקטיבציה.</w:t>
        </w:r>
      </w:moveTo>
    </w:p>
    <w:p w14:paraId="5FEC1DBC" w14:textId="0056CF27" w:rsidR="000308E6" w:rsidRDefault="000308E6" w:rsidP="00E32C23">
      <w:pPr>
        <w:pStyle w:val="ListParagraph"/>
        <w:numPr>
          <w:ilvl w:val="0"/>
          <w:numId w:val="6"/>
        </w:numPr>
        <w:bidi/>
        <w:jc w:val="both"/>
        <w:rPr>
          <w:ins w:id="1979" w:author="Stav Cohen" w:date="2020-09-14T14:21:00Z"/>
          <w:sz w:val="28"/>
          <w:szCs w:val="28"/>
        </w:rPr>
      </w:pPr>
      <w:moveTo w:id="1980" w:author="Stav Cohen" w:date="2020-09-14T14:00:00Z">
        <w:r>
          <w:rPr>
            <w:rFonts w:hint="cs"/>
            <w:sz w:val="28"/>
            <w:szCs w:val="28"/>
            <w:rtl/>
          </w:rPr>
          <w:t xml:space="preserve">שכבת נוירונים אחרונה מסוג </w:t>
        </w:r>
        <w:r>
          <w:rPr>
            <w:sz w:val="28"/>
            <w:szCs w:val="28"/>
          </w:rPr>
          <w:t>Dense</w:t>
        </w:r>
        <w:r>
          <w:rPr>
            <w:rFonts w:hint="cs"/>
            <w:sz w:val="28"/>
            <w:szCs w:val="28"/>
            <w:rtl/>
          </w:rPr>
          <w:t xml:space="preserve"> עם 43 נוירונים המתאימה ל43 סוגי התמרורים.</w:t>
        </w:r>
      </w:moveTo>
    </w:p>
    <w:p w14:paraId="1D55C311" w14:textId="41E29768" w:rsidR="00826009" w:rsidRDefault="00826009" w:rsidP="00826009">
      <w:pPr>
        <w:bidi/>
        <w:jc w:val="both"/>
        <w:rPr>
          <w:ins w:id="1981" w:author="Stav Cohen" w:date="2020-09-14T14:22:00Z"/>
          <w:sz w:val="28"/>
          <w:szCs w:val="28"/>
          <w:rtl/>
        </w:rPr>
      </w:pPr>
      <w:ins w:id="1982" w:author="Stav Cohen" w:date="2020-09-14T14:21:00Z">
        <w:r>
          <w:rPr>
            <w:rFonts w:hint="cs"/>
            <w:sz w:val="28"/>
            <w:szCs w:val="28"/>
            <w:rtl/>
          </w:rPr>
          <w:lastRenderedPageBreak/>
          <w:t xml:space="preserve">בשביל למנוע </w:t>
        </w:r>
        <w:r>
          <w:rPr>
            <w:sz w:val="28"/>
            <w:szCs w:val="28"/>
          </w:rPr>
          <w:t>Over</w:t>
        </w:r>
      </w:ins>
      <w:ins w:id="1983" w:author="Stav Cohen" w:date="2020-09-14T14:22:00Z">
        <w:r>
          <w:rPr>
            <w:sz w:val="28"/>
            <w:szCs w:val="28"/>
          </w:rPr>
          <w:t>fit</w:t>
        </w:r>
        <w:r>
          <w:rPr>
            <w:rFonts w:hint="cs"/>
            <w:sz w:val="28"/>
            <w:szCs w:val="28"/>
            <w:rtl/>
          </w:rPr>
          <w:t xml:space="preserve"> השתמשתי בשתי טכניקות:</w:t>
        </w:r>
      </w:ins>
    </w:p>
    <w:p w14:paraId="2CD75689" w14:textId="1D34B798" w:rsidR="00826009" w:rsidRDefault="00826009" w:rsidP="00826009">
      <w:pPr>
        <w:pStyle w:val="ListParagraph"/>
        <w:numPr>
          <w:ilvl w:val="0"/>
          <w:numId w:val="7"/>
        </w:numPr>
        <w:bidi/>
        <w:jc w:val="both"/>
        <w:rPr>
          <w:ins w:id="1984" w:author="Stav Cohen" w:date="2020-09-14T14:23:00Z"/>
          <w:sz w:val="28"/>
          <w:szCs w:val="28"/>
        </w:rPr>
      </w:pPr>
      <w:ins w:id="1985" w:author="Stav Cohen" w:date="2020-09-14T14:22:00Z">
        <w:r>
          <w:rPr>
            <w:rFonts w:hint="cs"/>
            <w:sz w:val="28"/>
            <w:szCs w:val="28"/>
            <w:rtl/>
          </w:rPr>
          <w:t xml:space="preserve">השתמשתי בפונקציית </w:t>
        </w:r>
        <w:proofErr w:type="spellStart"/>
        <w:r>
          <w:rPr>
            <w:sz w:val="28"/>
            <w:szCs w:val="28"/>
          </w:rPr>
          <w:t>CallBack</w:t>
        </w:r>
        <w:proofErr w:type="spellEnd"/>
        <w:r>
          <w:rPr>
            <w:rFonts w:hint="cs"/>
            <w:sz w:val="28"/>
            <w:szCs w:val="28"/>
            <w:rtl/>
          </w:rPr>
          <w:t xml:space="preserve"> אשר מפסיקה את אימון הרשת </w:t>
        </w:r>
        <w:r w:rsidR="004A7960">
          <w:rPr>
            <w:rFonts w:hint="cs"/>
            <w:sz w:val="28"/>
            <w:szCs w:val="28"/>
            <w:rtl/>
          </w:rPr>
          <w:t xml:space="preserve">כאשר </w:t>
        </w:r>
      </w:ins>
      <w:ins w:id="1986" w:author="Stav Cohen" w:date="2020-09-14T14:23:00Z">
        <w:r w:rsidR="004A7960">
          <w:rPr>
            <w:rFonts w:hint="cs"/>
            <w:sz w:val="28"/>
            <w:szCs w:val="28"/>
            <w:rtl/>
          </w:rPr>
          <w:t xml:space="preserve">אחוזי </w:t>
        </w:r>
      </w:ins>
      <w:ins w:id="1987" w:author="Stav Cohen" w:date="2020-09-14T14:22:00Z">
        <w:r w:rsidR="004A7960">
          <w:rPr>
            <w:rFonts w:hint="cs"/>
            <w:sz w:val="28"/>
            <w:szCs w:val="28"/>
            <w:rtl/>
          </w:rPr>
          <w:t>הדיוק על סט האימון מגיע לפרמטר מסוים, בחרתי פרמט</w:t>
        </w:r>
      </w:ins>
      <w:ins w:id="1988" w:author="Stav Cohen" w:date="2020-09-14T14:23:00Z">
        <w:r w:rsidR="004A7960">
          <w:rPr>
            <w:rFonts w:hint="cs"/>
            <w:sz w:val="28"/>
            <w:szCs w:val="28"/>
            <w:rtl/>
          </w:rPr>
          <w:t>ר זה להיות 98.5.</w:t>
        </w:r>
      </w:ins>
    </w:p>
    <w:p w14:paraId="1CF0E47A" w14:textId="37ADCCD4" w:rsidR="004A7960" w:rsidRDefault="004A7960" w:rsidP="004A7960">
      <w:pPr>
        <w:pStyle w:val="ListParagraph"/>
        <w:numPr>
          <w:ilvl w:val="0"/>
          <w:numId w:val="7"/>
        </w:numPr>
        <w:bidi/>
        <w:jc w:val="both"/>
        <w:rPr>
          <w:ins w:id="1989" w:author="Stav Cohen" w:date="2020-09-14T14:35:00Z"/>
          <w:sz w:val="28"/>
          <w:szCs w:val="28"/>
        </w:rPr>
      </w:pPr>
      <w:ins w:id="1990" w:author="Stav Cohen" w:date="2020-09-14T14:23:00Z">
        <w:r>
          <w:rPr>
            <w:rFonts w:hint="cs"/>
            <w:sz w:val="28"/>
            <w:szCs w:val="28"/>
            <w:rtl/>
          </w:rPr>
          <w:t xml:space="preserve">בחרתי להשתמש בשכבת </w:t>
        </w:r>
        <w:r>
          <w:rPr>
            <w:sz w:val="28"/>
            <w:szCs w:val="28"/>
          </w:rPr>
          <w:t>Dropout</w:t>
        </w:r>
        <w:r>
          <w:rPr>
            <w:rFonts w:hint="cs"/>
            <w:sz w:val="28"/>
            <w:szCs w:val="28"/>
            <w:rtl/>
          </w:rPr>
          <w:t xml:space="preserve"> עם הסתברות </w:t>
        </w:r>
        <w:r>
          <w:rPr>
            <w:sz w:val="28"/>
            <w:szCs w:val="28"/>
          </w:rPr>
          <w:t>0.5</w:t>
        </w:r>
        <w:r>
          <w:rPr>
            <w:rFonts w:hint="cs"/>
            <w:sz w:val="28"/>
            <w:szCs w:val="28"/>
            <w:rtl/>
          </w:rPr>
          <w:t>.</w:t>
        </w:r>
      </w:ins>
    </w:p>
    <w:p w14:paraId="314AD515" w14:textId="1EDD627E" w:rsidR="003F7AA4" w:rsidRDefault="003F7AA4" w:rsidP="003F7AA4">
      <w:pPr>
        <w:bidi/>
        <w:jc w:val="both"/>
        <w:rPr>
          <w:ins w:id="1991" w:author="Stav Cohen" w:date="2020-09-14T14:35:00Z"/>
          <w:sz w:val="28"/>
          <w:szCs w:val="28"/>
          <w:rtl/>
        </w:rPr>
      </w:pPr>
    </w:p>
    <w:p w14:paraId="2E1849C6" w14:textId="77777777" w:rsidR="003F7AA4" w:rsidRPr="003F7AA4" w:rsidRDefault="003F7AA4">
      <w:pPr>
        <w:bidi/>
        <w:jc w:val="both"/>
        <w:rPr>
          <w:ins w:id="1992" w:author="Stav Cohen" w:date="2020-09-14T14:21:00Z"/>
          <w:sz w:val="28"/>
          <w:szCs w:val="28"/>
          <w:rPrChange w:id="1993" w:author="Stav Cohen" w:date="2020-09-14T14:35:00Z">
            <w:rPr>
              <w:ins w:id="1994" w:author="Stav Cohen" w:date="2020-09-14T14:21:00Z"/>
            </w:rPr>
          </w:rPrChange>
        </w:rPr>
        <w:pPrChange w:id="1995" w:author="Stav Cohen" w:date="2020-09-14T14:35:00Z">
          <w:pPr>
            <w:pStyle w:val="ListParagraph"/>
            <w:numPr>
              <w:numId w:val="6"/>
            </w:numPr>
            <w:bidi/>
            <w:ind w:left="1080" w:hanging="360"/>
            <w:jc w:val="both"/>
          </w:pPr>
        </w:pPrChange>
      </w:pPr>
    </w:p>
    <w:p w14:paraId="01B8E483" w14:textId="13821470" w:rsidR="00826009" w:rsidRPr="00826009" w:rsidDel="00826009" w:rsidRDefault="00826009">
      <w:pPr>
        <w:bidi/>
        <w:jc w:val="both"/>
        <w:rPr>
          <w:del w:id="1996" w:author="Stav Cohen" w:date="2020-09-14T14:21:00Z"/>
          <w:moveTo w:id="1997" w:author="Stav Cohen" w:date="2020-09-14T14:00:00Z"/>
          <w:sz w:val="28"/>
          <w:szCs w:val="28"/>
          <w:rPrChange w:id="1998" w:author="Stav Cohen" w:date="2020-09-14T14:21:00Z">
            <w:rPr>
              <w:del w:id="1999" w:author="Stav Cohen" w:date="2020-09-14T14:21:00Z"/>
              <w:moveTo w:id="2000" w:author="Stav Cohen" w:date="2020-09-14T14:00:00Z"/>
            </w:rPr>
          </w:rPrChange>
        </w:rPr>
        <w:pPrChange w:id="2001" w:author="Stav Cohen" w:date="2020-09-14T14:21:00Z">
          <w:pPr>
            <w:pStyle w:val="ListParagraph"/>
            <w:numPr>
              <w:numId w:val="3"/>
            </w:numPr>
            <w:bidi/>
            <w:ind w:hanging="360"/>
            <w:jc w:val="both"/>
          </w:pPr>
        </w:pPrChange>
      </w:pPr>
    </w:p>
    <w:moveToRangeEnd w:id="1783"/>
    <w:p w14:paraId="71950A1D" w14:textId="77777777" w:rsidR="00826009" w:rsidRDefault="00826009" w:rsidP="00826009">
      <w:pPr>
        <w:bidi/>
        <w:jc w:val="both"/>
        <w:rPr>
          <w:ins w:id="2002" w:author="Stav Cohen" w:date="2020-09-14T14:16:00Z"/>
          <w:sz w:val="28"/>
          <w:szCs w:val="28"/>
        </w:rPr>
      </w:pPr>
      <w:ins w:id="2003" w:author="Stav Cohen" w:date="2020-09-14T14:16:00Z">
        <w:r>
          <w:rPr>
            <w:rFonts w:hint="cs"/>
            <w:sz w:val="28"/>
            <w:szCs w:val="28"/>
            <w:rtl/>
          </w:rPr>
          <w:t xml:space="preserve">השתמשתי בכמה </w:t>
        </w:r>
        <w:r>
          <w:rPr>
            <w:sz w:val="28"/>
            <w:szCs w:val="28"/>
          </w:rPr>
          <w:t xml:space="preserve">Hyperparameters </w:t>
        </w:r>
        <w:r>
          <w:rPr>
            <w:rFonts w:hint="cs"/>
            <w:sz w:val="28"/>
            <w:szCs w:val="28"/>
            <w:rtl/>
          </w:rPr>
          <w:t xml:space="preserve"> חשובים והם:</w:t>
        </w:r>
      </w:ins>
    </w:p>
    <w:p w14:paraId="7DB1F544" w14:textId="77777777" w:rsidR="00826009" w:rsidRDefault="00826009" w:rsidP="00826009">
      <w:pPr>
        <w:pStyle w:val="ListParagraph"/>
        <w:numPr>
          <w:ilvl w:val="0"/>
          <w:numId w:val="3"/>
        </w:numPr>
        <w:bidi/>
        <w:jc w:val="both"/>
        <w:rPr>
          <w:ins w:id="2004" w:author="Stav Cohen" w:date="2020-09-14T14:16:00Z"/>
          <w:sz w:val="28"/>
          <w:szCs w:val="28"/>
        </w:rPr>
      </w:pPr>
      <w:ins w:id="2005" w:author="Stav Cohen" w:date="2020-09-14T14:16:00Z">
        <w:r>
          <w:rPr>
            <w:sz w:val="28"/>
            <w:szCs w:val="28"/>
          </w:rPr>
          <w:t xml:space="preserve">Learning Rate </w:t>
        </w:r>
        <w:r>
          <w:rPr>
            <w:sz w:val="28"/>
            <w:szCs w:val="28"/>
            <w:rtl/>
          </w:rPr>
          <w:t>–</w:t>
        </w:r>
        <w:r>
          <w:rPr>
            <w:rFonts w:hint="cs"/>
            <w:sz w:val="28"/>
            <w:szCs w:val="28"/>
            <w:rtl/>
          </w:rPr>
          <w:t xml:space="preserve"> החלטתי להשאיר את פרמטר זה להיות הערך </w:t>
        </w:r>
        <w:proofErr w:type="spellStart"/>
        <w:r>
          <w:rPr>
            <w:rFonts w:hint="cs"/>
            <w:sz w:val="28"/>
            <w:szCs w:val="28"/>
            <w:rtl/>
          </w:rPr>
          <w:t>הדיפולטי</w:t>
        </w:r>
        <w:proofErr w:type="spellEnd"/>
        <w:r>
          <w:rPr>
            <w:rFonts w:hint="cs"/>
            <w:sz w:val="28"/>
            <w:szCs w:val="28"/>
            <w:rtl/>
          </w:rPr>
          <w:t xml:space="preserve"> של </w:t>
        </w:r>
        <w:r>
          <w:rPr>
            <w:sz w:val="28"/>
            <w:szCs w:val="28"/>
          </w:rPr>
          <w:t>TensorFlow</w:t>
        </w:r>
        <w:r>
          <w:rPr>
            <w:rFonts w:hint="cs"/>
            <w:sz w:val="28"/>
            <w:szCs w:val="28"/>
            <w:rtl/>
          </w:rPr>
          <w:t xml:space="preserve"> אשר ערכו הוא 0.001.</w:t>
        </w:r>
      </w:ins>
    </w:p>
    <w:p w14:paraId="2F1B1FED" w14:textId="6C5DA949" w:rsidR="00826009" w:rsidRDefault="00826009" w:rsidP="00826009">
      <w:pPr>
        <w:pStyle w:val="ListParagraph"/>
        <w:numPr>
          <w:ilvl w:val="0"/>
          <w:numId w:val="3"/>
        </w:numPr>
        <w:bidi/>
        <w:jc w:val="both"/>
        <w:rPr>
          <w:ins w:id="2006" w:author="Stav Cohen" w:date="2020-09-14T14:28:00Z"/>
          <w:sz w:val="28"/>
          <w:szCs w:val="28"/>
        </w:rPr>
      </w:pPr>
      <w:ins w:id="2007" w:author="Stav Cohen" w:date="2020-09-14T14:16:00Z">
        <w:r>
          <w:rPr>
            <w:rFonts w:hint="cs"/>
            <w:sz w:val="28"/>
            <w:szCs w:val="28"/>
          </w:rPr>
          <w:t>N</w:t>
        </w:r>
        <w:r>
          <w:rPr>
            <w:sz w:val="28"/>
            <w:szCs w:val="28"/>
          </w:rPr>
          <w:t>umber of Epochs</w:t>
        </w:r>
        <w:r>
          <w:rPr>
            <w:rFonts w:hint="cs"/>
            <w:sz w:val="28"/>
            <w:szCs w:val="28"/>
            <w:rtl/>
          </w:rPr>
          <w:t xml:space="preserve"> </w:t>
        </w:r>
      </w:ins>
      <w:ins w:id="2008" w:author="Stav Cohen" w:date="2020-09-14T14:17:00Z">
        <w:r>
          <w:rPr>
            <w:sz w:val="28"/>
            <w:szCs w:val="28"/>
            <w:rtl/>
          </w:rPr>
          <w:t>–</w:t>
        </w:r>
      </w:ins>
      <w:ins w:id="2009" w:author="Stav Cohen" w:date="2020-09-14T14:16:00Z">
        <w:r>
          <w:rPr>
            <w:rFonts w:hint="cs"/>
            <w:sz w:val="28"/>
            <w:szCs w:val="28"/>
            <w:rtl/>
          </w:rPr>
          <w:t xml:space="preserve"> </w:t>
        </w:r>
      </w:ins>
      <w:ins w:id="2010" w:author="Stav Cohen" w:date="2020-09-14T14:17:00Z">
        <w:r>
          <w:rPr>
            <w:rFonts w:hint="cs"/>
            <w:sz w:val="28"/>
            <w:szCs w:val="28"/>
            <w:rtl/>
          </w:rPr>
          <w:t xml:space="preserve">בחרתי לאמן את המודל עד </w:t>
        </w:r>
      </w:ins>
      <w:ins w:id="2011" w:author="Stav Cohen" w:date="2020-09-14T14:18:00Z">
        <w:r>
          <w:rPr>
            <w:rFonts w:hint="cs"/>
            <w:sz w:val="28"/>
            <w:szCs w:val="28"/>
            <w:rtl/>
          </w:rPr>
          <w:t>20 מעברים או עד אשר אגיע לדיוק של 98.5% על סט האימון.</w:t>
        </w:r>
      </w:ins>
    </w:p>
    <w:p w14:paraId="60345951" w14:textId="6CC57E98" w:rsidR="004A7960" w:rsidRDefault="004A7960">
      <w:pPr>
        <w:pStyle w:val="ListParagraph"/>
        <w:numPr>
          <w:ilvl w:val="0"/>
          <w:numId w:val="3"/>
        </w:numPr>
        <w:bidi/>
        <w:jc w:val="both"/>
        <w:rPr>
          <w:ins w:id="2012" w:author="Stav Cohen" w:date="2020-09-14T14:18:00Z"/>
          <w:sz w:val="28"/>
          <w:szCs w:val="28"/>
        </w:rPr>
        <w:pPrChange w:id="2013" w:author="Stav Cohen" w:date="2020-09-14T14:28:00Z">
          <w:pPr>
            <w:pStyle w:val="ListParagraph"/>
            <w:numPr>
              <w:numId w:val="3"/>
            </w:numPr>
            <w:bidi/>
            <w:ind w:hanging="360"/>
            <w:jc w:val="both"/>
          </w:pPr>
        </w:pPrChange>
      </w:pPr>
      <w:ins w:id="2014" w:author="Stav Cohen" w:date="2020-09-14T14:28:00Z">
        <w:r>
          <w:rPr>
            <w:sz w:val="28"/>
            <w:szCs w:val="28"/>
          </w:rPr>
          <w:t xml:space="preserve">Batch Size </w:t>
        </w:r>
      </w:ins>
      <w:ins w:id="2015" w:author="Stav Cohen" w:date="2020-09-14T14:30:00Z">
        <w:r>
          <w:rPr>
            <w:sz w:val="28"/>
            <w:szCs w:val="28"/>
            <w:rtl/>
          </w:rPr>
          <w:t>–</w:t>
        </w:r>
      </w:ins>
      <w:ins w:id="2016" w:author="Stav Cohen" w:date="2020-09-14T14:28:00Z">
        <w:r>
          <w:rPr>
            <w:rFonts w:hint="cs"/>
            <w:sz w:val="28"/>
            <w:szCs w:val="28"/>
            <w:rtl/>
          </w:rPr>
          <w:t xml:space="preserve"> </w:t>
        </w:r>
      </w:ins>
      <w:ins w:id="2017" w:author="Stav Cohen" w:date="2020-09-14T14:30:00Z">
        <w:r>
          <w:rPr>
            <w:rFonts w:hint="cs"/>
            <w:sz w:val="28"/>
            <w:szCs w:val="28"/>
            <w:rtl/>
          </w:rPr>
          <w:t xml:space="preserve">פרמטר זה קובע אחרי כמה </w:t>
        </w:r>
      </w:ins>
      <w:ins w:id="2018" w:author="Stav Cohen" w:date="2020-09-14T14:34:00Z">
        <w:r w:rsidR="003F7AA4">
          <w:rPr>
            <w:rFonts w:hint="cs"/>
            <w:sz w:val="28"/>
            <w:szCs w:val="28"/>
            <w:rtl/>
          </w:rPr>
          <w:t>קלטים</w:t>
        </w:r>
      </w:ins>
      <w:ins w:id="2019" w:author="Stav Cohen" w:date="2020-09-14T14:31:00Z">
        <w:r>
          <w:rPr>
            <w:rFonts w:hint="cs"/>
            <w:sz w:val="28"/>
            <w:szCs w:val="28"/>
            <w:rtl/>
          </w:rPr>
          <w:t xml:space="preserve"> שעברו ברשת צריך לכוון את</w:t>
        </w:r>
      </w:ins>
      <w:ins w:id="2020" w:author="Stav Cohen" w:date="2020-09-14T14:34:00Z">
        <w:r w:rsidR="003F7AA4">
          <w:rPr>
            <w:rFonts w:hint="cs"/>
            <w:sz w:val="28"/>
            <w:szCs w:val="28"/>
            <w:rtl/>
          </w:rPr>
          <w:t xml:space="preserve"> משקלי הרשת </w:t>
        </w:r>
      </w:ins>
      <w:ins w:id="2021" w:author="Stav Cohen" w:date="2020-09-14T14:36:00Z">
        <w:r w:rsidR="003F7AA4">
          <w:rPr>
            <w:rFonts w:hint="cs"/>
            <w:sz w:val="28"/>
            <w:szCs w:val="28"/>
            <w:rtl/>
          </w:rPr>
          <w:t xml:space="preserve">לפי תהליך ה </w:t>
        </w:r>
        <w:r w:rsidR="003F7AA4">
          <w:rPr>
            <w:sz w:val="28"/>
            <w:szCs w:val="28"/>
            <w:rtl/>
          </w:rPr>
          <w:t>–</w:t>
        </w:r>
        <w:r w:rsidR="003F7AA4">
          <w:rPr>
            <w:rFonts w:hint="cs"/>
            <w:sz w:val="28"/>
            <w:szCs w:val="28"/>
            <w:rtl/>
          </w:rPr>
          <w:t xml:space="preserve"> </w:t>
        </w:r>
        <w:r w:rsidR="003F7AA4">
          <w:rPr>
            <w:sz w:val="28"/>
            <w:szCs w:val="28"/>
          </w:rPr>
          <w:t>Gradient Descent</w:t>
        </w:r>
        <w:r w:rsidR="003F7AA4">
          <w:rPr>
            <w:rFonts w:hint="cs"/>
            <w:sz w:val="28"/>
            <w:szCs w:val="28"/>
            <w:rtl/>
          </w:rPr>
          <w:t>, בחרתי במספר 32 שהוא די נפוץ ולפי</w:t>
        </w:r>
      </w:ins>
      <w:ins w:id="2022" w:author="Stav Cohen" w:date="2020-10-26T20:01:00Z">
        <w:r w:rsidR="00964AB8">
          <w:rPr>
            <w:rFonts w:hint="cs"/>
            <w:sz w:val="28"/>
            <w:szCs w:val="28"/>
            <w:rtl/>
          </w:rPr>
          <w:t>-</w:t>
        </w:r>
      </w:ins>
      <w:ins w:id="2023" w:author="Stav Cohen" w:date="2020-09-14T14:36:00Z">
        <w:r w:rsidR="003F7AA4">
          <w:rPr>
            <w:rFonts w:hint="cs"/>
            <w:sz w:val="28"/>
            <w:szCs w:val="28"/>
            <w:rtl/>
          </w:rPr>
          <w:t xml:space="preserve">כך כל </w:t>
        </w:r>
        <w:r w:rsidR="003F7AA4">
          <w:rPr>
            <w:sz w:val="28"/>
            <w:szCs w:val="28"/>
          </w:rPr>
          <w:t>Epoch</w:t>
        </w:r>
        <w:r w:rsidR="003F7AA4">
          <w:rPr>
            <w:rFonts w:hint="cs"/>
            <w:sz w:val="28"/>
            <w:szCs w:val="28"/>
            <w:rtl/>
          </w:rPr>
          <w:t xml:space="preserve"> </w:t>
        </w:r>
      </w:ins>
      <w:ins w:id="2024" w:author="Stav Cohen" w:date="2020-09-14T14:37:00Z">
        <w:r w:rsidR="003F7AA4">
          <w:rPr>
            <w:rFonts w:hint="cs"/>
            <w:sz w:val="28"/>
            <w:szCs w:val="28"/>
            <w:rtl/>
          </w:rPr>
          <w:t>חולק ל981 מעברים שלמים על הרשת.</w:t>
        </w:r>
      </w:ins>
    </w:p>
    <w:p w14:paraId="217D0471" w14:textId="7B3A94A3" w:rsidR="00826009" w:rsidRDefault="004A7960" w:rsidP="00826009">
      <w:pPr>
        <w:pStyle w:val="ListParagraph"/>
        <w:numPr>
          <w:ilvl w:val="0"/>
          <w:numId w:val="3"/>
        </w:numPr>
        <w:bidi/>
        <w:jc w:val="both"/>
        <w:rPr>
          <w:ins w:id="2025" w:author="Stav Cohen" w:date="2020-09-14T14:38:00Z"/>
          <w:sz w:val="28"/>
          <w:szCs w:val="28"/>
        </w:rPr>
      </w:pPr>
      <w:ins w:id="2026" w:author="Stav Cohen" w:date="2020-09-14T14:23:00Z">
        <w:r>
          <w:rPr>
            <w:sz w:val="28"/>
            <w:szCs w:val="28"/>
          </w:rPr>
          <w:t>Hidden Layers</w:t>
        </w:r>
      </w:ins>
      <w:ins w:id="2027" w:author="Stav Cohen" w:date="2020-09-14T14:25:00Z">
        <w:r>
          <w:rPr>
            <w:rFonts w:hint="cs"/>
            <w:sz w:val="28"/>
            <w:szCs w:val="28"/>
            <w:rtl/>
          </w:rPr>
          <w:t xml:space="preserve">- השתמשתי ב3 שכבות </w:t>
        </w:r>
        <w:proofErr w:type="spellStart"/>
        <w:r>
          <w:rPr>
            <w:rFonts w:hint="cs"/>
            <w:sz w:val="28"/>
            <w:szCs w:val="28"/>
            <w:rtl/>
          </w:rPr>
          <w:t>קונבולוציה</w:t>
        </w:r>
        <w:proofErr w:type="spellEnd"/>
        <w:r>
          <w:rPr>
            <w:rFonts w:hint="cs"/>
            <w:sz w:val="28"/>
            <w:szCs w:val="28"/>
            <w:rtl/>
          </w:rPr>
          <w:t xml:space="preserve">, 3 שכבות </w:t>
        </w:r>
        <w:proofErr w:type="spellStart"/>
        <w:r>
          <w:rPr>
            <w:sz w:val="28"/>
            <w:szCs w:val="28"/>
          </w:rPr>
          <w:t>MaxPoolin</w:t>
        </w:r>
      </w:ins>
      <w:ins w:id="2028" w:author="Stav Cohen" w:date="2020-09-14T14:26:00Z">
        <w:r>
          <w:rPr>
            <w:sz w:val="28"/>
            <w:szCs w:val="28"/>
          </w:rPr>
          <w:t>g</w:t>
        </w:r>
        <w:proofErr w:type="spellEnd"/>
        <w:r>
          <w:rPr>
            <w:rFonts w:hint="cs"/>
            <w:sz w:val="28"/>
            <w:szCs w:val="28"/>
            <w:rtl/>
          </w:rPr>
          <w:t xml:space="preserve">, שכבת </w:t>
        </w:r>
        <w:r>
          <w:rPr>
            <w:sz w:val="28"/>
            <w:szCs w:val="28"/>
          </w:rPr>
          <w:t>Dropout</w:t>
        </w:r>
        <w:r>
          <w:rPr>
            <w:rFonts w:hint="cs"/>
            <w:sz w:val="28"/>
            <w:szCs w:val="28"/>
            <w:rtl/>
          </w:rPr>
          <w:t xml:space="preserve">, שכבת </w:t>
        </w:r>
        <w:r>
          <w:rPr>
            <w:sz w:val="28"/>
            <w:szCs w:val="28"/>
          </w:rPr>
          <w:t>Dense</w:t>
        </w:r>
        <w:r>
          <w:rPr>
            <w:rFonts w:hint="cs"/>
            <w:sz w:val="28"/>
            <w:szCs w:val="28"/>
            <w:rtl/>
          </w:rPr>
          <w:t xml:space="preserve">- שכבת נוירונים רגילה, שכבת </w:t>
        </w:r>
        <w:proofErr w:type="gramStart"/>
        <w:r>
          <w:rPr>
            <w:sz w:val="28"/>
            <w:szCs w:val="28"/>
          </w:rPr>
          <w:t>Dense</w:t>
        </w:r>
        <w:r>
          <w:rPr>
            <w:rFonts w:hint="cs"/>
            <w:sz w:val="28"/>
            <w:szCs w:val="28"/>
          </w:rPr>
          <w:t xml:space="preserve"> </w:t>
        </w:r>
      </w:ins>
      <w:ins w:id="2029" w:author="Stav Cohen" w:date="2020-09-14T14:27:00Z">
        <w:r>
          <w:rPr>
            <w:rFonts w:hint="cs"/>
            <w:sz w:val="28"/>
            <w:szCs w:val="28"/>
            <w:rtl/>
          </w:rPr>
          <w:t xml:space="preserve"> אחרונה</w:t>
        </w:r>
      </w:ins>
      <w:proofErr w:type="gramEnd"/>
      <w:ins w:id="2030" w:author="Stav Cohen" w:date="2020-09-14T14:38:00Z">
        <w:r w:rsidR="003F7AA4">
          <w:rPr>
            <w:rFonts w:hint="cs"/>
            <w:sz w:val="28"/>
            <w:szCs w:val="28"/>
            <w:rtl/>
          </w:rPr>
          <w:t xml:space="preserve"> לסיווג הקלט ל43 קטגוריות התמרורים.</w:t>
        </w:r>
      </w:ins>
    </w:p>
    <w:p w14:paraId="11653A69" w14:textId="72DD0B41" w:rsidR="003F7AA4" w:rsidRPr="00701B38" w:rsidRDefault="003F7AA4">
      <w:pPr>
        <w:pStyle w:val="ListParagraph"/>
        <w:numPr>
          <w:ilvl w:val="0"/>
          <w:numId w:val="3"/>
        </w:numPr>
        <w:bidi/>
        <w:jc w:val="both"/>
        <w:rPr>
          <w:ins w:id="2031" w:author="Stav Cohen" w:date="2020-09-14T14:16:00Z"/>
          <w:sz w:val="28"/>
          <w:szCs w:val="28"/>
          <w:rtl/>
        </w:rPr>
        <w:pPrChange w:id="2032" w:author="Stav Cohen" w:date="2020-09-14T14:38:00Z">
          <w:pPr>
            <w:pStyle w:val="ListParagraph"/>
            <w:numPr>
              <w:numId w:val="3"/>
            </w:numPr>
            <w:bidi/>
            <w:ind w:hanging="360"/>
            <w:jc w:val="both"/>
          </w:pPr>
        </w:pPrChange>
      </w:pPr>
      <w:ins w:id="2033" w:author="Stav Cohen" w:date="2020-09-14T14:38:00Z">
        <w:r>
          <w:rPr>
            <w:sz w:val="28"/>
            <w:szCs w:val="28"/>
          </w:rPr>
          <w:t>Activation Functio</w:t>
        </w:r>
      </w:ins>
      <w:ins w:id="2034" w:author="Stav Cohen" w:date="2020-09-14T14:39:00Z">
        <w:r>
          <w:rPr>
            <w:sz w:val="28"/>
            <w:szCs w:val="28"/>
          </w:rPr>
          <w:t xml:space="preserve">ns </w:t>
        </w:r>
        <w:r>
          <w:rPr>
            <w:sz w:val="28"/>
            <w:szCs w:val="28"/>
            <w:rtl/>
          </w:rPr>
          <w:t>–</w:t>
        </w:r>
        <w:r>
          <w:rPr>
            <w:rFonts w:hint="cs"/>
            <w:sz w:val="28"/>
            <w:szCs w:val="28"/>
            <w:rtl/>
          </w:rPr>
          <w:t xml:space="preserve"> בחרתי להשתמש בפונקציית האקטיבציה</w:t>
        </w:r>
        <w:r>
          <w:rPr>
            <w:sz w:val="28"/>
            <w:szCs w:val="28"/>
          </w:rPr>
          <w:t xml:space="preserve"> </w:t>
        </w:r>
        <w:r>
          <w:rPr>
            <w:rFonts w:hint="cs"/>
            <w:sz w:val="28"/>
            <w:szCs w:val="28"/>
            <w:rtl/>
          </w:rPr>
          <w:t>-</w:t>
        </w:r>
        <w:proofErr w:type="spellStart"/>
        <w:r>
          <w:rPr>
            <w:sz w:val="28"/>
            <w:szCs w:val="28"/>
          </w:rPr>
          <w:t>Relu</w:t>
        </w:r>
        <w:proofErr w:type="spellEnd"/>
        <w:r>
          <w:rPr>
            <w:rFonts w:hint="cs"/>
            <w:sz w:val="28"/>
            <w:szCs w:val="28"/>
            <w:rtl/>
          </w:rPr>
          <w:t xml:space="preserve"> לשכבות הפנימיות </w:t>
        </w:r>
        <w:proofErr w:type="spellStart"/>
        <w:r>
          <w:rPr>
            <w:rFonts w:hint="cs"/>
            <w:sz w:val="28"/>
            <w:szCs w:val="28"/>
            <w:rtl/>
          </w:rPr>
          <w:t>ובפונקצית</w:t>
        </w:r>
        <w:proofErr w:type="spellEnd"/>
        <w:r>
          <w:rPr>
            <w:rFonts w:hint="cs"/>
            <w:sz w:val="28"/>
            <w:szCs w:val="28"/>
            <w:rtl/>
          </w:rPr>
          <w:t xml:space="preserve"> האקטיבציה </w:t>
        </w:r>
        <w:r>
          <w:rPr>
            <w:sz w:val="28"/>
            <w:szCs w:val="28"/>
            <w:rtl/>
          </w:rPr>
          <w:t>–</w:t>
        </w:r>
        <w:r>
          <w:rPr>
            <w:rFonts w:hint="cs"/>
            <w:sz w:val="28"/>
            <w:szCs w:val="28"/>
            <w:rtl/>
          </w:rPr>
          <w:t xml:space="preserve"> </w:t>
        </w:r>
        <w:proofErr w:type="spellStart"/>
        <w:r>
          <w:rPr>
            <w:sz w:val="28"/>
            <w:szCs w:val="28"/>
          </w:rPr>
          <w:t>Softmax</w:t>
        </w:r>
        <w:proofErr w:type="spellEnd"/>
        <w:r>
          <w:rPr>
            <w:rFonts w:hint="cs"/>
            <w:sz w:val="28"/>
            <w:szCs w:val="28"/>
            <w:rtl/>
          </w:rPr>
          <w:t xml:space="preserve"> </w:t>
        </w:r>
      </w:ins>
      <w:ins w:id="2035" w:author="Stav Cohen" w:date="2020-09-14T14:40:00Z">
        <w:r>
          <w:rPr>
            <w:rFonts w:hint="cs"/>
            <w:sz w:val="28"/>
            <w:szCs w:val="28"/>
            <w:rtl/>
          </w:rPr>
          <w:t>אשר תסווג את הפלט שהועבר ברשת לקטגוריות בשכבה האחרונה של הרשת.</w:t>
        </w:r>
      </w:ins>
    </w:p>
    <w:p w14:paraId="6999B175" w14:textId="77777777" w:rsidR="000308E6" w:rsidRPr="000308E6" w:rsidRDefault="000308E6">
      <w:pPr>
        <w:bidi/>
        <w:jc w:val="both"/>
        <w:rPr>
          <w:ins w:id="2036" w:author="Stav Cohen" w:date="2020-09-14T13:55:00Z"/>
          <w:b/>
          <w:bCs/>
          <w:sz w:val="28"/>
          <w:szCs w:val="28"/>
          <w:u w:val="single"/>
          <w:rtl/>
        </w:rPr>
        <w:pPrChange w:id="2037" w:author="Stav Cohen" w:date="2020-09-14T14:00:00Z">
          <w:pPr>
            <w:bidi/>
            <w:jc w:val="both"/>
          </w:pPr>
        </w:pPrChange>
      </w:pPr>
    </w:p>
    <w:p w14:paraId="2693534B" w14:textId="4ECA536B" w:rsidR="000308E6" w:rsidRDefault="000308E6" w:rsidP="000308E6">
      <w:pPr>
        <w:bidi/>
        <w:jc w:val="both"/>
        <w:rPr>
          <w:ins w:id="2038" w:author="Stav Cohen" w:date="2020-09-14T14:43:00Z"/>
          <w:sz w:val="28"/>
          <w:szCs w:val="28"/>
          <w:rtl/>
        </w:rPr>
      </w:pPr>
    </w:p>
    <w:p w14:paraId="42EF11CD" w14:textId="7EF279F4" w:rsidR="003F7AA4" w:rsidRDefault="003F7AA4" w:rsidP="003F7AA4">
      <w:pPr>
        <w:bidi/>
        <w:jc w:val="both"/>
        <w:rPr>
          <w:ins w:id="2039" w:author="Stav Cohen" w:date="2020-09-14T14:43:00Z"/>
          <w:sz w:val="28"/>
          <w:szCs w:val="28"/>
          <w:rtl/>
        </w:rPr>
      </w:pPr>
    </w:p>
    <w:p w14:paraId="373D86BE" w14:textId="4E66FFAA" w:rsidR="003F7AA4" w:rsidRDefault="003F7AA4" w:rsidP="003F7AA4">
      <w:pPr>
        <w:bidi/>
        <w:jc w:val="both"/>
        <w:rPr>
          <w:ins w:id="2040" w:author="Stav Cohen" w:date="2020-09-14T14:43:00Z"/>
          <w:sz w:val="28"/>
          <w:szCs w:val="28"/>
          <w:rtl/>
        </w:rPr>
      </w:pPr>
    </w:p>
    <w:p w14:paraId="606AF206" w14:textId="01D3C526" w:rsidR="003F7AA4" w:rsidRDefault="003F7AA4" w:rsidP="003F7AA4">
      <w:pPr>
        <w:bidi/>
        <w:jc w:val="both"/>
        <w:rPr>
          <w:ins w:id="2041" w:author="Stav Cohen" w:date="2020-09-14T14:43:00Z"/>
          <w:sz w:val="28"/>
          <w:szCs w:val="28"/>
          <w:rtl/>
        </w:rPr>
      </w:pPr>
    </w:p>
    <w:p w14:paraId="343EE4AC" w14:textId="6BD77838" w:rsidR="003F7AA4" w:rsidRDefault="003F7AA4" w:rsidP="003F7AA4">
      <w:pPr>
        <w:bidi/>
        <w:jc w:val="both"/>
        <w:rPr>
          <w:ins w:id="2042" w:author="Stav Cohen" w:date="2020-09-14T14:43:00Z"/>
          <w:sz w:val="28"/>
          <w:szCs w:val="28"/>
          <w:rtl/>
        </w:rPr>
      </w:pPr>
    </w:p>
    <w:p w14:paraId="442BF61A" w14:textId="6F967717" w:rsidR="003F7AA4" w:rsidRDefault="003F7AA4">
      <w:pPr>
        <w:bidi/>
        <w:jc w:val="both"/>
        <w:rPr>
          <w:ins w:id="2043" w:author="Stav Cohen" w:date="2020-10-26T20:01:00Z"/>
          <w:sz w:val="28"/>
          <w:szCs w:val="28"/>
          <w:rtl/>
        </w:rPr>
      </w:pPr>
    </w:p>
    <w:p w14:paraId="7A63A084" w14:textId="5B11EF33" w:rsidR="00964AB8" w:rsidRDefault="00964AB8" w:rsidP="00964AB8">
      <w:pPr>
        <w:bidi/>
        <w:jc w:val="both"/>
        <w:rPr>
          <w:ins w:id="2044" w:author="Stav Cohen" w:date="2020-10-26T20:01:00Z"/>
          <w:sz w:val="28"/>
          <w:szCs w:val="28"/>
          <w:rtl/>
        </w:rPr>
      </w:pPr>
    </w:p>
    <w:p w14:paraId="5A124C1F" w14:textId="77777777" w:rsidR="00964AB8" w:rsidRPr="000308E6" w:rsidRDefault="00964AB8">
      <w:pPr>
        <w:bidi/>
        <w:jc w:val="both"/>
        <w:rPr>
          <w:ins w:id="2045" w:author="Stav Cohen" w:date="2020-09-14T13:49:00Z"/>
          <w:sz w:val="28"/>
          <w:szCs w:val="28"/>
          <w:rtl/>
          <w:rPrChange w:id="2046" w:author="Stav Cohen" w:date="2020-09-14T13:55:00Z">
            <w:rPr>
              <w:ins w:id="2047" w:author="Stav Cohen" w:date="2020-09-14T13:49:00Z"/>
              <w:rtl/>
            </w:rPr>
          </w:rPrChange>
        </w:rPr>
        <w:pPrChange w:id="2048" w:author="Stav Cohen" w:date="2020-10-26T20:01:00Z">
          <w:pPr>
            <w:bidi/>
            <w:jc w:val="both"/>
          </w:pPr>
        </w:pPrChange>
      </w:pPr>
    </w:p>
    <w:p w14:paraId="70ACCA47" w14:textId="0AFF1DE0" w:rsidR="003F7AA4" w:rsidRPr="00964AB8" w:rsidRDefault="003F7AA4">
      <w:pPr>
        <w:bidi/>
        <w:jc w:val="both"/>
        <w:rPr>
          <w:ins w:id="2049" w:author="Stav Cohen" w:date="2020-09-14T14:44:00Z"/>
          <w:b/>
          <w:bCs/>
          <w:sz w:val="32"/>
          <w:szCs w:val="32"/>
          <w:u w:val="single"/>
          <w:rtl/>
          <w:rPrChange w:id="2050" w:author="Stav Cohen" w:date="2020-10-26T20:01:00Z">
            <w:rPr>
              <w:ins w:id="2051" w:author="Stav Cohen" w:date="2020-09-14T14:44:00Z"/>
              <w:sz w:val="28"/>
              <w:szCs w:val="28"/>
              <w:rtl/>
            </w:rPr>
          </w:rPrChange>
        </w:rPr>
        <w:pPrChange w:id="2052" w:author="Stav Cohen" w:date="2020-10-26T20:01:00Z">
          <w:pPr>
            <w:bidi/>
            <w:jc w:val="both"/>
          </w:pPr>
        </w:pPrChange>
      </w:pPr>
      <w:ins w:id="2053" w:author="Stav Cohen" w:date="2020-09-14T14:43:00Z">
        <w:r>
          <w:rPr>
            <w:rFonts w:hint="cs"/>
            <w:b/>
            <w:bCs/>
            <w:sz w:val="32"/>
            <w:szCs w:val="32"/>
            <w:u w:val="single"/>
            <w:rtl/>
          </w:rPr>
          <w:lastRenderedPageBreak/>
          <w:t>תוצאות:</w:t>
        </w:r>
      </w:ins>
    </w:p>
    <w:p w14:paraId="24EDDB8B" w14:textId="3F256B17" w:rsidR="002D2D23" w:rsidRDefault="002D2D23" w:rsidP="002D2D23">
      <w:pPr>
        <w:bidi/>
        <w:jc w:val="both"/>
        <w:rPr>
          <w:ins w:id="2054" w:author="Stav Cohen" w:date="2020-09-14T14:46:00Z"/>
          <w:sz w:val="28"/>
          <w:szCs w:val="28"/>
          <w:rtl/>
        </w:rPr>
      </w:pPr>
      <w:ins w:id="2055" w:author="Stav Cohen" w:date="2020-09-14T14:44:00Z">
        <w:r>
          <w:rPr>
            <w:rFonts w:hint="cs"/>
            <w:sz w:val="28"/>
            <w:szCs w:val="28"/>
            <w:rtl/>
          </w:rPr>
          <w:t xml:space="preserve">המודל אומן במשך 14 </w:t>
        </w:r>
        <w:r>
          <w:rPr>
            <w:sz w:val="28"/>
            <w:szCs w:val="28"/>
          </w:rPr>
          <w:t>Epochs</w:t>
        </w:r>
        <w:r>
          <w:rPr>
            <w:rFonts w:hint="cs"/>
            <w:sz w:val="28"/>
            <w:szCs w:val="28"/>
            <w:rtl/>
          </w:rPr>
          <w:t xml:space="preserve"> ונעצר ברגע שעבר את אחוזי הדיוק על סט נתוני האי</w:t>
        </w:r>
      </w:ins>
      <w:ins w:id="2056" w:author="Stav Cohen" w:date="2020-09-14T14:45:00Z">
        <w:r>
          <w:rPr>
            <w:rFonts w:hint="cs"/>
            <w:sz w:val="28"/>
            <w:szCs w:val="28"/>
            <w:rtl/>
          </w:rPr>
          <w:t>מון שהגדרתי לו.</w:t>
        </w:r>
      </w:ins>
    </w:p>
    <w:p w14:paraId="198A2248" w14:textId="657A7A06" w:rsidR="002D2D23" w:rsidRDefault="002D2D23" w:rsidP="002D2D23">
      <w:pPr>
        <w:bidi/>
        <w:jc w:val="both"/>
        <w:rPr>
          <w:ins w:id="2057" w:author="Stav Cohen" w:date="2020-09-14T14:46:00Z"/>
          <w:sz w:val="28"/>
          <w:szCs w:val="28"/>
          <w:rtl/>
        </w:rPr>
      </w:pPr>
      <w:ins w:id="2058" w:author="Stav Cohen" w:date="2020-09-14T14:46:00Z">
        <w:r>
          <w:rPr>
            <w:rFonts w:hint="cs"/>
            <w:sz w:val="28"/>
            <w:szCs w:val="28"/>
            <w:rtl/>
          </w:rPr>
          <w:t>לשמחתי המודל השיג תוצאות טובות מאוד יחסית לארכיטקטורה פשוטה שכזו וזמן אימון מועט:</w:t>
        </w:r>
      </w:ins>
    </w:p>
    <w:p w14:paraId="26A8255A" w14:textId="64037493" w:rsidR="002D2D23" w:rsidRPr="002D2D23" w:rsidRDefault="002D2D23" w:rsidP="002D2D23">
      <w:pPr>
        <w:pStyle w:val="ListParagraph"/>
        <w:numPr>
          <w:ilvl w:val="0"/>
          <w:numId w:val="3"/>
        </w:numPr>
        <w:bidi/>
        <w:jc w:val="both"/>
        <w:rPr>
          <w:ins w:id="2059" w:author="Stav Cohen" w:date="2020-09-14T14:47:00Z"/>
          <w:rFonts w:asciiTheme="minorBidi" w:hAnsiTheme="minorBidi"/>
          <w:sz w:val="28"/>
          <w:szCs w:val="28"/>
          <w:rPrChange w:id="2060" w:author="Stav Cohen" w:date="2020-09-14T14:47:00Z">
            <w:rPr>
              <w:ins w:id="2061" w:author="Stav Cohen" w:date="2020-09-14T14:47:00Z"/>
              <w:sz w:val="28"/>
              <w:szCs w:val="28"/>
            </w:rPr>
          </w:rPrChange>
        </w:rPr>
      </w:pPr>
      <w:ins w:id="2062" w:author="Stav Cohen" w:date="2020-09-14T14:47:00Z">
        <w:r w:rsidRPr="002D2D23">
          <w:rPr>
            <w:rFonts w:asciiTheme="minorBidi" w:hAnsiTheme="minorBidi"/>
            <w:sz w:val="28"/>
            <w:szCs w:val="28"/>
            <w:rPrChange w:id="2063" w:author="Stav Cohen" w:date="2020-09-14T14:47:00Z">
              <w:rPr>
                <w:sz w:val="28"/>
                <w:szCs w:val="28"/>
              </w:rPr>
            </w:rPrChange>
          </w:rPr>
          <w:t>98.5</w:t>
        </w:r>
        <w:proofErr w:type="gramStart"/>
        <w:r w:rsidRPr="002D2D23">
          <w:rPr>
            <w:rFonts w:asciiTheme="minorBidi" w:hAnsiTheme="minorBidi"/>
            <w:sz w:val="28"/>
            <w:szCs w:val="28"/>
            <w:rPrChange w:id="2064" w:author="Stav Cohen" w:date="2020-09-14T14:47:00Z">
              <w:rPr>
                <w:sz w:val="28"/>
                <w:szCs w:val="28"/>
              </w:rPr>
            </w:rPrChange>
          </w:rPr>
          <w:t xml:space="preserve">% </w:t>
        </w:r>
        <w:r w:rsidRPr="002D2D23">
          <w:rPr>
            <w:rFonts w:asciiTheme="minorBidi" w:hAnsiTheme="minorBidi"/>
            <w:sz w:val="28"/>
            <w:szCs w:val="28"/>
            <w:rtl/>
            <w:rPrChange w:id="2065" w:author="Stav Cohen" w:date="2020-09-14T14:47:00Z">
              <w:rPr>
                <w:sz w:val="28"/>
                <w:szCs w:val="28"/>
                <w:rtl/>
              </w:rPr>
            </w:rPrChange>
          </w:rPr>
          <w:t xml:space="preserve"> דיוק</w:t>
        </w:r>
        <w:proofErr w:type="gramEnd"/>
        <w:r w:rsidRPr="002D2D23">
          <w:rPr>
            <w:rFonts w:asciiTheme="minorBidi" w:hAnsiTheme="minorBidi"/>
            <w:sz w:val="28"/>
            <w:szCs w:val="28"/>
            <w:rtl/>
            <w:rPrChange w:id="2066" w:author="Stav Cohen" w:date="2020-09-14T14:47:00Z">
              <w:rPr>
                <w:sz w:val="28"/>
                <w:szCs w:val="28"/>
                <w:rtl/>
              </w:rPr>
            </w:rPrChange>
          </w:rPr>
          <w:t xml:space="preserve"> על סט האימון.</w:t>
        </w:r>
      </w:ins>
    </w:p>
    <w:p w14:paraId="739C083C" w14:textId="22CDD91D" w:rsidR="002D2D23" w:rsidRDefault="002D2D23" w:rsidP="002D2D23">
      <w:pPr>
        <w:pStyle w:val="ListParagraph"/>
        <w:numPr>
          <w:ilvl w:val="0"/>
          <w:numId w:val="3"/>
        </w:numPr>
        <w:bidi/>
        <w:jc w:val="both"/>
        <w:rPr>
          <w:ins w:id="2067" w:author="Stav Cohen" w:date="2020-09-14T14:47:00Z"/>
          <w:sz w:val="28"/>
          <w:szCs w:val="28"/>
        </w:rPr>
      </w:pPr>
      <w:ins w:id="2068" w:author="Stav Cohen" w:date="2020-09-14T14:47:00Z">
        <w:r>
          <w:rPr>
            <w:rFonts w:hint="cs"/>
            <w:sz w:val="28"/>
            <w:szCs w:val="28"/>
            <w:rtl/>
          </w:rPr>
          <w:t>99.5% דיוק על סט הבדיקה.</w:t>
        </w:r>
      </w:ins>
    </w:p>
    <w:p w14:paraId="4E0F03B4" w14:textId="77777777" w:rsidR="002D2D23" w:rsidRPr="002D2D23" w:rsidRDefault="002D2D23">
      <w:pPr>
        <w:pStyle w:val="ListParagraph"/>
        <w:bidi/>
        <w:jc w:val="both"/>
        <w:rPr>
          <w:ins w:id="2069" w:author="Stav Cohen" w:date="2020-09-14T14:43:00Z"/>
          <w:sz w:val="28"/>
          <w:szCs w:val="28"/>
          <w:rtl/>
          <w:rPrChange w:id="2070" w:author="Stav Cohen" w:date="2020-09-14T14:46:00Z">
            <w:rPr>
              <w:ins w:id="2071" w:author="Stav Cohen" w:date="2020-09-14T14:43:00Z"/>
              <w:sz w:val="32"/>
              <w:szCs w:val="32"/>
              <w:rtl/>
            </w:rPr>
          </w:rPrChange>
        </w:rPr>
        <w:pPrChange w:id="2072" w:author="Stav Cohen" w:date="2020-09-14T14:47:00Z">
          <w:pPr>
            <w:bidi/>
            <w:jc w:val="both"/>
          </w:pPr>
        </w:pPrChange>
      </w:pPr>
    </w:p>
    <w:p w14:paraId="787DF6D3" w14:textId="55C9A970" w:rsidR="003F7AA4" w:rsidRDefault="002D2D23" w:rsidP="002D2D23">
      <w:pPr>
        <w:bidi/>
        <w:jc w:val="center"/>
        <w:rPr>
          <w:ins w:id="2073" w:author="Stav Cohen" w:date="2020-09-14T14:49:00Z"/>
          <w:sz w:val="32"/>
          <w:szCs w:val="32"/>
          <w:rtl/>
        </w:rPr>
      </w:pPr>
      <w:ins w:id="2074" w:author="Stav Cohen" w:date="2020-09-14T14:48:00Z">
        <w:r w:rsidRPr="002D2D23">
          <w:rPr>
            <w:rFonts w:cs="Arial"/>
            <w:noProof/>
            <w:sz w:val="32"/>
            <w:szCs w:val="32"/>
            <w:rtl/>
          </w:rPr>
          <w:drawing>
            <wp:inline distT="0" distB="0" distL="0" distR="0" wp14:anchorId="3179B5AE" wp14:editId="0E5C8893">
              <wp:extent cx="3895726" cy="27701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314" cy="2774800"/>
                      </a:xfrm>
                      <a:prstGeom prst="rect">
                        <a:avLst/>
                      </a:prstGeom>
                    </pic:spPr>
                  </pic:pic>
                </a:graphicData>
              </a:graphic>
            </wp:inline>
          </w:drawing>
        </w:r>
      </w:ins>
    </w:p>
    <w:p w14:paraId="3352C671" w14:textId="5E25E233" w:rsidR="002D2D23" w:rsidRDefault="002D2D23" w:rsidP="002D2D23">
      <w:pPr>
        <w:pStyle w:val="ListParagraph"/>
        <w:bidi/>
        <w:jc w:val="center"/>
        <w:rPr>
          <w:ins w:id="2075" w:author="Stav Cohen" w:date="2020-09-14T14:49:00Z"/>
          <w:rtl/>
        </w:rPr>
      </w:pPr>
      <w:ins w:id="2076" w:author="Stav Cohen" w:date="2020-09-14T14:49:00Z">
        <w:r w:rsidRPr="008017A7">
          <w:rPr>
            <w:rFonts w:hint="cs"/>
            <w:rtl/>
          </w:rPr>
          <w:t xml:space="preserve">תמונה מספר </w:t>
        </w:r>
      </w:ins>
      <w:ins w:id="2077" w:author="Stav Cohen" w:date="2020-10-16T13:49:00Z">
        <w:r w:rsidR="00016C5B">
          <w:rPr>
            <w:rFonts w:hint="cs"/>
            <w:rtl/>
          </w:rPr>
          <w:t>44</w:t>
        </w:r>
      </w:ins>
      <w:ins w:id="2078" w:author="Stav Cohen" w:date="2020-09-14T14:49:00Z">
        <w:r>
          <w:rPr>
            <w:rFonts w:hint="cs"/>
            <w:rtl/>
          </w:rPr>
          <w:t xml:space="preserve">: המציגה גרף של דיוק המודל לפי </w:t>
        </w:r>
        <w:r>
          <w:t>Epochs</w:t>
        </w:r>
        <w:r>
          <w:rPr>
            <w:rFonts w:hint="cs"/>
            <w:rtl/>
          </w:rPr>
          <w:t xml:space="preserve"> .</w:t>
        </w:r>
      </w:ins>
    </w:p>
    <w:p w14:paraId="34762413" w14:textId="07565708" w:rsidR="002D2D23" w:rsidRDefault="002D2D23" w:rsidP="002D2D23">
      <w:pPr>
        <w:bidi/>
        <w:jc w:val="both"/>
        <w:rPr>
          <w:ins w:id="2079" w:author="Stav Cohen" w:date="2020-09-14T14:51:00Z"/>
          <w:sz w:val="28"/>
          <w:szCs w:val="28"/>
          <w:rtl/>
        </w:rPr>
      </w:pPr>
      <w:ins w:id="2080" w:author="Stav Cohen" w:date="2020-09-14T14:50:00Z">
        <w:r w:rsidRPr="002D2D23">
          <w:rPr>
            <w:rFonts w:hint="eastAsia"/>
            <w:sz w:val="28"/>
            <w:szCs w:val="28"/>
            <w:rtl/>
            <w:rPrChange w:id="2081" w:author="Stav Cohen" w:date="2020-09-14T14:51:00Z">
              <w:rPr>
                <w:rFonts w:hint="eastAsia"/>
                <w:sz w:val="32"/>
                <w:szCs w:val="32"/>
                <w:rtl/>
              </w:rPr>
            </w:rPrChange>
          </w:rPr>
          <w:t>ניתן</w:t>
        </w:r>
        <w:r w:rsidRPr="002D2D23">
          <w:rPr>
            <w:sz w:val="28"/>
            <w:szCs w:val="28"/>
            <w:rtl/>
            <w:rPrChange w:id="2082" w:author="Stav Cohen" w:date="2020-09-14T14:51:00Z">
              <w:rPr>
                <w:sz w:val="32"/>
                <w:szCs w:val="32"/>
                <w:rtl/>
              </w:rPr>
            </w:rPrChange>
          </w:rPr>
          <w:t xml:space="preserve"> </w:t>
        </w:r>
        <w:r w:rsidRPr="002D2D23">
          <w:rPr>
            <w:rFonts w:hint="eastAsia"/>
            <w:sz w:val="28"/>
            <w:szCs w:val="28"/>
            <w:rtl/>
            <w:rPrChange w:id="2083" w:author="Stav Cohen" w:date="2020-09-14T14:51:00Z">
              <w:rPr>
                <w:rFonts w:hint="eastAsia"/>
                <w:sz w:val="32"/>
                <w:szCs w:val="32"/>
                <w:rtl/>
              </w:rPr>
            </w:rPrChange>
          </w:rPr>
          <w:t>לראות</w:t>
        </w:r>
        <w:r w:rsidRPr="002D2D23">
          <w:rPr>
            <w:sz w:val="28"/>
            <w:szCs w:val="28"/>
            <w:rtl/>
            <w:rPrChange w:id="2084" w:author="Stav Cohen" w:date="2020-09-14T14:51:00Z">
              <w:rPr>
                <w:sz w:val="32"/>
                <w:szCs w:val="32"/>
                <w:rtl/>
              </w:rPr>
            </w:rPrChange>
          </w:rPr>
          <w:t xml:space="preserve"> </w:t>
        </w:r>
        <w:r w:rsidRPr="002D2D23">
          <w:rPr>
            <w:rFonts w:hint="eastAsia"/>
            <w:sz w:val="28"/>
            <w:szCs w:val="28"/>
            <w:rtl/>
            <w:rPrChange w:id="2085" w:author="Stav Cohen" w:date="2020-09-14T14:51:00Z">
              <w:rPr>
                <w:rFonts w:hint="eastAsia"/>
                <w:sz w:val="32"/>
                <w:szCs w:val="32"/>
                <w:rtl/>
              </w:rPr>
            </w:rPrChange>
          </w:rPr>
          <w:t>בתמונה</w:t>
        </w:r>
        <w:r w:rsidRPr="002D2D23">
          <w:rPr>
            <w:sz w:val="28"/>
            <w:szCs w:val="28"/>
            <w:rtl/>
            <w:rPrChange w:id="2086" w:author="Stav Cohen" w:date="2020-09-14T14:51:00Z">
              <w:rPr>
                <w:sz w:val="32"/>
                <w:szCs w:val="32"/>
                <w:rtl/>
              </w:rPr>
            </w:rPrChange>
          </w:rPr>
          <w:t xml:space="preserve"> </w:t>
        </w:r>
        <w:r w:rsidRPr="002D2D23">
          <w:rPr>
            <w:rFonts w:hint="eastAsia"/>
            <w:sz w:val="28"/>
            <w:szCs w:val="28"/>
            <w:rtl/>
            <w:rPrChange w:id="2087" w:author="Stav Cohen" w:date="2020-09-14T14:51:00Z">
              <w:rPr>
                <w:rFonts w:hint="eastAsia"/>
                <w:sz w:val="32"/>
                <w:szCs w:val="32"/>
                <w:rtl/>
              </w:rPr>
            </w:rPrChange>
          </w:rPr>
          <w:t>מספר</w:t>
        </w:r>
        <w:r w:rsidRPr="002D2D23">
          <w:rPr>
            <w:sz w:val="28"/>
            <w:szCs w:val="28"/>
            <w:rtl/>
            <w:rPrChange w:id="2088" w:author="Stav Cohen" w:date="2020-09-14T14:51:00Z">
              <w:rPr>
                <w:sz w:val="32"/>
                <w:szCs w:val="32"/>
                <w:rtl/>
              </w:rPr>
            </w:rPrChange>
          </w:rPr>
          <w:t xml:space="preserve"> </w:t>
        </w:r>
      </w:ins>
      <w:ins w:id="2089" w:author="Stav Cohen" w:date="2020-10-16T13:49:00Z">
        <w:r w:rsidR="00016C5B">
          <w:rPr>
            <w:rFonts w:hint="cs"/>
            <w:sz w:val="28"/>
            <w:szCs w:val="28"/>
            <w:rtl/>
          </w:rPr>
          <w:t>44</w:t>
        </w:r>
      </w:ins>
      <w:ins w:id="2090" w:author="Stav Cohen" w:date="2020-09-14T14:50:00Z">
        <w:r w:rsidRPr="002D2D23">
          <w:rPr>
            <w:sz w:val="28"/>
            <w:szCs w:val="28"/>
            <w:rtl/>
            <w:rPrChange w:id="2091" w:author="Stav Cohen" w:date="2020-09-14T14:51:00Z">
              <w:rPr>
                <w:sz w:val="32"/>
                <w:szCs w:val="32"/>
                <w:rtl/>
              </w:rPr>
            </w:rPrChange>
          </w:rPr>
          <w:t xml:space="preserve"> </w:t>
        </w:r>
        <w:r w:rsidRPr="002D2D23">
          <w:rPr>
            <w:rFonts w:hint="eastAsia"/>
            <w:sz w:val="28"/>
            <w:szCs w:val="28"/>
            <w:rtl/>
            <w:rPrChange w:id="2092" w:author="Stav Cohen" w:date="2020-09-14T14:51:00Z">
              <w:rPr>
                <w:rFonts w:hint="eastAsia"/>
                <w:sz w:val="32"/>
                <w:szCs w:val="32"/>
                <w:rtl/>
              </w:rPr>
            </w:rPrChange>
          </w:rPr>
          <w:t>את</w:t>
        </w:r>
      </w:ins>
      <w:ins w:id="2093" w:author="Stav Cohen" w:date="2020-09-14T14:51:00Z">
        <w:r w:rsidRPr="002D2D23">
          <w:rPr>
            <w:sz w:val="28"/>
            <w:szCs w:val="28"/>
            <w:rtl/>
            <w:rPrChange w:id="2094" w:author="Stav Cohen" w:date="2020-09-14T14:51:00Z">
              <w:rPr>
                <w:sz w:val="32"/>
                <w:szCs w:val="32"/>
                <w:rtl/>
              </w:rPr>
            </w:rPrChange>
          </w:rPr>
          <w:t xml:space="preserve"> אחוזי הדיוק של המודל במהלך אימונו.</w:t>
        </w:r>
      </w:ins>
    </w:p>
    <w:p w14:paraId="286A4C5C" w14:textId="3C728344" w:rsidR="002D2D23" w:rsidRPr="00B37DC3" w:rsidRDefault="002D2D23" w:rsidP="002D2D23">
      <w:pPr>
        <w:bidi/>
        <w:jc w:val="both"/>
        <w:rPr>
          <w:ins w:id="2095" w:author="Stav Cohen" w:date="2020-09-14T15:40:00Z"/>
          <w:rFonts w:asciiTheme="minorBidi" w:hAnsiTheme="minorBidi"/>
          <w:sz w:val="28"/>
          <w:szCs w:val="28"/>
          <w:rtl/>
          <w:rPrChange w:id="2096" w:author="Stav Cohen" w:date="2020-09-14T16:39:00Z">
            <w:rPr>
              <w:ins w:id="2097" w:author="Stav Cohen" w:date="2020-09-14T15:40:00Z"/>
              <w:sz w:val="28"/>
              <w:szCs w:val="28"/>
              <w:rtl/>
            </w:rPr>
          </w:rPrChange>
        </w:rPr>
      </w:pPr>
      <w:ins w:id="2098" w:author="Stav Cohen" w:date="2020-09-14T14:51:00Z">
        <w:r w:rsidRPr="00B37DC3">
          <w:rPr>
            <w:rFonts w:asciiTheme="minorBidi" w:hAnsiTheme="minorBidi" w:hint="eastAsia"/>
            <w:sz w:val="28"/>
            <w:szCs w:val="28"/>
            <w:rtl/>
            <w:rPrChange w:id="2099" w:author="Stav Cohen" w:date="2020-09-14T16:39:00Z">
              <w:rPr>
                <w:rFonts w:hint="eastAsia"/>
                <w:sz w:val="28"/>
                <w:szCs w:val="28"/>
                <w:rtl/>
              </w:rPr>
            </w:rPrChange>
          </w:rPr>
          <w:t>תוצאות</w:t>
        </w:r>
        <w:r w:rsidRPr="00B37DC3">
          <w:rPr>
            <w:rFonts w:asciiTheme="minorBidi" w:hAnsiTheme="minorBidi"/>
            <w:sz w:val="28"/>
            <w:szCs w:val="28"/>
            <w:rtl/>
            <w:rPrChange w:id="2100" w:author="Stav Cohen" w:date="2020-09-14T16:39:00Z">
              <w:rPr>
                <w:sz w:val="28"/>
                <w:szCs w:val="28"/>
                <w:rtl/>
              </w:rPr>
            </w:rPrChange>
          </w:rPr>
          <w:t xml:space="preserve"> </w:t>
        </w:r>
        <w:r w:rsidRPr="00B37DC3">
          <w:rPr>
            <w:rFonts w:asciiTheme="minorBidi" w:hAnsiTheme="minorBidi" w:hint="eastAsia"/>
            <w:sz w:val="28"/>
            <w:szCs w:val="28"/>
            <w:rtl/>
            <w:rPrChange w:id="2101" w:author="Stav Cohen" w:date="2020-09-14T16:39:00Z">
              <w:rPr>
                <w:rFonts w:hint="eastAsia"/>
                <w:sz w:val="28"/>
                <w:szCs w:val="28"/>
                <w:rtl/>
              </w:rPr>
            </w:rPrChange>
          </w:rPr>
          <w:t>אלו</w:t>
        </w:r>
        <w:r w:rsidRPr="00B37DC3">
          <w:rPr>
            <w:rFonts w:asciiTheme="minorBidi" w:hAnsiTheme="minorBidi"/>
            <w:sz w:val="28"/>
            <w:szCs w:val="28"/>
            <w:rtl/>
            <w:rPrChange w:id="2102" w:author="Stav Cohen" w:date="2020-09-14T16:39:00Z">
              <w:rPr>
                <w:sz w:val="28"/>
                <w:szCs w:val="28"/>
                <w:rtl/>
              </w:rPr>
            </w:rPrChange>
          </w:rPr>
          <w:t xml:space="preserve"> </w:t>
        </w:r>
        <w:r w:rsidRPr="00B37DC3">
          <w:rPr>
            <w:rFonts w:asciiTheme="minorBidi" w:hAnsiTheme="minorBidi" w:hint="eastAsia"/>
            <w:sz w:val="28"/>
            <w:szCs w:val="28"/>
            <w:rtl/>
            <w:rPrChange w:id="2103" w:author="Stav Cohen" w:date="2020-09-14T16:39:00Z">
              <w:rPr>
                <w:rFonts w:hint="eastAsia"/>
                <w:sz w:val="28"/>
                <w:szCs w:val="28"/>
                <w:rtl/>
              </w:rPr>
            </w:rPrChange>
          </w:rPr>
          <w:t>מפתיעות</w:t>
        </w:r>
        <w:r w:rsidRPr="00B37DC3">
          <w:rPr>
            <w:rFonts w:asciiTheme="minorBidi" w:hAnsiTheme="minorBidi"/>
            <w:sz w:val="28"/>
            <w:szCs w:val="28"/>
            <w:rtl/>
            <w:rPrChange w:id="2104" w:author="Stav Cohen" w:date="2020-09-14T16:39:00Z">
              <w:rPr>
                <w:sz w:val="28"/>
                <w:szCs w:val="28"/>
                <w:rtl/>
              </w:rPr>
            </w:rPrChange>
          </w:rPr>
          <w:t xml:space="preserve"> </w:t>
        </w:r>
        <w:r w:rsidRPr="00B37DC3">
          <w:rPr>
            <w:rFonts w:asciiTheme="minorBidi" w:hAnsiTheme="minorBidi" w:hint="eastAsia"/>
            <w:sz w:val="28"/>
            <w:szCs w:val="28"/>
            <w:rtl/>
            <w:rPrChange w:id="2105" w:author="Stav Cohen" w:date="2020-09-14T16:39:00Z">
              <w:rPr>
                <w:rFonts w:hint="eastAsia"/>
                <w:sz w:val="28"/>
                <w:szCs w:val="28"/>
                <w:rtl/>
              </w:rPr>
            </w:rPrChange>
          </w:rPr>
          <w:t>למדי</w:t>
        </w:r>
        <w:r w:rsidRPr="00B37DC3">
          <w:rPr>
            <w:rFonts w:asciiTheme="minorBidi" w:hAnsiTheme="minorBidi"/>
            <w:sz w:val="28"/>
            <w:szCs w:val="28"/>
            <w:rtl/>
            <w:rPrChange w:id="2106" w:author="Stav Cohen" w:date="2020-09-14T16:39:00Z">
              <w:rPr>
                <w:sz w:val="28"/>
                <w:szCs w:val="28"/>
                <w:rtl/>
              </w:rPr>
            </w:rPrChange>
          </w:rPr>
          <w:t xml:space="preserve"> </w:t>
        </w:r>
        <w:r w:rsidRPr="00B37DC3">
          <w:rPr>
            <w:rFonts w:asciiTheme="minorBidi" w:hAnsiTheme="minorBidi" w:hint="eastAsia"/>
            <w:sz w:val="28"/>
            <w:szCs w:val="28"/>
            <w:rtl/>
            <w:rPrChange w:id="2107" w:author="Stav Cohen" w:date="2020-09-14T16:39:00Z">
              <w:rPr>
                <w:rFonts w:hint="eastAsia"/>
                <w:sz w:val="28"/>
                <w:szCs w:val="28"/>
                <w:rtl/>
              </w:rPr>
            </w:rPrChange>
          </w:rPr>
          <w:t>ולכן</w:t>
        </w:r>
        <w:r w:rsidRPr="00B37DC3">
          <w:rPr>
            <w:rFonts w:asciiTheme="minorBidi" w:hAnsiTheme="minorBidi"/>
            <w:sz w:val="28"/>
            <w:szCs w:val="28"/>
            <w:rtl/>
            <w:rPrChange w:id="2108" w:author="Stav Cohen" w:date="2020-09-14T16:39:00Z">
              <w:rPr>
                <w:sz w:val="28"/>
                <w:szCs w:val="28"/>
                <w:rtl/>
              </w:rPr>
            </w:rPrChange>
          </w:rPr>
          <w:t xml:space="preserve"> </w:t>
        </w:r>
        <w:r w:rsidRPr="00B37DC3">
          <w:rPr>
            <w:rFonts w:asciiTheme="minorBidi" w:hAnsiTheme="minorBidi" w:hint="eastAsia"/>
            <w:sz w:val="28"/>
            <w:szCs w:val="28"/>
            <w:rtl/>
            <w:rPrChange w:id="2109" w:author="Stav Cohen" w:date="2020-09-14T16:39:00Z">
              <w:rPr>
                <w:rFonts w:hint="eastAsia"/>
                <w:sz w:val="28"/>
                <w:szCs w:val="28"/>
                <w:rtl/>
              </w:rPr>
            </w:rPrChange>
          </w:rPr>
          <w:t>החלטתי</w:t>
        </w:r>
        <w:r w:rsidRPr="00B37DC3">
          <w:rPr>
            <w:rFonts w:asciiTheme="minorBidi" w:hAnsiTheme="minorBidi"/>
            <w:sz w:val="28"/>
            <w:szCs w:val="28"/>
            <w:rtl/>
            <w:rPrChange w:id="2110" w:author="Stav Cohen" w:date="2020-09-14T16:39:00Z">
              <w:rPr>
                <w:sz w:val="28"/>
                <w:szCs w:val="28"/>
                <w:rtl/>
              </w:rPr>
            </w:rPrChange>
          </w:rPr>
          <w:t xml:space="preserve"> </w:t>
        </w:r>
        <w:r w:rsidRPr="00B37DC3">
          <w:rPr>
            <w:rFonts w:asciiTheme="minorBidi" w:hAnsiTheme="minorBidi" w:hint="eastAsia"/>
            <w:sz w:val="28"/>
            <w:szCs w:val="28"/>
            <w:rtl/>
            <w:rPrChange w:id="2111" w:author="Stav Cohen" w:date="2020-09-14T16:39:00Z">
              <w:rPr>
                <w:rFonts w:hint="eastAsia"/>
                <w:sz w:val="28"/>
                <w:szCs w:val="28"/>
                <w:rtl/>
              </w:rPr>
            </w:rPrChange>
          </w:rPr>
          <w:t>לבצע</w:t>
        </w:r>
        <w:r w:rsidRPr="00B37DC3">
          <w:rPr>
            <w:rFonts w:asciiTheme="minorBidi" w:hAnsiTheme="minorBidi"/>
            <w:sz w:val="28"/>
            <w:szCs w:val="28"/>
            <w:rtl/>
            <w:rPrChange w:id="2112" w:author="Stav Cohen" w:date="2020-09-14T16:39:00Z">
              <w:rPr>
                <w:sz w:val="28"/>
                <w:szCs w:val="28"/>
                <w:rtl/>
              </w:rPr>
            </w:rPrChange>
          </w:rPr>
          <w:t xml:space="preserve"> </w:t>
        </w:r>
        <w:r w:rsidRPr="00B37DC3">
          <w:rPr>
            <w:rFonts w:asciiTheme="minorBidi" w:hAnsiTheme="minorBidi" w:hint="eastAsia"/>
            <w:sz w:val="28"/>
            <w:szCs w:val="28"/>
            <w:rtl/>
            <w:rPrChange w:id="2113" w:author="Stav Cohen" w:date="2020-09-14T16:39:00Z">
              <w:rPr>
                <w:rFonts w:hint="eastAsia"/>
                <w:sz w:val="28"/>
                <w:szCs w:val="28"/>
                <w:rtl/>
              </w:rPr>
            </w:rPrChange>
          </w:rPr>
          <w:t>בדיקה</w:t>
        </w:r>
        <w:r w:rsidRPr="00B37DC3">
          <w:rPr>
            <w:rFonts w:asciiTheme="minorBidi" w:hAnsiTheme="minorBidi"/>
            <w:sz w:val="28"/>
            <w:szCs w:val="28"/>
            <w:rtl/>
            <w:rPrChange w:id="2114" w:author="Stav Cohen" w:date="2020-09-14T16:39:00Z">
              <w:rPr>
                <w:sz w:val="28"/>
                <w:szCs w:val="28"/>
                <w:rtl/>
              </w:rPr>
            </w:rPrChange>
          </w:rPr>
          <w:t xml:space="preserve"> </w:t>
        </w:r>
        <w:r w:rsidRPr="00B37DC3">
          <w:rPr>
            <w:rFonts w:asciiTheme="minorBidi" w:hAnsiTheme="minorBidi" w:hint="eastAsia"/>
            <w:sz w:val="28"/>
            <w:szCs w:val="28"/>
            <w:rtl/>
            <w:rPrChange w:id="2115" w:author="Stav Cohen" w:date="2020-09-14T16:39:00Z">
              <w:rPr>
                <w:rFonts w:hint="eastAsia"/>
                <w:sz w:val="28"/>
                <w:szCs w:val="28"/>
                <w:rtl/>
              </w:rPr>
            </w:rPrChange>
          </w:rPr>
          <w:t>נוספת</w:t>
        </w:r>
        <w:r w:rsidRPr="00B37DC3">
          <w:rPr>
            <w:rFonts w:asciiTheme="minorBidi" w:hAnsiTheme="minorBidi"/>
            <w:sz w:val="28"/>
            <w:szCs w:val="28"/>
            <w:rtl/>
            <w:rPrChange w:id="2116" w:author="Stav Cohen" w:date="2020-09-14T16:39:00Z">
              <w:rPr>
                <w:sz w:val="28"/>
                <w:szCs w:val="28"/>
                <w:rtl/>
              </w:rPr>
            </w:rPrChange>
          </w:rPr>
          <w:t xml:space="preserve"> </w:t>
        </w:r>
        <w:r w:rsidRPr="00B37DC3">
          <w:rPr>
            <w:rFonts w:asciiTheme="minorBidi" w:hAnsiTheme="minorBidi" w:hint="eastAsia"/>
            <w:sz w:val="28"/>
            <w:szCs w:val="28"/>
            <w:rtl/>
            <w:rPrChange w:id="2117" w:author="Stav Cohen" w:date="2020-09-14T16:39:00Z">
              <w:rPr>
                <w:rFonts w:hint="eastAsia"/>
                <w:sz w:val="28"/>
                <w:szCs w:val="28"/>
                <w:rtl/>
              </w:rPr>
            </w:rPrChange>
          </w:rPr>
          <w:t>אל</w:t>
        </w:r>
        <w:r w:rsidRPr="00B37DC3">
          <w:rPr>
            <w:rFonts w:asciiTheme="minorBidi" w:hAnsiTheme="minorBidi"/>
            <w:sz w:val="28"/>
            <w:szCs w:val="28"/>
            <w:rtl/>
            <w:rPrChange w:id="2118" w:author="Stav Cohen" w:date="2020-09-14T16:39:00Z">
              <w:rPr>
                <w:sz w:val="28"/>
                <w:szCs w:val="28"/>
                <w:rtl/>
              </w:rPr>
            </w:rPrChange>
          </w:rPr>
          <w:t xml:space="preserve"> </w:t>
        </w:r>
        <w:r w:rsidRPr="00B37DC3">
          <w:rPr>
            <w:rFonts w:asciiTheme="minorBidi" w:hAnsiTheme="minorBidi" w:hint="eastAsia"/>
            <w:sz w:val="28"/>
            <w:szCs w:val="28"/>
            <w:rtl/>
            <w:rPrChange w:id="2119" w:author="Stav Cohen" w:date="2020-09-14T16:39:00Z">
              <w:rPr>
                <w:rFonts w:hint="eastAsia"/>
                <w:sz w:val="28"/>
                <w:szCs w:val="28"/>
                <w:rtl/>
              </w:rPr>
            </w:rPrChange>
          </w:rPr>
          <w:t>מול</w:t>
        </w:r>
        <w:r w:rsidRPr="00B37DC3">
          <w:rPr>
            <w:rFonts w:asciiTheme="minorBidi" w:hAnsiTheme="minorBidi"/>
            <w:sz w:val="28"/>
            <w:szCs w:val="28"/>
            <w:rtl/>
            <w:rPrChange w:id="2120" w:author="Stav Cohen" w:date="2020-09-14T16:39:00Z">
              <w:rPr>
                <w:sz w:val="28"/>
                <w:szCs w:val="28"/>
                <w:rtl/>
              </w:rPr>
            </w:rPrChange>
          </w:rPr>
          <w:t xml:space="preserve"> </w:t>
        </w:r>
        <w:r w:rsidRPr="00B37DC3">
          <w:rPr>
            <w:rFonts w:asciiTheme="minorBidi" w:hAnsiTheme="minorBidi" w:hint="eastAsia"/>
            <w:sz w:val="28"/>
            <w:szCs w:val="28"/>
            <w:rtl/>
            <w:rPrChange w:id="2121" w:author="Stav Cohen" w:date="2020-09-14T16:39:00Z">
              <w:rPr>
                <w:rFonts w:hint="eastAsia"/>
                <w:sz w:val="28"/>
                <w:szCs w:val="28"/>
                <w:rtl/>
              </w:rPr>
            </w:rPrChange>
          </w:rPr>
          <w:t>ה</w:t>
        </w:r>
        <w:r w:rsidRPr="00B37DC3">
          <w:rPr>
            <w:rFonts w:asciiTheme="minorBidi" w:hAnsiTheme="minorBidi"/>
            <w:sz w:val="28"/>
            <w:szCs w:val="28"/>
            <w:rPrChange w:id="2122" w:author="Stav Cohen" w:date="2020-09-14T16:39:00Z">
              <w:rPr>
                <w:sz w:val="28"/>
                <w:szCs w:val="28"/>
              </w:rPr>
            </w:rPrChange>
          </w:rPr>
          <w:t>T</w:t>
        </w:r>
      </w:ins>
      <w:ins w:id="2123" w:author="Stav Cohen" w:date="2020-09-14T14:52:00Z">
        <w:r w:rsidRPr="00B37DC3">
          <w:rPr>
            <w:rFonts w:asciiTheme="minorBidi" w:hAnsiTheme="minorBidi"/>
            <w:sz w:val="28"/>
            <w:szCs w:val="28"/>
            <w:rPrChange w:id="2124" w:author="Stav Cohen" w:date="2020-09-14T16:39:00Z">
              <w:rPr>
                <w:sz w:val="28"/>
                <w:szCs w:val="28"/>
              </w:rPr>
            </w:rPrChange>
          </w:rPr>
          <w:t>est Set</w:t>
        </w:r>
        <w:r w:rsidRPr="00B37DC3">
          <w:rPr>
            <w:rFonts w:asciiTheme="minorBidi" w:hAnsiTheme="minorBidi"/>
            <w:sz w:val="28"/>
            <w:szCs w:val="28"/>
            <w:rtl/>
            <w:rPrChange w:id="2125" w:author="Stav Cohen" w:date="2020-09-14T16:39:00Z">
              <w:rPr>
                <w:sz w:val="28"/>
                <w:szCs w:val="28"/>
                <w:rtl/>
              </w:rPr>
            </w:rPrChange>
          </w:rPr>
          <w:t xml:space="preserve"> אשר נמצא במסד נתונים זה, בבדיקה זאת בחנתי א</w:t>
        </w:r>
      </w:ins>
      <w:ins w:id="2126" w:author="Stav Cohen" w:date="2020-09-14T14:53:00Z">
        <w:r w:rsidRPr="00B37DC3">
          <w:rPr>
            <w:rFonts w:asciiTheme="minorBidi" w:hAnsiTheme="minorBidi" w:hint="eastAsia"/>
            <w:sz w:val="28"/>
            <w:szCs w:val="28"/>
            <w:rtl/>
            <w:rPrChange w:id="2127" w:author="Stav Cohen" w:date="2020-09-14T16:39:00Z">
              <w:rPr>
                <w:rFonts w:hint="eastAsia"/>
                <w:sz w:val="28"/>
                <w:szCs w:val="28"/>
                <w:rtl/>
              </w:rPr>
            </w:rPrChange>
          </w:rPr>
          <w:t>ת</w:t>
        </w:r>
        <w:r w:rsidRPr="00B37DC3">
          <w:rPr>
            <w:rFonts w:asciiTheme="minorBidi" w:hAnsiTheme="minorBidi"/>
            <w:sz w:val="28"/>
            <w:szCs w:val="28"/>
            <w:rtl/>
            <w:rPrChange w:id="2128" w:author="Stav Cohen" w:date="2020-09-14T16:39:00Z">
              <w:rPr>
                <w:sz w:val="28"/>
                <w:szCs w:val="28"/>
                <w:rtl/>
              </w:rPr>
            </w:rPrChange>
          </w:rPr>
          <w:t xml:space="preserve"> המודל על תמונות שאינו ראה בעבר והמודל הגיע לדיוק של</w:t>
        </w:r>
      </w:ins>
      <w:ins w:id="2129" w:author="Stav Cohen" w:date="2020-10-26T20:02:00Z">
        <w:r w:rsidR="00964AB8">
          <w:rPr>
            <w:rFonts w:asciiTheme="minorBidi" w:hAnsiTheme="minorBidi" w:hint="cs"/>
            <w:sz w:val="28"/>
            <w:szCs w:val="28"/>
            <w:rtl/>
          </w:rPr>
          <w:t xml:space="preserve"> </w:t>
        </w:r>
      </w:ins>
      <w:ins w:id="2130" w:author="Stav Cohen" w:date="2020-10-26T20:01:00Z">
        <w:r w:rsidR="00964AB8">
          <w:rPr>
            <w:rFonts w:asciiTheme="minorBidi" w:hAnsiTheme="minorBidi" w:hint="cs"/>
            <w:sz w:val="28"/>
            <w:szCs w:val="28"/>
            <w:rtl/>
          </w:rPr>
          <w:t>%</w:t>
        </w:r>
      </w:ins>
      <w:ins w:id="2131" w:author="Stav Cohen" w:date="2020-09-14T16:39:00Z">
        <w:r w:rsidR="00B37DC3" w:rsidRPr="00B37DC3">
          <w:rPr>
            <w:rFonts w:asciiTheme="minorBidi" w:hAnsiTheme="minorBidi"/>
            <w:sz w:val="28"/>
            <w:szCs w:val="28"/>
            <w:rPrChange w:id="2132" w:author="Stav Cohen" w:date="2020-09-14T16:39:00Z">
              <w:rPr>
                <w:sz w:val="28"/>
                <w:szCs w:val="28"/>
              </w:rPr>
            </w:rPrChange>
          </w:rPr>
          <w:t>96.</w:t>
        </w:r>
      </w:ins>
      <w:ins w:id="2133" w:author="Stav Cohen" w:date="2020-09-14T16:52:00Z">
        <w:r w:rsidR="007E1543">
          <w:rPr>
            <w:rFonts w:asciiTheme="minorBidi" w:hAnsiTheme="minorBidi"/>
            <w:sz w:val="28"/>
            <w:szCs w:val="28"/>
          </w:rPr>
          <w:t>2</w:t>
        </w:r>
      </w:ins>
      <w:ins w:id="2134" w:author="Stav Cohen" w:date="2020-09-14T14:53:00Z">
        <w:r w:rsidRPr="00B37DC3">
          <w:rPr>
            <w:rFonts w:asciiTheme="minorBidi" w:hAnsiTheme="minorBidi"/>
            <w:sz w:val="28"/>
            <w:szCs w:val="28"/>
            <w:rtl/>
            <w:rPrChange w:id="2135" w:author="Stav Cohen" w:date="2020-09-14T16:39:00Z">
              <w:rPr>
                <w:sz w:val="28"/>
                <w:szCs w:val="28"/>
                <w:rtl/>
              </w:rPr>
            </w:rPrChange>
          </w:rPr>
          <w:t xml:space="preserve"> </w:t>
        </w:r>
        <w:r w:rsidRPr="00B37DC3">
          <w:rPr>
            <w:rFonts w:asciiTheme="minorBidi" w:hAnsiTheme="minorBidi" w:hint="eastAsia"/>
            <w:sz w:val="28"/>
            <w:szCs w:val="28"/>
            <w:rtl/>
            <w:rPrChange w:id="2136" w:author="Stav Cohen" w:date="2020-09-14T16:39:00Z">
              <w:rPr>
                <w:rFonts w:hint="eastAsia"/>
                <w:sz w:val="28"/>
                <w:szCs w:val="28"/>
                <w:rtl/>
              </w:rPr>
            </w:rPrChange>
          </w:rPr>
          <w:t>אחוזים</w:t>
        </w:r>
        <w:r w:rsidRPr="00B37DC3">
          <w:rPr>
            <w:rFonts w:asciiTheme="minorBidi" w:hAnsiTheme="minorBidi"/>
            <w:sz w:val="28"/>
            <w:szCs w:val="28"/>
            <w:rtl/>
            <w:rPrChange w:id="2137" w:author="Stav Cohen" w:date="2020-09-14T16:39:00Z">
              <w:rPr>
                <w:sz w:val="28"/>
                <w:szCs w:val="28"/>
                <w:rtl/>
              </w:rPr>
            </w:rPrChange>
          </w:rPr>
          <w:t xml:space="preserve">, </w:t>
        </w:r>
        <w:r w:rsidRPr="00B37DC3">
          <w:rPr>
            <w:rFonts w:asciiTheme="minorBidi" w:hAnsiTheme="minorBidi" w:hint="eastAsia"/>
            <w:sz w:val="28"/>
            <w:szCs w:val="28"/>
            <w:rtl/>
            <w:rPrChange w:id="2138" w:author="Stav Cohen" w:date="2020-09-14T16:39:00Z">
              <w:rPr>
                <w:rFonts w:hint="eastAsia"/>
                <w:sz w:val="28"/>
                <w:szCs w:val="28"/>
                <w:rtl/>
              </w:rPr>
            </w:rPrChange>
          </w:rPr>
          <w:t>מרשים</w:t>
        </w:r>
        <w:r w:rsidRPr="00B37DC3">
          <w:rPr>
            <w:rFonts w:asciiTheme="minorBidi" w:hAnsiTheme="minorBidi"/>
            <w:sz w:val="28"/>
            <w:szCs w:val="28"/>
            <w:rtl/>
            <w:rPrChange w:id="2139" w:author="Stav Cohen" w:date="2020-09-14T16:39:00Z">
              <w:rPr>
                <w:sz w:val="28"/>
                <w:szCs w:val="28"/>
                <w:rtl/>
              </w:rPr>
            </w:rPrChange>
          </w:rPr>
          <w:t xml:space="preserve"> </w:t>
        </w:r>
        <w:r w:rsidRPr="00B37DC3">
          <w:rPr>
            <w:rFonts w:asciiTheme="minorBidi" w:hAnsiTheme="minorBidi" w:hint="eastAsia"/>
            <w:sz w:val="28"/>
            <w:szCs w:val="28"/>
            <w:rtl/>
            <w:rPrChange w:id="2140" w:author="Stav Cohen" w:date="2020-09-14T16:39:00Z">
              <w:rPr>
                <w:rFonts w:hint="eastAsia"/>
                <w:sz w:val="28"/>
                <w:szCs w:val="28"/>
                <w:rtl/>
              </w:rPr>
            </w:rPrChange>
          </w:rPr>
          <w:t>ביותר</w:t>
        </w:r>
        <w:r w:rsidRPr="00B37DC3">
          <w:rPr>
            <w:rFonts w:asciiTheme="minorBidi" w:hAnsiTheme="minorBidi"/>
            <w:sz w:val="28"/>
            <w:szCs w:val="28"/>
            <w:rtl/>
            <w:rPrChange w:id="2141" w:author="Stav Cohen" w:date="2020-09-14T16:39:00Z">
              <w:rPr>
                <w:sz w:val="28"/>
                <w:szCs w:val="28"/>
                <w:rtl/>
              </w:rPr>
            </w:rPrChange>
          </w:rPr>
          <w:t>.</w:t>
        </w:r>
      </w:ins>
    </w:p>
    <w:p w14:paraId="46663B61" w14:textId="5B00DD64" w:rsidR="00DC406A" w:rsidRDefault="00DC406A" w:rsidP="00DC406A">
      <w:pPr>
        <w:bidi/>
        <w:jc w:val="both"/>
        <w:rPr>
          <w:ins w:id="2142" w:author="Stav Cohen" w:date="2020-09-14T15:40:00Z"/>
          <w:sz w:val="28"/>
          <w:szCs w:val="28"/>
          <w:rtl/>
        </w:rPr>
      </w:pPr>
    </w:p>
    <w:p w14:paraId="4B3A2769" w14:textId="1106B812" w:rsidR="00DC406A" w:rsidRDefault="00DC406A" w:rsidP="00DC406A">
      <w:pPr>
        <w:bidi/>
        <w:jc w:val="both"/>
        <w:rPr>
          <w:ins w:id="2143" w:author="Stav Cohen" w:date="2020-09-14T15:40:00Z"/>
          <w:sz w:val="28"/>
          <w:szCs w:val="28"/>
          <w:rtl/>
        </w:rPr>
      </w:pPr>
    </w:p>
    <w:p w14:paraId="49D0449C" w14:textId="55E4E5BE" w:rsidR="00DC406A" w:rsidRDefault="00DC406A" w:rsidP="00DC406A">
      <w:pPr>
        <w:bidi/>
        <w:jc w:val="both"/>
        <w:rPr>
          <w:ins w:id="2144" w:author="Stav Cohen" w:date="2020-09-14T15:40:00Z"/>
          <w:sz w:val="28"/>
          <w:szCs w:val="28"/>
          <w:rtl/>
        </w:rPr>
      </w:pPr>
    </w:p>
    <w:p w14:paraId="494E9864" w14:textId="67392385" w:rsidR="00DC406A" w:rsidRDefault="00DC406A" w:rsidP="00DC406A">
      <w:pPr>
        <w:bidi/>
        <w:jc w:val="both"/>
        <w:rPr>
          <w:ins w:id="2145" w:author="Stav Cohen" w:date="2020-09-14T15:40:00Z"/>
          <w:sz w:val="28"/>
          <w:szCs w:val="28"/>
          <w:rtl/>
        </w:rPr>
      </w:pPr>
    </w:p>
    <w:p w14:paraId="16149470" w14:textId="77777777" w:rsidR="00DC406A" w:rsidRDefault="00DC406A">
      <w:pPr>
        <w:bidi/>
        <w:jc w:val="both"/>
        <w:rPr>
          <w:ins w:id="2146" w:author="Stav Cohen" w:date="2020-09-14T15:39:00Z"/>
          <w:sz w:val="28"/>
          <w:szCs w:val="28"/>
        </w:rPr>
        <w:pPrChange w:id="2147" w:author="Stav Cohen" w:date="2020-09-14T15:40:00Z">
          <w:pPr>
            <w:bidi/>
            <w:jc w:val="both"/>
          </w:pPr>
        </w:pPrChange>
      </w:pPr>
    </w:p>
    <w:p w14:paraId="1C1E1562" w14:textId="70388309" w:rsidR="00DC406A" w:rsidRDefault="00DC406A" w:rsidP="00DC406A">
      <w:pPr>
        <w:bidi/>
        <w:jc w:val="both"/>
        <w:rPr>
          <w:ins w:id="2148" w:author="Stav Cohen" w:date="2020-09-14T15:40:00Z"/>
          <w:sz w:val="28"/>
          <w:szCs w:val="28"/>
          <w:rtl/>
        </w:rPr>
      </w:pPr>
      <w:ins w:id="2149" w:author="Stav Cohen" w:date="2020-09-14T15:39:00Z">
        <w:r>
          <w:rPr>
            <w:rFonts w:hint="cs"/>
            <w:sz w:val="28"/>
            <w:szCs w:val="28"/>
            <w:rtl/>
          </w:rPr>
          <w:lastRenderedPageBreak/>
          <w:t>אך האם מודל זה באמת כזה מושלם?</w:t>
        </w:r>
      </w:ins>
    </w:p>
    <w:p w14:paraId="4307E994" w14:textId="28D37E4E" w:rsidR="00DC406A" w:rsidRPr="002D2D23" w:rsidRDefault="00DC406A">
      <w:pPr>
        <w:bidi/>
        <w:jc w:val="both"/>
        <w:rPr>
          <w:ins w:id="2150" w:author="Stav Cohen" w:date="2020-09-14T14:51:00Z"/>
          <w:sz w:val="28"/>
          <w:szCs w:val="28"/>
          <w:rtl/>
          <w:rPrChange w:id="2151" w:author="Stav Cohen" w:date="2020-09-14T14:51:00Z">
            <w:rPr>
              <w:ins w:id="2152" w:author="Stav Cohen" w:date="2020-09-14T14:51:00Z"/>
              <w:sz w:val="32"/>
              <w:szCs w:val="32"/>
              <w:rtl/>
            </w:rPr>
          </w:rPrChange>
        </w:rPr>
        <w:pPrChange w:id="2153" w:author="Stav Cohen" w:date="2020-09-14T15:40:00Z">
          <w:pPr>
            <w:bidi/>
            <w:jc w:val="both"/>
          </w:pPr>
        </w:pPrChange>
      </w:pPr>
      <w:ins w:id="2154" w:author="Stav Cohen" w:date="2020-09-14T15:40:00Z">
        <w:r>
          <w:rPr>
            <w:rFonts w:hint="cs"/>
            <w:sz w:val="28"/>
            <w:szCs w:val="28"/>
            <w:rtl/>
          </w:rPr>
          <w:t>החלטתי לנסות לחקור את המודל ובסיס הנתונים הזה קצת יותר לעומק:</w:t>
        </w:r>
      </w:ins>
    </w:p>
    <w:p w14:paraId="1137D2AD" w14:textId="1B0C69A3" w:rsidR="002D2D23" w:rsidRDefault="00DC406A" w:rsidP="002D2D23">
      <w:pPr>
        <w:bidi/>
        <w:jc w:val="both"/>
        <w:rPr>
          <w:ins w:id="2155" w:author="Stav Cohen" w:date="2020-09-14T15:43:00Z"/>
          <w:sz w:val="28"/>
          <w:szCs w:val="28"/>
          <w:rtl/>
        </w:rPr>
      </w:pPr>
      <w:ins w:id="2156" w:author="Stav Cohen" w:date="2020-09-14T15:42:00Z">
        <w:r w:rsidRPr="00DC406A">
          <w:rPr>
            <w:rFonts w:hint="eastAsia"/>
            <w:sz w:val="28"/>
            <w:szCs w:val="28"/>
            <w:rtl/>
            <w:rPrChange w:id="2157" w:author="Stav Cohen" w:date="2020-09-14T15:43:00Z">
              <w:rPr>
                <w:rFonts w:hint="eastAsia"/>
                <w:sz w:val="32"/>
                <w:szCs w:val="32"/>
                <w:rtl/>
              </w:rPr>
            </w:rPrChange>
          </w:rPr>
          <w:t>בחרתי</w:t>
        </w:r>
      </w:ins>
      <w:ins w:id="2158" w:author="Stav Cohen" w:date="2020-09-14T15:43:00Z">
        <w:r w:rsidRPr="00DC406A">
          <w:rPr>
            <w:sz w:val="28"/>
            <w:szCs w:val="28"/>
            <w:rtl/>
            <w:rPrChange w:id="2159" w:author="Stav Cohen" w:date="2020-09-14T15:43:00Z">
              <w:rPr>
                <w:sz w:val="32"/>
                <w:szCs w:val="32"/>
                <w:rtl/>
              </w:rPr>
            </w:rPrChange>
          </w:rPr>
          <w:t xml:space="preserve"> שתי</w:t>
        </w:r>
      </w:ins>
      <w:ins w:id="2160" w:author="Stav Cohen" w:date="2020-09-14T15:42:00Z">
        <w:r w:rsidRPr="00DC406A">
          <w:rPr>
            <w:sz w:val="28"/>
            <w:szCs w:val="28"/>
            <w:rtl/>
            <w:rPrChange w:id="2161" w:author="Stav Cohen" w:date="2020-09-14T15:43:00Z">
              <w:rPr>
                <w:sz w:val="32"/>
                <w:szCs w:val="32"/>
                <w:rtl/>
              </w:rPr>
            </w:rPrChange>
          </w:rPr>
          <w:t xml:space="preserve"> תמונות של השלט </w:t>
        </w:r>
        <w:r w:rsidRPr="00DC406A">
          <w:rPr>
            <w:sz w:val="28"/>
            <w:szCs w:val="28"/>
            <w:rPrChange w:id="2162" w:author="Stav Cohen" w:date="2020-09-14T15:43:00Z">
              <w:rPr>
                <w:sz w:val="32"/>
                <w:szCs w:val="32"/>
              </w:rPr>
            </w:rPrChange>
          </w:rPr>
          <w:t>Stop</w:t>
        </w:r>
        <w:r w:rsidRPr="00DC406A">
          <w:rPr>
            <w:sz w:val="28"/>
            <w:szCs w:val="28"/>
            <w:rtl/>
            <w:rPrChange w:id="2163" w:author="Stav Cohen" w:date="2020-09-14T15:43:00Z">
              <w:rPr>
                <w:sz w:val="32"/>
                <w:szCs w:val="32"/>
                <w:rtl/>
              </w:rPr>
            </w:rPrChange>
          </w:rPr>
          <w:t xml:space="preserve"> אשר תוויתו היא מספר 14 במודל שלנו ורציתי לחקור האם </w:t>
        </w:r>
      </w:ins>
      <w:ins w:id="2164" w:author="Stav Cohen" w:date="2020-09-14T15:43:00Z">
        <w:r>
          <w:rPr>
            <w:rFonts w:hint="cs"/>
            <w:sz w:val="28"/>
            <w:szCs w:val="28"/>
            <w:rtl/>
          </w:rPr>
          <w:t>המודל ידע לזהות ש</w:t>
        </w:r>
      </w:ins>
      <w:ins w:id="2165" w:author="Stav Cohen" w:date="2020-10-26T20:02:00Z">
        <w:r w:rsidR="00964AB8">
          <w:rPr>
            <w:rFonts w:hint="cs"/>
            <w:sz w:val="28"/>
            <w:szCs w:val="28"/>
            <w:rtl/>
          </w:rPr>
          <w:t>נ</w:t>
        </w:r>
      </w:ins>
      <w:ins w:id="2166" w:author="Stav Cohen" w:date="2020-09-14T15:43:00Z">
        <w:r>
          <w:rPr>
            <w:rFonts w:hint="cs"/>
            <w:sz w:val="28"/>
            <w:szCs w:val="28"/>
            <w:rtl/>
          </w:rPr>
          <w:t>י סוגים של תמרור עצור.</w:t>
        </w:r>
      </w:ins>
    </w:p>
    <w:p w14:paraId="371284B4" w14:textId="4CEEAABE" w:rsidR="00DC406A" w:rsidRDefault="00DC406A" w:rsidP="00DC406A">
      <w:pPr>
        <w:bidi/>
        <w:jc w:val="center"/>
        <w:rPr>
          <w:ins w:id="2167" w:author="Stav Cohen" w:date="2020-09-14T15:45:00Z"/>
          <w:sz w:val="28"/>
          <w:szCs w:val="28"/>
          <w:rtl/>
        </w:rPr>
      </w:pPr>
      <w:ins w:id="2168" w:author="Stav Cohen" w:date="2020-09-14T15:45:00Z">
        <w:r w:rsidRPr="00DC406A">
          <w:rPr>
            <w:rFonts w:cs="Arial"/>
            <w:noProof/>
            <w:sz w:val="28"/>
            <w:szCs w:val="28"/>
            <w:rtl/>
          </w:rPr>
          <w:drawing>
            <wp:inline distT="0" distB="0" distL="0" distR="0" wp14:anchorId="70660216" wp14:editId="6FA83925">
              <wp:extent cx="1418293" cy="1543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24443" cy="1549741"/>
                      </a:xfrm>
                      <a:prstGeom prst="rect">
                        <a:avLst/>
                      </a:prstGeom>
                    </pic:spPr>
                  </pic:pic>
                </a:graphicData>
              </a:graphic>
            </wp:inline>
          </w:drawing>
        </w:r>
        <w:r w:rsidRPr="00DC406A">
          <w:rPr>
            <w:rFonts w:cs="Arial"/>
            <w:noProof/>
            <w:sz w:val="28"/>
            <w:szCs w:val="28"/>
            <w:rtl/>
          </w:rPr>
          <w:drawing>
            <wp:inline distT="0" distB="0" distL="0" distR="0" wp14:anchorId="398B0E44" wp14:editId="54E804F9">
              <wp:extent cx="1670088" cy="15716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82413" cy="1583224"/>
                      </a:xfrm>
                      <a:prstGeom prst="rect">
                        <a:avLst/>
                      </a:prstGeom>
                    </pic:spPr>
                  </pic:pic>
                </a:graphicData>
              </a:graphic>
            </wp:inline>
          </w:drawing>
        </w:r>
      </w:ins>
    </w:p>
    <w:p w14:paraId="31E66682" w14:textId="6E44133A" w:rsidR="00DC406A" w:rsidRDefault="00DC406A" w:rsidP="00DC406A">
      <w:pPr>
        <w:pStyle w:val="ListParagraph"/>
        <w:bidi/>
        <w:jc w:val="center"/>
        <w:rPr>
          <w:ins w:id="2169" w:author="Stav Cohen" w:date="2020-09-14T15:45:00Z"/>
          <w:rtl/>
        </w:rPr>
      </w:pPr>
      <w:ins w:id="2170" w:author="Stav Cohen" w:date="2020-09-14T15:45:00Z">
        <w:r w:rsidRPr="008017A7">
          <w:rPr>
            <w:rFonts w:hint="cs"/>
            <w:rtl/>
          </w:rPr>
          <w:t xml:space="preserve">תמונה מספר </w:t>
        </w:r>
      </w:ins>
      <w:ins w:id="2171" w:author="Stav Cohen" w:date="2020-10-16T13:49:00Z">
        <w:r w:rsidR="00016C5B">
          <w:rPr>
            <w:rFonts w:hint="cs"/>
            <w:rtl/>
          </w:rPr>
          <w:t>45</w:t>
        </w:r>
      </w:ins>
      <w:ins w:id="2172" w:author="Stav Cohen" w:date="2020-09-14T15:46:00Z">
        <w:r>
          <w:rPr>
            <w:rFonts w:hint="cs"/>
            <w:rtl/>
          </w:rPr>
          <w:t>-</w:t>
        </w:r>
      </w:ins>
      <w:ins w:id="2173" w:author="Stav Cohen" w:date="2020-10-16T13:49:00Z">
        <w:r w:rsidR="00016C5B">
          <w:rPr>
            <w:rFonts w:hint="cs"/>
            <w:rtl/>
          </w:rPr>
          <w:t>46</w:t>
        </w:r>
      </w:ins>
      <w:ins w:id="2174" w:author="Stav Cohen" w:date="2020-09-14T15:45:00Z">
        <w:r>
          <w:rPr>
            <w:rFonts w:hint="cs"/>
            <w:rtl/>
          </w:rPr>
          <w:t xml:space="preserve">: </w:t>
        </w:r>
      </w:ins>
      <w:ins w:id="2175" w:author="Stav Cohen" w:date="2020-09-14T15:46:00Z">
        <w:r>
          <w:rPr>
            <w:rFonts w:hint="cs"/>
            <w:rtl/>
          </w:rPr>
          <w:t>תמרורי עצור שונים[</w:t>
        </w:r>
        <w:r w:rsidRPr="00DC406A">
          <w:t>https://en.wikipedia.org/wiki/Stop_sign</w:t>
        </w:r>
        <w:r>
          <w:rPr>
            <w:rFonts w:hint="cs"/>
            <w:rtl/>
          </w:rPr>
          <w:t>][</w:t>
        </w:r>
        <w:r w:rsidRPr="00DC406A">
          <w:t xml:space="preserve"> https://www.safetysupplywarehouse.com/STOP_Sign_Floor_Decals_p/wfs3.htm</w:t>
        </w:r>
        <w:r>
          <w:rPr>
            <w:rFonts w:hint="cs"/>
            <w:rtl/>
          </w:rPr>
          <w:t>]</w:t>
        </w:r>
      </w:ins>
      <w:ins w:id="2176" w:author="Stav Cohen" w:date="2020-09-14T15:45:00Z">
        <w:r>
          <w:rPr>
            <w:rFonts w:hint="cs"/>
            <w:rtl/>
          </w:rPr>
          <w:t xml:space="preserve"> .</w:t>
        </w:r>
      </w:ins>
    </w:p>
    <w:p w14:paraId="7B190C64" w14:textId="23379C35" w:rsidR="00DC406A" w:rsidRDefault="00DC406A" w:rsidP="00DC406A">
      <w:pPr>
        <w:bidi/>
        <w:jc w:val="both"/>
        <w:rPr>
          <w:ins w:id="2177" w:author="Stav Cohen" w:date="2020-09-14T15:49:00Z"/>
          <w:sz w:val="28"/>
          <w:szCs w:val="28"/>
        </w:rPr>
      </w:pPr>
      <w:ins w:id="2178" w:author="Stav Cohen" w:date="2020-09-14T15:46:00Z">
        <w:r>
          <w:rPr>
            <w:rFonts w:hint="cs"/>
            <w:sz w:val="28"/>
            <w:szCs w:val="28"/>
            <w:rtl/>
          </w:rPr>
          <w:t xml:space="preserve">ניתן לראות בתמונות מספר </w:t>
        </w:r>
      </w:ins>
      <w:ins w:id="2179" w:author="Stav Cohen" w:date="2020-10-16T13:49:00Z">
        <w:r w:rsidR="00016C5B">
          <w:rPr>
            <w:rFonts w:hint="cs"/>
            <w:sz w:val="28"/>
            <w:szCs w:val="28"/>
            <w:rtl/>
          </w:rPr>
          <w:t>45</w:t>
        </w:r>
      </w:ins>
      <w:ins w:id="2180" w:author="Stav Cohen" w:date="2020-09-14T15:46:00Z">
        <w:r>
          <w:rPr>
            <w:rFonts w:hint="cs"/>
            <w:sz w:val="28"/>
            <w:szCs w:val="28"/>
            <w:rtl/>
          </w:rPr>
          <w:t>-</w:t>
        </w:r>
      </w:ins>
      <w:ins w:id="2181" w:author="Stav Cohen" w:date="2020-10-16T13:49:00Z">
        <w:r w:rsidR="00016C5B">
          <w:rPr>
            <w:rFonts w:hint="cs"/>
            <w:sz w:val="28"/>
            <w:szCs w:val="28"/>
            <w:rtl/>
          </w:rPr>
          <w:t>46</w:t>
        </w:r>
      </w:ins>
      <w:ins w:id="2182" w:author="Stav Cohen" w:date="2020-09-14T15:46:00Z">
        <w:r>
          <w:rPr>
            <w:rFonts w:hint="cs"/>
            <w:sz w:val="28"/>
            <w:szCs w:val="28"/>
            <w:rtl/>
          </w:rPr>
          <w:t xml:space="preserve"> שני סוגים של תמרורי עצור כאשר התמרור הימני </w:t>
        </w:r>
      </w:ins>
      <w:ins w:id="2183" w:author="Stav Cohen" w:date="2020-09-14T15:47:00Z">
        <w:r>
          <w:rPr>
            <w:rFonts w:hint="cs"/>
            <w:sz w:val="28"/>
            <w:szCs w:val="28"/>
            <w:rtl/>
          </w:rPr>
          <w:t>מקורו באוסטרליה.</w:t>
        </w:r>
      </w:ins>
    </w:p>
    <w:p w14:paraId="4BB40B80" w14:textId="0AA63292" w:rsidR="00DC406A" w:rsidRDefault="00DC406A" w:rsidP="00DC406A">
      <w:pPr>
        <w:bidi/>
        <w:jc w:val="both"/>
        <w:rPr>
          <w:ins w:id="2184" w:author="Stav Cohen" w:date="2020-09-14T15:50:00Z"/>
          <w:sz w:val="28"/>
          <w:szCs w:val="28"/>
          <w:rtl/>
        </w:rPr>
      </w:pPr>
      <w:ins w:id="2185" w:author="Stav Cohen" w:date="2020-09-14T15:49:00Z">
        <w:r>
          <w:rPr>
            <w:rFonts w:hint="cs"/>
            <w:sz w:val="28"/>
            <w:szCs w:val="28"/>
            <w:rtl/>
          </w:rPr>
          <w:t xml:space="preserve">למרבה ההפתעה המודל זיהה את התמרור הימני כתמרור עצור וסיווג אותו </w:t>
        </w:r>
        <w:r w:rsidR="0078659E">
          <w:rPr>
            <w:rFonts w:hint="cs"/>
            <w:sz w:val="28"/>
            <w:szCs w:val="28"/>
            <w:rtl/>
          </w:rPr>
          <w:t>בקטגו</w:t>
        </w:r>
      </w:ins>
      <w:ins w:id="2186" w:author="Stav Cohen" w:date="2020-09-14T15:50:00Z">
        <w:r w:rsidR="0078659E">
          <w:rPr>
            <w:rFonts w:hint="cs"/>
            <w:sz w:val="28"/>
            <w:szCs w:val="28"/>
            <w:rtl/>
          </w:rPr>
          <w:t>ריה הנכונה -14 אך המודל זיהה את התמרור השמאלי כתמרור מקטגוריה 13.</w:t>
        </w:r>
      </w:ins>
    </w:p>
    <w:p w14:paraId="649A9A35" w14:textId="15C6738F" w:rsidR="0078659E" w:rsidRDefault="0078659E" w:rsidP="0078659E">
      <w:pPr>
        <w:bidi/>
        <w:jc w:val="both"/>
        <w:rPr>
          <w:ins w:id="2187" w:author="Stav Cohen" w:date="2020-09-14T15:50:00Z"/>
          <w:sz w:val="28"/>
          <w:szCs w:val="28"/>
          <w:rtl/>
        </w:rPr>
      </w:pPr>
      <w:ins w:id="2188" w:author="Stav Cohen" w:date="2020-09-14T15:50:00Z">
        <w:r>
          <w:rPr>
            <w:rFonts w:hint="cs"/>
            <w:sz w:val="28"/>
            <w:szCs w:val="28"/>
            <w:rtl/>
          </w:rPr>
          <w:t>קטגוריה מספר 13 מציגה תמרור יחסית דומה:</w:t>
        </w:r>
      </w:ins>
    </w:p>
    <w:p w14:paraId="794BE221" w14:textId="5D0AC05C" w:rsidR="0078659E" w:rsidRDefault="0078659E" w:rsidP="0078659E">
      <w:pPr>
        <w:bidi/>
        <w:jc w:val="center"/>
        <w:rPr>
          <w:ins w:id="2189" w:author="Stav Cohen" w:date="2020-09-14T15:51:00Z"/>
          <w:sz w:val="28"/>
          <w:szCs w:val="28"/>
          <w:rtl/>
        </w:rPr>
      </w:pPr>
      <w:ins w:id="2190" w:author="Stav Cohen" w:date="2020-09-14T15:50:00Z">
        <w:r w:rsidRPr="0078659E">
          <w:rPr>
            <w:rFonts w:cs="Arial"/>
            <w:noProof/>
            <w:sz w:val="28"/>
            <w:szCs w:val="28"/>
            <w:rtl/>
          </w:rPr>
          <w:drawing>
            <wp:inline distT="0" distB="0" distL="0" distR="0" wp14:anchorId="2319CEE0" wp14:editId="2AB07CFB">
              <wp:extent cx="1362075" cy="12084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3503" cy="1209725"/>
                      </a:xfrm>
                      <a:prstGeom prst="rect">
                        <a:avLst/>
                      </a:prstGeom>
                    </pic:spPr>
                  </pic:pic>
                </a:graphicData>
              </a:graphic>
            </wp:inline>
          </w:drawing>
        </w:r>
      </w:ins>
    </w:p>
    <w:p w14:paraId="008279BE" w14:textId="2C21E62B" w:rsidR="0078659E" w:rsidRDefault="0078659E" w:rsidP="0078659E">
      <w:pPr>
        <w:bidi/>
        <w:jc w:val="center"/>
        <w:rPr>
          <w:ins w:id="2191" w:author="Stav Cohen" w:date="2020-09-14T15:56:00Z"/>
          <w:sz w:val="24"/>
          <w:szCs w:val="24"/>
          <w:rtl/>
        </w:rPr>
      </w:pPr>
      <w:ins w:id="2192" w:author="Stav Cohen" w:date="2020-09-14T15:51:00Z">
        <w:r>
          <w:rPr>
            <w:rFonts w:hint="cs"/>
            <w:sz w:val="24"/>
            <w:szCs w:val="24"/>
            <w:rtl/>
          </w:rPr>
          <w:t xml:space="preserve">תמונה מספר </w:t>
        </w:r>
      </w:ins>
      <w:ins w:id="2193" w:author="Stav Cohen" w:date="2020-10-16T13:49:00Z">
        <w:r w:rsidR="00016C5B">
          <w:rPr>
            <w:rFonts w:hint="cs"/>
            <w:sz w:val="24"/>
            <w:szCs w:val="24"/>
            <w:rtl/>
          </w:rPr>
          <w:t>47</w:t>
        </w:r>
      </w:ins>
      <w:ins w:id="2194" w:author="Stav Cohen" w:date="2020-09-14T15:51:00Z">
        <w:r>
          <w:rPr>
            <w:rFonts w:hint="cs"/>
            <w:sz w:val="24"/>
            <w:szCs w:val="24"/>
            <w:rtl/>
          </w:rPr>
          <w:t xml:space="preserve"> : תמרור מקטגוריה 13 במסד הנתונים.</w:t>
        </w:r>
      </w:ins>
    </w:p>
    <w:p w14:paraId="33D41690" w14:textId="237B1D2F" w:rsidR="0078659E" w:rsidRPr="0078659E" w:rsidRDefault="0078659E">
      <w:pPr>
        <w:bidi/>
        <w:rPr>
          <w:ins w:id="2195" w:author="Stav Cohen" w:date="2020-09-14T15:56:00Z"/>
          <w:sz w:val="28"/>
          <w:szCs w:val="28"/>
          <w:rtl/>
          <w:rPrChange w:id="2196" w:author="Stav Cohen" w:date="2020-09-14T15:57:00Z">
            <w:rPr>
              <w:ins w:id="2197" w:author="Stav Cohen" w:date="2020-09-14T15:56:00Z"/>
              <w:sz w:val="24"/>
              <w:szCs w:val="24"/>
              <w:rtl/>
            </w:rPr>
          </w:rPrChange>
        </w:rPr>
        <w:pPrChange w:id="2198" w:author="Stav Cohen" w:date="2020-09-14T15:57:00Z">
          <w:pPr>
            <w:bidi/>
            <w:jc w:val="center"/>
          </w:pPr>
        </w:pPrChange>
      </w:pPr>
      <w:ins w:id="2199" w:author="Stav Cohen" w:date="2020-09-14T15:57:00Z">
        <w:r>
          <w:rPr>
            <w:rFonts w:hint="cs"/>
            <w:sz w:val="28"/>
            <w:szCs w:val="28"/>
            <w:rtl/>
          </w:rPr>
          <w:t>זיהוי שגוי זה במקביל לאחוזי דיוק גבוהים מאוד על בסיס הנתונים יכול ל</w:t>
        </w:r>
      </w:ins>
      <w:ins w:id="2200" w:author="Stav Cohen" w:date="2020-09-14T16:40:00Z">
        <w:r w:rsidR="008E6274">
          <w:rPr>
            <w:rFonts w:hint="cs"/>
            <w:sz w:val="28"/>
            <w:szCs w:val="28"/>
            <w:rtl/>
          </w:rPr>
          <w:t>רמז</w:t>
        </w:r>
      </w:ins>
      <w:ins w:id="2201" w:author="Stav Cohen" w:date="2020-09-14T15:57:00Z">
        <w:r>
          <w:rPr>
            <w:rFonts w:hint="cs"/>
            <w:sz w:val="28"/>
            <w:szCs w:val="28"/>
            <w:rtl/>
          </w:rPr>
          <w:t xml:space="preserve"> על </w:t>
        </w:r>
      </w:ins>
      <w:ins w:id="2202" w:author="Stav Cohen" w:date="2020-09-14T16:40:00Z">
        <w:r w:rsidR="008E6274">
          <w:rPr>
            <w:rFonts w:hint="cs"/>
            <w:sz w:val="28"/>
            <w:szCs w:val="28"/>
            <w:rtl/>
          </w:rPr>
          <w:t>אפשרות ל</w:t>
        </w:r>
      </w:ins>
      <w:ins w:id="2203" w:author="Stav Cohen" w:date="2020-09-14T15:58:00Z">
        <w:r>
          <w:rPr>
            <w:rFonts w:hint="cs"/>
            <w:sz w:val="28"/>
            <w:szCs w:val="28"/>
            <w:rtl/>
          </w:rPr>
          <w:t xml:space="preserve"> </w:t>
        </w:r>
        <w:r>
          <w:rPr>
            <w:sz w:val="28"/>
            <w:szCs w:val="28"/>
            <w:rtl/>
          </w:rPr>
          <w:t>–</w:t>
        </w:r>
        <w:r>
          <w:rPr>
            <w:rFonts w:hint="cs"/>
            <w:sz w:val="28"/>
            <w:szCs w:val="28"/>
            <w:rtl/>
          </w:rPr>
          <w:t xml:space="preserve"> </w:t>
        </w:r>
        <w:proofErr w:type="spellStart"/>
        <w:r>
          <w:rPr>
            <w:sz w:val="28"/>
            <w:szCs w:val="28"/>
          </w:rPr>
          <w:t>OverFit</w:t>
        </w:r>
      </w:ins>
      <w:proofErr w:type="spellEnd"/>
      <w:ins w:id="2204" w:author="Stav Cohen" w:date="2020-09-14T16:08:00Z">
        <w:r w:rsidR="00213F90">
          <w:rPr>
            <w:rFonts w:hint="cs"/>
            <w:sz w:val="28"/>
            <w:szCs w:val="28"/>
            <w:rtl/>
          </w:rPr>
          <w:t>.</w:t>
        </w:r>
      </w:ins>
    </w:p>
    <w:p w14:paraId="3FEE8565" w14:textId="3C80552C" w:rsidR="0078659E" w:rsidRDefault="0078659E" w:rsidP="0078659E">
      <w:pPr>
        <w:bidi/>
        <w:jc w:val="center"/>
        <w:rPr>
          <w:ins w:id="2205" w:author="Stav Cohen" w:date="2020-09-14T15:56:00Z"/>
          <w:sz w:val="24"/>
          <w:szCs w:val="24"/>
          <w:rtl/>
        </w:rPr>
      </w:pPr>
    </w:p>
    <w:p w14:paraId="22505EE4" w14:textId="00550582" w:rsidR="0078659E" w:rsidRDefault="0078659E" w:rsidP="0078659E">
      <w:pPr>
        <w:bidi/>
        <w:jc w:val="center"/>
        <w:rPr>
          <w:ins w:id="2206" w:author="Stav Cohen" w:date="2020-09-14T15:56:00Z"/>
          <w:sz w:val="24"/>
          <w:szCs w:val="24"/>
          <w:rtl/>
        </w:rPr>
      </w:pPr>
    </w:p>
    <w:p w14:paraId="58C0F3F0" w14:textId="31855BFC" w:rsidR="0078659E" w:rsidRDefault="0078659E" w:rsidP="0078659E">
      <w:pPr>
        <w:bidi/>
        <w:jc w:val="center"/>
        <w:rPr>
          <w:ins w:id="2207" w:author="Stav Cohen" w:date="2020-09-14T15:56:00Z"/>
          <w:sz w:val="24"/>
          <w:szCs w:val="24"/>
          <w:rtl/>
        </w:rPr>
      </w:pPr>
    </w:p>
    <w:p w14:paraId="64269D2D" w14:textId="3868B4E5" w:rsidR="0078659E" w:rsidRDefault="0078659E" w:rsidP="0078659E">
      <w:pPr>
        <w:bidi/>
        <w:jc w:val="center"/>
        <w:rPr>
          <w:ins w:id="2208" w:author="Stav Cohen" w:date="2020-09-14T15:56:00Z"/>
          <w:sz w:val="24"/>
          <w:szCs w:val="24"/>
          <w:rtl/>
        </w:rPr>
      </w:pPr>
    </w:p>
    <w:p w14:paraId="23F07E19" w14:textId="77777777" w:rsidR="0078659E" w:rsidRDefault="0078659E">
      <w:pPr>
        <w:bidi/>
        <w:jc w:val="center"/>
        <w:rPr>
          <w:ins w:id="2209" w:author="Stav Cohen" w:date="2020-09-14T15:51:00Z"/>
          <w:sz w:val="24"/>
          <w:szCs w:val="24"/>
          <w:rtl/>
        </w:rPr>
        <w:pPrChange w:id="2210" w:author="Stav Cohen" w:date="2020-09-14T15:56:00Z">
          <w:pPr>
            <w:bidi/>
            <w:jc w:val="center"/>
          </w:pPr>
        </w:pPrChange>
      </w:pPr>
    </w:p>
    <w:p w14:paraId="6EA3AB6B" w14:textId="39F8A7FA" w:rsidR="0078659E" w:rsidRDefault="0078659E" w:rsidP="0078659E">
      <w:pPr>
        <w:bidi/>
        <w:jc w:val="both"/>
        <w:rPr>
          <w:ins w:id="2211" w:author="Stav Cohen" w:date="2020-09-14T15:56:00Z"/>
          <w:sz w:val="28"/>
          <w:szCs w:val="28"/>
          <w:rtl/>
        </w:rPr>
      </w:pPr>
      <w:ins w:id="2212" w:author="Stav Cohen" w:date="2020-09-14T15:56:00Z">
        <w:r>
          <w:rPr>
            <w:rFonts w:hint="cs"/>
            <w:sz w:val="28"/>
            <w:szCs w:val="28"/>
            <w:rtl/>
          </w:rPr>
          <w:t>החלטתי לבדוק את כמות התמונות שיש לכל קטגוריה במסד הנתונים וגיליתי נתון מפתיע:</w:t>
        </w:r>
      </w:ins>
    </w:p>
    <w:p w14:paraId="135101E2" w14:textId="3C61A819" w:rsidR="0078659E" w:rsidRDefault="0078659E" w:rsidP="0078659E">
      <w:pPr>
        <w:bidi/>
        <w:jc w:val="center"/>
        <w:rPr>
          <w:ins w:id="2213" w:author="Stav Cohen" w:date="2020-09-14T16:06:00Z"/>
          <w:sz w:val="28"/>
          <w:szCs w:val="28"/>
          <w:rtl/>
        </w:rPr>
      </w:pPr>
      <w:ins w:id="2214" w:author="Stav Cohen" w:date="2020-09-14T15:56:00Z">
        <w:r w:rsidRPr="0078659E">
          <w:rPr>
            <w:rFonts w:cs="Arial"/>
            <w:noProof/>
            <w:sz w:val="28"/>
            <w:szCs w:val="28"/>
            <w:rtl/>
          </w:rPr>
          <w:drawing>
            <wp:inline distT="0" distB="0" distL="0" distR="0" wp14:anchorId="3B4BFF1A" wp14:editId="2FE3F520">
              <wp:extent cx="6277996" cy="184785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54451" cy="1870353"/>
                      </a:xfrm>
                      <a:prstGeom prst="rect">
                        <a:avLst/>
                      </a:prstGeom>
                    </pic:spPr>
                  </pic:pic>
                </a:graphicData>
              </a:graphic>
            </wp:inline>
          </w:drawing>
        </w:r>
      </w:ins>
    </w:p>
    <w:p w14:paraId="097A8EF1" w14:textId="12C8B6E8" w:rsidR="00213F90" w:rsidRPr="00213F90" w:rsidRDefault="00213F90">
      <w:pPr>
        <w:bidi/>
        <w:jc w:val="center"/>
        <w:rPr>
          <w:ins w:id="2215" w:author="Stav Cohen" w:date="2020-09-14T15:47:00Z"/>
          <w:sz w:val="24"/>
          <w:szCs w:val="24"/>
          <w:rtl/>
          <w:rPrChange w:id="2216" w:author="Stav Cohen" w:date="2020-09-14T16:07:00Z">
            <w:rPr>
              <w:ins w:id="2217" w:author="Stav Cohen" w:date="2020-09-14T15:47:00Z"/>
              <w:sz w:val="28"/>
              <w:szCs w:val="28"/>
              <w:rtl/>
            </w:rPr>
          </w:rPrChange>
        </w:rPr>
        <w:pPrChange w:id="2218" w:author="Stav Cohen" w:date="2020-09-14T16:06:00Z">
          <w:pPr>
            <w:bidi/>
            <w:jc w:val="both"/>
          </w:pPr>
        </w:pPrChange>
      </w:pPr>
      <w:ins w:id="2219" w:author="Stav Cohen" w:date="2020-09-14T16:06:00Z">
        <w:r w:rsidRPr="00213F90">
          <w:rPr>
            <w:rFonts w:hint="eastAsia"/>
            <w:sz w:val="24"/>
            <w:szCs w:val="24"/>
            <w:rtl/>
            <w:rPrChange w:id="2220" w:author="Stav Cohen" w:date="2020-09-14T16:07:00Z">
              <w:rPr>
                <w:rFonts w:hint="eastAsia"/>
                <w:sz w:val="28"/>
                <w:szCs w:val="28"/>
                <w:rtl/>
              </w:rPr>
            </w:rPrChange>
          </w:rPr>
          <w:t>תמונה</w:t>
        </w:r>
        <w:r w:rsidRPr="00213F90">
          <w:rPr>
            <w:sz w:val="24"/>
            <w:szCs w:val="24"/>
            <w:rtl/>
            <w:rPrChange w:id="2221" w:author="Stav Cohen" w:date="2020-09-14T16:07:00Z">
              <w:rPr>
                <w:sz w:val="28"/>
                <w:szCs w:val="28"/>
                <w:rtl/>
              </w:rPr>
            </w:rPrChange>
          </w:rPr>
          <w:t xml:space="preserve"> מספר 4</w:t>
        </w:r>
      </w:ins>
      <w:ins w:id="2222" w:author="Stav Cohen" w:date="2020-10-16T13:50:00Z">
        <w:r w:rsidR="00016C5B">
          <w:rPr>
            <w:rFonts w:hint="cs"/>
            <w:sz w:val="24"/>
            <w:szCs w:val="24"/>
            <w:rtl/>
          </w:rPr>
          <w:t>8</w:t>
        </w:r>
      </w:ins>
      <w:ins w:id="2223" w:author="Stav Cohen" w:date="2020-09-14T16:06:00Z">
        <w:r w:rsidRPr="00213F90">
          <w:rPr>
            <w:sz w:val="24"/>
            <w:szCs w:val="24"/>
            <w:rtl/>
            <w:rPrChange w:id="2224" w:author="Stav Cohen" w:date="2020-09-14T16:07:00Z">
              <w:rPr>
                <w:sz w:val="28"/>
                <w:szCs w:val="28"/>
                <w:rtl/>
              </w:rPr>
            </w:rPrChange>
          </w:rPr>
          <w:t xml:space="preserve">: </w:t>
        </w:r>
      </w:ins>
      <w:ins w:id="2225" w:author="Stav Cohen" w:date="2020-09-14T16:07:00Z">
        <w:r w:rsidRPr="00213F90">
          <w:rPr>
            <w:rFonts w:hint="eastAsia"/>
            <w:sz w:val="24"/>
            <w:szCs w:val="24"/>
            <w:rtl/>
            <w:rPrChange w:id="2226" w:author="Stav Cohen" w:date="2020-09-14T16:07:00Z">
              <w:rPr>
                <w:rFonts w:hint="eastAsia"/>
                <w:sz w:val="28"/>
                <w:szCs w:val="28"/>
                <w:rtl/>
              </w:rPr>
            </w:rPrChange>
          </w:rPr>
          <w:t>מספר</w:t>
        </w:r>
        <w:r w:rsidRPr="00213F90">
          <w:rPr>
            <w:sz w:val="24"/>
            <w:szCs w:val="24"/>
            <w:rtl/>
            <w:rPrChange w:id="2227" w:author="Stav Cohen" w:date="2020-09-14T16:07:00Z">
              <w:rPr>
                <w:sz w:val="28"/>
                <w:szCs w:val="28"/>
                <w:rtl/>
              </w:rPr>
            </w:rPrChange>
          </w:rPr>
          <w:t xml:space="preserve"> </w:t>
        </w:r>
        <w:r w:rsidRPr="00213F90">
          <w:rPr>
            <w:rFonts w:hint="eastAsia"/>
            <w:sz w:val="24"/>
            <w:szCs w:val="24"/>
            <w:rtl/>
            <w:rPrChange w:id="2228" w:author="Stav Cohen" w:date="2020-09-14T16:07:00Z">
              <w:rPr>
                <w:rFonts w:hint="eastAsia"/>
                <w:sz w:val="28"/>
                <w:szCs w:val="28"/>
                <w:rtl/>
              </w:rPr>
            </w:rPrChange>
          </w:rPr>
          <w:t>התמונות</w:t>
        </w:r>
        <w:r w:rsidRPr="00213F90">
          <w:rPr>
            <w:sz w:val="24"/>
            <w:szCs w:val="24"/>
            <w:rtl/>
            <w:rPrChange w:id="2229" w:author="Stav Cohen" w:date="2020-09-14T16:07:00Z">
              <w:rPr>
                <w:sz w:val="28"/>
                <w:szCs w:val="28"/>
                <w:rtl/>
              </w:rPr>
            </w:rPrChange>
          </w:rPr>
          <w:t xml:space="preserve"> </w:t>
        </w:r>
        <w:r w:rsidRPr="00213F90">
          <w:rPr>
            <w:rFonts w:hint="eastAsia"/>
            <w:sz w:val="24"/>
            <w:szCs w:val="24"/>
            <w:rtl/>
            <w:rPrChange w:id="2230" w:author="Stav Cohen" w:date="2020-09-14T16:07:00Z">
              <w:rPr>
                <w:rFonts w:hint="eastAsia"/>
                <w:sz w:val="28"/>
                <w:szCs w:val="28"/>
                <w:rtl/>
              </w:rPr>
            </w:rPrChange>
          </w:rPr>
          <w:t>מפולחות</w:t>
        </w:r>
        <w:r w:rsidRPr="00213F90">
          <w:rPr>
            <w:sz w:val="24"/>
            <w:szCs w:val="24"/>
            <w:rtl/>
            <w:rPrChange w:id="2231" w:author="Stav Cohen" w:date="2020-09-14T16:07:00Z">
              <w:rPr>
                <w:sz w:val="28"/>
                <w:szCs w:val="28"/>
                <w:rtl/>
              </w:rPr>
            </w:rPrChange>
          </w:rPr>
          <w:t xml:space="preserve"> </w:t>
        </w:r>
        <w:r w:rsidRPr="00213F90">
          <w:rPr>
            <w:rFonts w:hint="eastAsia"/>
            <w:sz w:val="24"/>
            <w:szCs w:val="24"/>
            <w:rtl/>
            <w:rPrChange w:id="2232" w:author="Stav Cohen" w:date="2020-09-14T16:07:00Z">
              <w:rPr>
                <w:rFonts w:hint="eastAsia"/>
                <w:sz w:val="28"/>
                <w:szCs w:val="28"/>
                <w:rtl/>
              </w:rPr>
            </w:rPrChange>
          </w:rPr>
          <w:t>לפי</w:t>
        </w:r>
        <w:r w:rsidRPr="00213F90">
          <w:rPr>
            <w:sz w:val="24"/>
            <w:szCs w:val="24"/>
            <w:rtl/>
            <w:rPrChange w:id="2233" w:author="Stav Cohen" w:date="2020-09-14T16:07:00Z">
              <w:rPr>
                <w:sz w:val="28"/>
                <w:szCs w:val="28"/>
                <w:rtl/>
              </w:rPr>
            </w:rPrChange>
          </w:rPr>
          <w:t xml:space="preserve"> </w:t>
        </w:r>
        <w:r w:rsidRPr="00213F90">
          <w:rPr>
            <w:rFonts w:hint="eastAsia"/>
            <w:sz w:val="24"/>
            <w:szCs w:val="24"/>
            <w:rtl/>
            <w:rPrChange w:id="2234" w:author="Stav Cohen" w:date="2020-09-14T16:07:00Z">
              <w:rPr>
                <w:rFonts w:hint="eastAsia"/>
                <w:sz w:val="28"/>
                <w:szCs w:val="28"/>
                <w:rtl/>
              </w:rPr>
            </w:rPrChange>
          </w:rPr>
          <w:t>כל</w:t>
        </w:r>
        <w:r w:rsidRPr="00213F90">
          <w:rPr>
            <w:sz w:val="24"/>
            <w:szCs w:val="24"/>
            <w:rtl/>
            <w:rPrChange w:id="2235" w:author="Stav Cohen" w:date="2020-09-14T16:07:00Z">
              <w:rPr>
                <w:sz w:val="28"/>
                <w:szCs w:val="28"/>
                <w:rtl/>
              </w:rPr>
            </w:rPrChange>
          </w:rPr>
          <w:t xml:space="preserve"> </w:t>
        </w:r>
        <w:r w:rsidRPr="00213F90">
          <w:rPr>
            <w:rFonts w:hint="eastAsia"/>
            <w:sz w:val="24"/>
            <w:szCs w:val="24"/>
            <w:rtl/>
            <w:rPrChange w:id="2236" w:author="Stav Cohen" w:date="2020-09-14T16:07:00Z">
              <w:rPr>
                <w:rFonts w:hint="eastAsia"/>
                <w:sz w:val="28"/>
                <w:szCs w:val="28"/>
                <w:rtl/>
              </w:rPr>
            </w:rPrChange>
          </w:rPr>
          <w:t>אחת</w:t>
        </w:r>
        <w:r w:rsidRPr="00213F90">
          <w:rPr>
            <w:sz w:val="24"/>
            <w:szCs w:val="24"/>
            <w:rtl/>
            <w:rPrChange w:id="2237" w:author="Stav Cohen" w:date="2020-09-14T16:07:00Z">
              <w:rPr>
                <w:sz w:val="28"/>
                <w:szCs w:val="28"/>
                <w:rtl/>
              </w:rPr>
            </w:rPrChange>
          </w:rPr>
          <w:t xml:space="preserve"> </w:t>
        </w:r>
        <w:r w:rsidRPr="00213F90">
          <w:rPr>
            <w:rFonts w:hint="eastAsia"/>
            <w:sz w:val="24"/>
            <w:szCs w:val="24"/>
            <w:rtl/>
            <w:rPrChange w:id="2238" w:author="Stav Cohen" w:date="2020-09-14T16:07:00Z">
              <w:rPr>
                <w:rFonts w:hint="eastAsia"/>
                <w:sz w:val="28"/>
                <w:szCs w:val="28"/>
                <w:rtl/>
              </w:rPr>
            </w:rPrChange>
          </w:rPr>
          <w:t>מ</w:t>
        </w:r>
        <w:r w:rsidRPr="00213F90">
          <w:rPr>
            <w:sz w:val="24"/>
            <w:szCs w:val="24"/>
            <w:rtl/>
            <w:rPrChange w:id="2239" w:author="Stav Cohen" w:date="2020-09-14T16:07:00Z">
              <w:rPr>
                <w:sz w:val="28"/>
                <w:szCs w:val="28"/>
                <w:rtl/>
              </w:rPr>
            </w:rPrChange>
          </w:rPr>
          <w:t xml:space="preserve">43 </w:t>
        </w:r>
        <w:r w:rsidRPr="00213F90">
          <w:rPr>
            <w:rFonts w:hint="eastAsia"/>
            <w:sz w:val="24"/>
            <w:szCs w:val="24"/>
            <w:rtl/>
            <w:rPrChange w:id="2240" w:author="Stav Cohen" w:date="2020-09-14T16:07:00Z">
              <w:rPr>
                <w:rFonts w:hint="eastAsia"/>
                <w:sz w:val="28"/>
                <w:szCs w:val="28"/>
                <w:rtl/>
              </w:rPr>
            </w:rPrChange>
          </w:rPr>
          <w:t>הקטגוריות</w:t>
        </w:r>
        <w:r w:rsidRPr="00213F90">
          <w:rPr>
            <w:sz w:val="24"/>
            <w:szCs w:val="24"/>
            <w:rtl/>
            <w:rPrChange w:id="2241" w:author="Stav Cohen" w:date="2020-09-14T16:07:00Z">
              <w:rPr>
                <w:sz w:val="28"/>
                <w:szCs w:val="28"/>
                <w:rtl/>
              </w:rPr>
            </w:rPrChange>
          </w:rPr>
          <w:t>.</w:t>
        </w:r>
      </w:ins>
    </w:p>
    <w:p w14:paraId="0D79F6C7" w14:textId="4311D697" w:rsidR="0078659E" w:rsidRDefault="0078659E" w:rsidP="0078659E">
      <w:pPr>
        <w:bidi/>
        <w:jc w:val="both"/>
        <w:rPr>
          <w:ins w:id="2242" w:author="Stav Cohen" w:date="2020-09-14T16:40:00Z"/>
          <w:sz w:val="28"/>
          <w:szCs w:val="28"/>
          <w:rtl/>
        </w:rPr>
      </w:pPr>
      <w:ins w:id="2243" w:author="Stav Cohen" w:date="2020-09-14T15:57:00Z">
        <w:r>
          <w:rPr>
            <w:rFonts w:hint="cs"/>
            <w:sz w:val="28"/>
            <w:szCs w:val="28"/>
            <w:rtl/>
          </w:rPr>
          <w:t>נראה</w:t>
        </w:r>
      </w:ins>
      <w:ins w:id="2244" w:author="Stav Cohen" w:date="2020-09-14T16:06:00Z">
        <w:r w:rsidR="00213F90">
          <w:rPr>
            <w:rFonts w:hint="cs"/>
            <w:sz w:val="28"/>
            <w:szCs w:val="28"/>
            <w:rtl/>
          </w:rPr>
          <w:t xml:space="preserve"> בתמונה 4</w:t>
        </w:r>
      </w:ins>
      <w:ins w:id="2245" w:author="Stav Cohen" w:date="2020-10-16T13:50:00Z">
        <w:r w:rsidR="00016C5B">
          <w:rPr>
            <w:rFonts w:hint="cs"/>
            <w:sz w:val="28"/>
            <w:szCs w:val="28"/>
            <w:rtl/>
          </w:rPr>
          <w:t>8</w:t>
        </w:r>
      </w:ins>
      <w:ins w:id="2246" w:author="Stav Cohen" w:date="2020-09-14T15:57:00Z">
        <w:r>
          <w:rPr>
            <w:rFonts w:hint="cs"/>
            <w:sz w:val="28"/>
            <w:szCs w:val="28"/>
            <w:rtl/>
          </w:rPr>
          <w:t xml:space="preserve"> </w:t>
        </w:r>
      </w:ins>
      <w:ins w:id="2247" w:author="Stav Cohen" w:date="2020-09-14T15:58:00Z">
        <w:r>
          <w:rPr>
            <w:rFonts w:hint="cs"/>
            <w:sz w:val="28"/>
            <w:szCs w:val="28"/>
            <w:rtl/>
          </w:rPr>
          <w:t>כי ישנו חוסר איזון גדול בין מס</w:t>
        </w:r>
      </w:ins>
      <w:ins w:id="2248" w:author="Stav Cohen" w:date="2020-09-14T15:59:00Z">
        <w:r>
          <w:rPr>
            <w:rFonts w:hint="cs"/>
            <w:sz w:val="28"/>
            <w:szCs w:val="28"/>
            <w:rtl/>
          </w:rPr>
          <w:t>פר התמונות ששייכות לכל תווית במסד הנתונים</w:t>
        </w:r>
      </w:ins>
      <w:ins w:id="2249" w:author="Stav Cohen" w:date="2020-09-14T16:00:00Z">
        <w:r>
          <w:rPr>
            <w:rFonts w:hint="cs"/>
            <w:sz w:val="28"/>
            <w:szCs w:val="28"/>
            <w:rtl/>
          </w:rPr>
          <w:t xml:space="preserve">, ניתן לראות כי </w:t>
        </w:r>
        <w:r w:rsidR="00213F90">
          <w:rPr>
            <w:rFonts w:hint="cs"/>
            <w:sz w:val="28"/>
            <w:szCs w:val="28"/>
            <w:rtl/>
          </w:rPr>
          <w:t>ישנם תמרורים עם מספר תמונות גדול מאוד כמו תמרור מספר 13 שהוצג לעי</w:t>
        </w:r>
      </w:ins>
      <w:ins w:id="2250" w:author="Stav Cohen" w:date="2020-09-14T16:01:00Z">
        <w:r w:rsidR="00213F90">
          <w:rPr>
            <w:rFonts w:hint="cs"/>
            <w:sz w:val="28"/>
            <w:szCs w:val="28"/>
            <w:rtl/>
          </w:rPr>
          <w:t xml:space="preserve">ל לעומת תמרורים כמו </w:t>
        </w:r>
      </w:ins>
      <w:ins w:id="2251" w:author="Stav Cohen" w:date="2020-09-14T16:02:00Z">
        <w:r w:rsidR="00213F90">
          <w:rPr>
            <w:rFonts w:hint="cs"/>
            <w:sz w:val="28"/>
            <w:szCs w:val="28"/>
            <w:rtl/>
          </w:rPr>
          <w:t>14,0,19 ועוד אשר כמות התמונות שלהם קטנה משמעותית.</w:t>
        </w:r>
      </w:ins>
    </w:p>
    <w:p w14:paraId="480C9EEA" w14:textId="138DD1D8" w:rsidR="008E6274" w:rsidRDefault="008E6274">
      <w:pPr>
        <w:bidi/>
        <w:jc w:val="both"/>
        <w:rPr>
          <w:ins w:id="2252" w:author="Stav Cohen" w:date="2020-09-14T16:33:00Z"/>
          <w:sz w:val="28"/>
          <w:szCs w:val="28"/>
          <w:rtl/>
        </w:rPr>
        <w:pPrChange w:id="2253" w:author="Stav Cohen" w:date="2020-09-14T16:40:00Z">
          <w:pPr>
            <w:bidi/>
            <w:jc w:val="both"/>
          </w:pPr>
        </w:pPrChange>
      </w:pPr>
    </w:p>
    <w:p w14:paraId="5EE937A3" w14:textId="34084102" w:rsidR="00B37DC3" w:rsidRDefault="00B37DC3" w:rsidP="00B37DC3">
      <w:pPr>
        <w:bidi/>
        <w:jc w:val="both"/>
        <w:rPr>
          <w:ins w:id="2254" w:author="Stav Cohen" w:date="2020-09-14T16:33:00Z"/>
          <w:sz w:val="28"/>
          <w:szCs w:val="28"/>
          <w:rtl/>
        </w:rPr>
      </w:pPr>
    </w:p>
    <w:p w14:paraId="3BB2A692" w14:textId="4FACF565" w:rsidR="00B37DC3" w:rsidRDefault="00B37DC3" w:rsidP="00B37DC3">
      <w:pPr>
        <w:bidi/>
        <w:jc w:val="both"/>
        <w:rPr>
          <w:ins w:id="2255" w:author="Stav Cohen" w:date="2020-09-14T16:33:00Z"/>
          <w:sz w:val="28"/>
          <w:szCs w:val="28"/>
          <w:rtl/>
        </w:rPr>
      </w:pPr>
    </w:p>
    <w:p w14:paraId="394F1309" w14:textId="299A16F7" w:rsidR="00B37DC3" w:rsidRDefault="00B37DC3" w:rsidP="00B37DC3">
      <w:pPr>
        <w:bidi/>
        <w:jc w:val="both"/>
        <w:rPr>
          <w:ins w:id="2256" w:author="Stav Cohen" w:date="2020-09-14T16:33:00Z"/>
          <w:sz w:val="28"/>
          <w:szCs w:val="28"/>
          <w:rtl/>
        </w:rPr>
      </w:pPr>
    </w:p>
    <w:p w14:paraId="176FBB47" w14:textId="34705974" w:rsidR="00B37DC3" w:rsidRDefault="00B37DC3" w:rsidP="00B37DC3">
      <w:pPr>
        <w:bidi/>
        <w:jc w:val="both"/>
        <w:rPr>
          <w:ins w:id="2257" w:author="Stav Cohen" w:date="2020-09-14T16:33:00Z"/>
          <w:sz w:val="28"/>
          <w:szCs w:val="28"/>
          <w:rtl/>
        </w:rPr>
      </w:pPr>
    </w:p>
    <w:p w14:paraId="552475A1" w14:textId="72C18E0E" w:rsidR="00B37DC3" w:rsidRDefault="00B37DC3" w:rsidP="00B37DC3">
      <w:pPr>
        <w:bidi/>
        <w:jc w:val="both"/>
        <w:rPr>
          <w:ins w:id="2258" w:author="Stav Cohen" w:date="2020-09-14T16:33:00Z"/>
          <w:sz w:val="28"/>
          <w:szCs w:val="28"/>
          <w:rtl/>
        </w:rPr>
      </w:pPr>
    </w:p>
    <w:p w14:paraId="0673B6DC" w14:textId="203ACE7F" w:rsidR="00B37DC3" w:rsidRDefault="00B37DC3" w:rsidP="00B37DC3">
      <w:pPr>
        <w:bidi/>
        <w:jc w:val="both"/>
        <w:rPr>
          <w:ins w:id="2259" w:author="Stav Cohen" w:date="2020-09-14T16:33:00Z"/>
          <w:sz w:val="28"/>
          <w:szCs w:val="28"/>
          <w:rtl/>
        </w:rPr>
      </w:pPr>
    </w:p>
    <w:p w14:paraId="0B1096F0" w14:textId="167B1C87" w:rsidR="00B37DC3" w:rsidRDefault="00B37DC3" w:rsidP="00B37DC3">
      <w:pPr>
        <w:bidi/>
        <w:jc w:val="both"/>
        <w:rPr>
          <w:ins w:id="2260" w:author="Stav Cohen" w:date="2020-09-14T16:33:00Z"/>
          <w:sz w:val="28"/>
          <w:szCs w:val="28"/>
          <w:rtl/>
        </w:rPr>
      </w:pPr>
    </w:p>
    <w:p w14:paraId="0C022862" w14:textId="49D3FA10" w:rsidR="00B37DC3" w:rsidRDefault="00B37DC3" w:rsidP="00B37DC3">
      <w:pPr>
        <w:bidi/>
        <w:jc w:val="both"/>
        <w:rPr>
          <w:ins w:id="2261" w:author="Stav Cohen" w:date="2020-09-14T16:33:00Z"/>
          <w:sz w:val="28"/>
          <w:szCs w:val="28"/>
          <w:rtl/>
        </w:rPr>
      </w:pPr>
    </w:p>
    <w:p w14:paraId="642D1612" w14:textId="30B49DB6" w:rsidR="00B37DC3" w:rsidRDefault="00B37DC3" w:rsidP="00B37DC3">
      <w:pPr>
        <w:bidi/>
        <w:jc w:val="both"/>
        <w:rPr>
          <w:ins w:id="2262" w:author="Stav Cohen" w:date="2020-09-14T16:33:00Z"/>
          <w:sz w:val="28"/>
          <w:szCs w:val="28"/>
          <w:rtl/>
        </w:rPr>
      </w:pPr>
    </w:p>
    <w:p w14:paraId="1C131B8C" w14:textId="241487D4" w:rsidR="00B37DC3" w:rsidRDefault="00B37DC3" w:rsidP="00B37DC3">
      <w:pPr>
        <w:bidi/>
        <w:jc w:val="both"/>
        <w:rPr>
          <w:ins w:id="2263" w:author="Stav Cohen" w:date="2020-09-14T16:33:00Z"/>
          <w:sz w:val="28"/>
          <w:szCs w:val="28"/>
          <w:rtl/>
        </w:rPr>
      </w:pPr>
    </w:p>
    <w:p w14:paraId="42AB8BCF" w14:textId="77777777" w:rsidR="00B37DC3" w:rsidRDefault="00B37DC3">
      <w:pPr>
        <w:bidi/>
        <w:jc w:val="both"/>
        <w:rPr>
          <w:ins w:id="2264" w:author="Stav Cohen" w:date="2020-09-14T16:02:00Z"/>
          <w:sz w:val="28"/>
          <w:szCs w:val="28"/>
          <w:rtl/>
        </w:rPr>
        <w:pPrChange w:id="2265" w:author="Stav Cohen" w:date="2020-09-14T16:33:00Z">
          <w:pPr>
            <w:bidi/>
            <w:jc w:val="both"/>
          </w:pPr>
        </w:pPrChange>
      </w:pPr>
    </w:p>
    <w:p w14:paraId="12899C39" w14:textId="443AFD4A" w:rsidR="00213F90" w:rsidRDefault="00213F90" w:rsidP="00213F90">
      <w:pPr>
        <w:bidi/>
        <w:jc w:val="both"/>
        <w:rPr>
          <w:ins w:id="2266" w:author="Stav Cohen" w:date="2020-09-14T16:04:00Z"/>
          <w:sz w:val="28"/>
          <w:szCs w:val="28"/>
          <w:rtl/>
        </w:rPr>
      </w:pPr>
    </w:p>
    <w:p w14:paraId="2613DDC5" w14:textId="0BF22668" w:rsidR="00213F90" w:rsidRDefault="00213F90" w:rsidP="00213F90">
      <w:pPr>
        <w:bidi/>
        <w:jc w:val="both"/>
        <w:rPr>
          <w:ins w:id="2267" w:author="Stav Cohen" w:date="2020-09-14T16:04:00Z"/>
          <w:sz w:val="32"/>
          <w:szCs w:val="32"/>
          <w:rtl/>
        </w:rPr>
      </w:pPr>
      <w:ins w:id="2268" w:author="Stav Cohen" w:date="2020-09-14T16:04:00Z">
        <w:r>
          <w:rPr>
            <w:rFonts w:hint="cs"/>
            <w:b/>
            <w:bCs/>
            <w:sz w:val="32"/>
            <w:szCs w:val="32"/>
            <w:u w:val="single"/>
            <w:rtl/>
          </w:rPr>
          <w:lastRenderedPageBreak/>
          <w:t>מסקנות וסיכום:</w:t>
        </w:r>
      </w:ins>
    </w:p>
    <w:p w14:paraId="4E72C85F" w14:textId="69EBDCB6" w:rsidR="00213F90" w:rsidRDefault="00213F90" w:rsidP="00213F90">
      <w:pPr>
        <w:bidi/>
        <w:jc w:val="both"/>
        <w:rPr>
          <w:ins w:id="2269" w:author="Stav Cohen" w:date="2020-09-14T16:38:00Z"/>
          <w:sz w:val="28"/>
          <w:szCs w:val="28"/>
          <w:rtl/>
        </w:rPr>
      </w:pPr>
      <w:ins w:id="2270" w:author="Stav Cohen" w:date="2020-09-14T16:04:00Z">
        <w:r w:rsidRPr="00213F90">
          <w:rPr>
            <w:rFonts w:hint="eastAsia"/>
            <w:sz w:val="28"/>
            <w:szCs w:val="28"/>
            <w:rtl/>
            <w:rPrChange w:id="2271" w:author="Stav Cohen" w:date="2020-09-14T16:08:00Z">
              <w:rPr>
                <w:rFonts w:hint="eastAsia"/>
                <w:sz w:val="32"/>
                <w:szCs w:val="32"/>
                <w:rtl/>
              </w:rPr>
            </w:rPrChange>
          </w:rPr>
          <w:t>בניתי</w:t>
        </w:r>
        <w:r w:rsidRPr="00213F90">
          <w:rPr>
            <w:sz w:val="28"/>
            <w:szCs w:val="28"/>
            <w:rtl/>
            <w:rPrChange w:id="2272" w:author="Stav Cohen" w:date="2020-09-14T16:08:00Z">
              <w:rPr>
                <w:sz w:val="32"/>
                <w:szCs w:val="32"/>
                <w:rtl/>
              </w:rPr>
            </w:rPrChange>
          </w:rPr>
          <w:t xml:space="preserve"> מודל – </w:t>
        </w:r>
        <w:r w:rsidRPr="00213F90">
          <w:rPr>
            <w:sz w:val="28"/>
            <w:szCs w:val="28"/>
            <w:rPrChange w:id="2273" w:author="Stav Cohen" w:date="2020-09-14T16:08:00Z">
              <w:rPr>
                <w:sz w:val="32"/>
                <w:szCs w:val="32"/>
              </w:rPr>
            </w:rPrChange>
          </w:rPr>
          <w:t>CNN</w:t>
        </w:r>
        <w:r w:rsidRPr="00213F90">
          <w:rPr>
            <w:sz w:val="28"/>
            <w:szCs w:val="28"/>
            <w:rtl/>
            <w:rPrChange w:id="2274" w:author="Stav Cohen" w:date="2020-09-14T16:08:00Z">
              <w:rPr>
                <w:sz w:val="32"/>
                <w:szCs w:val="32"/>
                <w:rtl/>
              </w:rPr>
            </w:rPrChange>
          </w:rPr>
          <w:t xml:space="preserve">  פשוט </w:t>
        </w:r>
      </w:ins>
      <w:ins w:id="2275" w:author="Stav Cohen" w:date="2020-10-26T20:02:00Z">
        <w:r w:rsidR="00964AB8">
          <w:rPr>
            <w:rFonts w:hint="cs"/>
            <w:sz w:val="28"/>
            <w:szCs w:val="28"/>
            <w:rtl/>
          </w:rPr>
          <w:t xml:space="preserve">למדיי </w:t>
        </w:r>
      </w:ins>
      <w:ins w:id="2276" w:author="Stav Cohen" w:date="2020-09-14T16:04:00Z">
        <w:r w:rsidRPr="00213F90">
          <w:rPr>
            <w:sz w:val="28"/>
            <w:szCs w:val="28"/>
            <w:rtl/>
            <w:rPrChange w:id="2277" w:author="Stav Cohen" w:date="2020-09-14T16:08:00Z">
              <w:rPr>
                <w:sz w:val="32"/>
                <w:szCs w:val="32"/>
                <w:rtl/>
              </w:rPr>
            </w:rPrChange>
          </w:rPr>
          <w:t xml:space="preserve">מבחינת ארכיטקטורה אשר </w:t>
        </w:r>
      </w:ins>
      <w:ins w:id="2278" w:author="Stav Cohen" w:date="2020-09-14T16:05:00Z">
        <w:r w:rsidRPr="00213F90">
          <w:rPr>
            <w:rFonts w:hint="eastAsia"/>
            <w:sz w:val="28"/>
            <w:szCs w:val="28"/>
            <w:rtl/>
            <w:rPrChange w:id="2279" w:author="Stav Cohen" w:date="2020-09-14T16:08:00Z">
              <w:rPr>
                <w:rFonts w:hint="eastAsia"/>
                <w:sz w:val="32"/>
                <w:szCs w:val="32"/>
                <w:rtl/>
              </w:rPr>
            </w:rPrChange>
          </w:rPr>
          <w:t>הציג</w:t>
        </w:r>
        <w:r w:rsidRPr="00213F90">
          <w:rPr>
            <w:sz w:val="28"/>
            <w:szCs w:val="28"/>
            <w:rtl/>
            <w:rPrChange w:id="2280" w:author="Stav Cohen" w:date="2020-09-14T16:08:00Z">
              <w:rPr>
                <w:sz w:val="32"/>
                <w:szCs w:val="32"/>
                <w:rtl/>
              </w:rPr>
            </w:rPrChange>
          </w:rPr>
          <w:t xml:space="preserve"> </w:t>
        </w:r>
        <w:r w:rsidRPr="00213F90">
          <w:rPr>
            <w:rFonts w:hint="eastAsia"/>
            <w:sz w:val="28"/>
            <w:szCs w:val="28"/>
            <w:rtl/>
            <w:rPrChange w:id="2281" w:author="Stav Cohen" w:date="2020-09-14T16:08:00Z">
              <w:rPr>
                <w:rFonts w:hint="eastAsia"/>
                <w:sz w:val="32"/>
                <w:szCs w:val="32"/>
                <w:rtl/>
              </w:rPr>
            </w:rPrChange>
          </w:rPr>
          <w:t>ביצועים</w:t>
        </w:r>
        <w:r w:rsidRPr="00213F90">
          <w:rPr>
            <w:sz w:val="28"/>
            <w:szCs w:val="28"/>
            <w:rtl/>
            <w:rPrChange w:id="2282" w:author="Stav Cohen" w:date="2020-09-14T16:08:00Z">
              <w:rPr>
                <w:sz w:val="32"/>
                <w:szCs w:val="32"/>
                <w:rtl/>
              </w:rPr>
            </w:rPrChange>
          </w:rPr>
          <w:t xml:space="preserve"> </w:t>
        </w:r>
        <w:r w:rsidRPr="00213F90">
          <w:rPr>
            <w:rFonts w:hint="eastAsia"/>
            <w:sz w:val="28"/>
            <w:szCs w:val="28"/>
            <w:rtl/>
            <w:rPrChange w:id="2283" w:author="Stav Cohen" w:date="2020-09-14T16:08:00Z">
              <w:rPr>
                <w:rFonts w:hint="eastAsia"/>
                <w:sz w:val="32"/>
                <w:szCs w:val="32"/>
                <w:rtl/>
              </w:rPr>
            </w:rPrChange>
          </w:rPr>
          <w:t>מצוינים</w:t>
        </w:r>
        <w:r w:rsidRPr="00213F90">
          <w:rPr>
            <w:sz w:val="28"/>
            <w:szCs w:val="28"/>
            <w:rtl/>
            <w:rPrChange w:id="2284" w:author="Stav Cohen" w:date="2020-09-14T16:08:00Z">
              <w:rPr>
                <w:sz w:val="32"/>
                <w:szCs w:val="32"/>
                <w:rtl/>
              </w:rPr>
            </w:rPrChange>
          </w:rPr>
          <w:t xml:space="preserve"> </w:t>
        </w:r>
        <w:r w:rsidRPr="00213F90">
          <w:rPr>
            <w:rFonts w:hint="eastAsia"/>
            <w:sz w:val="28"/>
            <w:szCs w:val="28"/>
            <w:rtl/>
            <w:rPrChange w:id="2285" w:author="Stav Cohen" w:date="2020-09-14T16:08:00Z">
              <w:rPr>
                <w:rFonts w:hint="eastAsia"/>
                <w:sz w:val="32"/>
                <w:szCs w:val="32"/>
                <w:rtl/>
              </w:rPr>
            </w:rPrChange>
          </w:rPr>
          <w:t>על</w:t>
        </w:r>
        <w:r w:rsidRPr="00213F90">
          <w:rPr>
            <w:sz w:val="28"/>
            <w:szCs w:val="28"/>
            <w:rtl/>
            <w:rPrChange w:id="2286" w:author="Stav Cohen" w:date="2020-09-14T16:08:00Z">
              <w:rPr>
                <w:sz w:val="32"/>
                <w:szCs w:val="32"/>
                <w:rtl/>
              </w:rPr>
            </w:rPrChange>
          </w:rPr>
          <w:t xml:space="preserve"> </w:t>
        </w:r>
        <w:r w:rsidRPr="00213F90">
          <w:rPr>
            <w:rFonts w:hint="eastAsia"/>
            <w:sz w:val="28"/>
            <w:szCs w:val="28"/>
            <w:rtl/>
            <w:rPrChange w:id="2287" w:author="Stav Cohen" w:date="2020-09-14T16:08:00Z">
              <w:rPr>
                <w:rFonts w:hint="eastAsia"/>
                <w:sz w:val="32"/>
                <w:szCs w:val="32"/>
                <w:rtl/>
              </w:rPr>
            </w:rPrChange>
          </w:rPr>
          <w:t>סט</w:t>
        </w:r>
        <w:r w:rsidRPr="00213F90">
          <w:rPr>
            <w:sz w:val="28"/>
            <w:szCs w:val="28"/>
            <w:rtl/>
            <w:rPrChange w:id="2288" w:author="Stav Cohen" w:date="2020-09-14T16:08:00Z">
              <w:rPr>
                <w:sz w:val="32"/>
                <w:szCs w:val="32"/>
                <w:rtl/>
              </w:rPr>
            </w:rPrChange>
          </w:rPr>
          <w:t xml:space="preserve"> </w:t>
        </w:r>
        <w:r w:rsidRPr="00213F90">
          <w:rPr>
            <w:rFonts w:hint="eastAsia"/>
            <w:sz w:val="28"/>
            <w:szCs w:val="28"/>
            <w:rtl/>
            <w:rPrChange w:id="2289" w:author="Stav Cohen" w:date="2020-09-14T16:08:00Z">
              <w:rPr>
                <w:rFonts w:hint="eastAsia"/>
                <w:sz w:val="32"/>
                <w:szCs w:val="32"/>
                <w:rtl/>
              </w:rPr>
            </w:rPrChange>
          </w:rPr>
          <w:t>הנתונים</w:t>
        </w:r>
        <w:r w:rsidRPr="00213F90">
          <w:rPr>
            <w:sz w:val="28"/>
            <w:szCs w:val="28"/>
            <w:rtl/>
            <w:rPrChange w:id="2290" w:author="Stav Cohen" w:date="2020-09-14T16:08:00Z">
              <w:rPr>
                <w:sz w:val="32"/>
                <w:szCs w:val="32"/>
                <w:rtl/>
              </w:rPr>
            </w:rPrChange>
          </w:rPr>
          <w:t xml:space="preserve"> </w:t>
        </w:r>
        <w:r w:rsidRPr="00213F90">
          <w:rPr>
            <w:rFonts w:hint="eastAsia"/>
            <w:sz w:val="28"/>
            <w:szCs w:val="28"/>
            <w:rtl/>
            <w:rPrChange w:id="2291" w:author="Stav Cohen" w:date="2020-09-14T16:08:00Z">
              <w:rPr>
                <w:rFonts w:hint="eastAsia"/>
                <w:sz w:val="32"/>
                <w:szCs w:val="32"/>
                <w:rtl/>
              </w:rPr>
            </w:rPrChange>
          </w:rPr>
          <w:t>שאיתו</w:t>
        </w:r>
        <w:r w:rsidRPr="00213F90">
          <w:rPr>
            <w:sz w:val="28"/>
            <w:szCs w:val="28"/>
            <w:rtl/>
            <w:rPrChange w:id="2292" w:author="Stav Cohen" w:date="2020-09-14T16:08:00Z">
              <w:rPr>
                <w:sz w:val="32"/>
                <w:szCs w:val="32"/>
                <w:rtl/>
              </w:rPr>
            </w:rPrChange>
          </w:rPr>
          <w:t xml:space="preserve"> </w:t>
        </w:r>
        <w:r w:rsidRPr="00213F90">
          <w:rPr>
            <w:rFonts w:hint="eastAsia"/>
            <w:sz w:val="28"/>
            <w:szCs w:val="28"/>
            <w:rtl/>
            <w:rPrChange w:id="2293" w:author="Stav Cohen" w:date="2020-09-14T16:08:00Z">
              <w:rPr>
                <w:rFonts w:hint="eastAsia"/>
                <w:sz w:val="32"/>
                <w:szCs w:val="32"/>
                <w:rtl/>
              </w:rPr>
            </w:rPrChange>
          </w:rPr>
          <w:t>עבדתי</w:t>
        </w:r>
        <w:r w:rsidRPr="00213F90">
          <w:rPr>
            <w:sz w:val="28"/>
            <w:szCs w:val="28"/>
            <w:rtl/>
            <w:rPrChange w:id="2294" w:author="Stav Cohen" w:date="2020-09-14T16:08:00Z">
              <w:rPr>
                <w:sz w:val="32"/>
                <w:szCs w:val="32"/>
                <w:rtl/>
              </w:rPr>
            </w:rPrChange>
          </w:rPr>
          <w:t>.</w:t>
        </w:r>
      </w:ins>
    </w:p>
    <w:p w14:paraId="622C9962" w14:textId="77777777" w:rsidR="00B37DC3" w:rsidRPr="00701B38" w:rsidRDefault="00B37DC3" w:rsidP="00B37DC3">
      <w:pPr>
        <w:pStyle w:val="ListParagraph"/>
        <w:numPr>
          <w:ilvl w:val="0"/>
          <w:numId w:val="3"/>
        </w:numPr>
        <w:bidi/>
        <w:jc w:val="both"/>
        <w:rPr>
          <w:ins w:id="2295" w:author="Stav Cohen" w:date="2020-09-14T16:38:00Z"/>
          <w:rFonts w:asciiTheme="minorBidi" w:hAnsiTheme="minorBidi"/>
          <w:sz w:val="28"/>
          <w:szCs w:val="28"/>
        </w:rPr>
      </w:pPr>
      <w:ins w:id="2296" w:author="Stav Cohen" w:date="2020-09-14T16:38:00Z">
        <w:r w:rsidRPr="00701B38">
          <w:rPr>
            <w:rFonts w:asciiTheme="minorBidi" w:hAnsiTheme="minorBidi"/>
            <w:sz w:val="28"/>
            <w:szCs w:val="28"/>
          </w:rPr>
          <w:t>98.5</w:t>
        </w:r>
        <w:proofErr w:type="gramStart"/>
        <w:r w:rsidRPr="00701B38">
          <w:rPr>
            <w:rFonts w:asciiTheme="minorBidi" w:hAnsiTheme="minorBidi"/>
            <w:sz w:val="28"/>
            <w:szCs w:val="28"/>
          </w:rPr>
          <w:t xml:space="preserve">% </w:t>
        </w:r>
        <w:r w:rsidRPr="00701B38">
          <w:rPr>
            <w:rFonts w:asciiTheme="minorBidi" w:hAnsiTheme="minorBidi"/>
            <w:sz w:val="28"/>
            <w:szCs w:val="28"/>
            <w:rtl/>
          </w:rPr>
          <w:t xml:space="preserve"> דיוק</w:t>
        </w:r>
        <w:proofErr w:type="gramEnd"/>
        <w:r w:rsidRPr="00701B38">
          <w:rPr>
            <w:rFonts w:asciiTheme="minorBidi" w:hAnsiTheme="minorBidi"/>
            <w:sz w:val="28"/>
            <w:szCs w:val="28"/>
            <w:rtl/>
          </w:rPr>
          <w:t xml:space="preserve"> על סט האימון.</w:t>
        </w:r>
      </w:ins>
    </w:p>
    <w:p w14:paraId="64053B49" w14:textId="77777777" w:rsidR="00B37DC3" w:rsidRDefault="00B37DC3" w:rsidP="00B37DC3">
      <w:pPr>
        <w:pStyle w:val="ListParagraph"/>
        <w:numPr>
          <w:ilvl w:val="0"/>
          <w:numId w:val="3"/>
        </w:numPr>
        <w:bidi/>
        <w:jc w:val="both"/>
        <w:rPr>
          <w:ins w:id="2297" w:author="Stav Cohen" w:date="2020-09-14T16:38:00Z"/>
          <w:sz w:val="28"/>
          <w:szCs w:val="28"/>
        </w:rPr>
      </w:pPr>
      <w:ins w:id="2298" w:author="Stav Cohen" w:date="2020-09-14T16:38:00Z">
        <w:r>
          <w:rPr>
            <w:rFonts w:hint="cs"/>
            <w:sz w:val="28"/>
            <w:szCs w:val="28"/>
            <w:rtl/>
          </w:rPr>
          <w:t>99.5% דיוק על סט הבדיקה.</w:t>
        </w:r>
      </w:ins>
    </w:p>
    <w:p w14:paraId="2D12D3E8" w14:textId="7485C60D" w:rsidR="00B37DC3" w:rsidRPr="00B37DC3" w:rsidRDefault="00B37DC3">
      <w:pPr>
        <w:pStyle w:val="ListParagraph"/>
        <w:numPr>
          <w:ilvl w:val="0"/>
          <w:numId w:val="3"/>
        </w:numPr>
        <w:bidi/>
        <w:jc w:val="both"/>
        <w:rPr>
          <w:ins w:id="2299" w:author="Stav Cohen" w:date="2020-09-14T16:05:00Z"/>
          <w:rFonts w:asciiTheme="minorBidi" w:hAnsiTheme="minorBidi"/>
          <w:sz w:val="28"/>
          <w:szCs w:val="28"/>
          <w:rtl/>
          <w:rPrChange w:id="2300" w:author="Stav Cohen" w:date="2020-09-14T16:39:00Z">
            <w:rPr>
              <w:ins w:id="2301" w:author="Stav Cohen" w:date="2020-09-14T16:05:00Z"/>
              <w:sz w:val="32"/>
              <w:szCs w:val="32"/>
              <w:rtl/>
            </w:rPr>
          </w:rPrChange>
        </w:rPr>
        <w:pPrChange w:id="2302" w:author="Stav Cohen" w:date="2020-09-14T16:38:00Z">
          <w:pPr>
            <w:bidi/>
            <w:jc w:val="both"/>
          </w:pPr>
        </w:pPrChange>
      </w:pPr>
      <w:ins w:id="2303" w:author="Stav Cohen" w:date="2020-09-14T16:38:00Z">
        <w:r w:rsidRPr="00B37DC3">
          <w:rPr>
            <w:rFonts w:asciiTheme="minorBidi" w:hAnsiTheme="minorBidi"/>
            <w:sz w:val="28"/>
            <w:szCs w:val="28"/>
            <w:rPrChange w:id="2304" w:author="Stav Cohen" w:date="2020-09-14T16:39:00Z">
              <w:rPr>
                <w:sz w:val="28"/>
                <w:szCs w:val="28"/>
              </w:rPr>
            </w:rPrChange>
          </w:rPr>
          <w:t>96</w:t>
        </w:r>
      </w:ins>
      <w:ins w:id="2305" w:author="Stav Cohen" w:date="2020-09-14T16:39:00Z">
        <w:r>
          <w:rPr>
            <w:rFonts w:asciiTheme="minorBidi" w:hAnsiTheme="minorBidi"/>
            <w:sz w:val="28"/>
            <w:szCs w:val="28"/>
          </w:rPr>
          <w:t>.</w:t>
        </w:r>
      </w:ins>
      <w:ins w:id="2306" w:author="Stav Cohen" w:date="2020-09-14T16:52:00Z">
        <w:r w:rsidR="007E1543">
          <w:rPr>
            <w:rFonts w:asciiTheme="minorBidi" w:hAnsiTheme="minorBidi"/>
            <w:sz w:val="28"/>
            <w:szCs w:val="28"/>
          </w:rPr>
          <w:t>2</w:t>
        </w:r>
      </w:ins>
      <w:proofErr w:type="gramStart"/>
      <w:ins w:id="2307" w:author="Stav Cohen" w:date="2020-09-14T16:38:00Z">
        <w:r w:rsidRPr="00B37DC3">
          <w:rPr>
            <w:rFonts w:asciiTheme="minorBidi" w:hAnsiTheme="minorBidi"/>
            <w:sz w:val="28"/>
            <w:szCs w:val="28"/>
            <w:rPrChange w:id="2308" w:author="Stav Cohen" w:date="2020-09-14T16:39:00Z">
              <w:rPr>
                <w:sz w:val="28"/>
                <w:szCs w:val="28"/>
              </w:rPr>
            </w:rPrChange>
          </w:rPr>
          <w:t xml:space="preserve">% </w:t>
        </w:r>
        <w:r w:rsidRPr="00B37DC3">
          <w:rPr>
            <w:rFonts w:asciiTheme="minorBidi" w:hAnsiTheme="minorBidi"/>
            <w:sz w:val="28"/>
            <w:szCs w:val="28"/>
            <w:rtl/>
            <w:rPrChange w:id="2309" w:author="Stav Cohen" w:date="2020-09-14T16:39:00Z">
              <w:rPr>
                <w:sz w:val="28"/>
                <w:szCs w:val="28"/>
                <w:rtl/>
              </w:rPr>
            </w:rPrChange>
          </w:rPr>
          <w:t xml:space="preserve"> דיו</w:t>
        </w:r>
      </w:ins>
      <w:ins w:id="2310" w:author="Stav Cohen" w:date="2020-09-14T16:39:00Z">
        <w:r w:rsidRPr="00B37DC3">
          <w:rPr>
            <w:rFonts w:asciiTheme="minorBidi" w:hAnsiTheme="minorBidi" w:hint="eastAsia"/>
            <w:sz w:val="28"/>
            <w:szCs w:val="28"/>
            <w:rtl/>
            <w:rPrChange w:id="2311" w:author="Stav Cohen" w:date="2020-09-14T16:39:00Z">
              <w:rPr>
                <w:rFonts w:hint="eastAsia"/>
                <w:sz w:val="28"/>
                <w:szCs w:val="28"/>
                <w:rtl/>
              </w:rPr>
            </w:rPrChange>
          </w:rPr>
          <w:t>ק</w:t>
        </w:r>
      </w:ins>
      <w:proofErr w:type="gramEnd"/>
      <w:ins w:id="2312" w:author="Stav Cohen" w:date="2020-09-14T16:38:00Z">
        <w:r w:rsidRPr="00B37DC3">
          <w:rPr>
            <w:rFonts w:asciiTheme="minorBidi" w:hAnsiTheme="minorBidi"/>
            <w:sz w:val="28"/>
            <w:szCs w:val="28"/>
            <w:rtl/>
            <w:rPrChange w:id="2313" w:author="Stav Cohen" w:date="2020-09-14T16:39:00Z">
              <w:rPr>
                <w:sz w:val="28"/>
                <w:szCs w:val="28"/>
                <w:rtl/>
              </w:rPr>
            </w:rPrChange>
          </w:rPr>
          <w:t xml:space="preserve"> על סט הבחינה.</w:t>
        </w:r>
      </w:ins>
    </w:p>
    <w:p w14:paraId="60AF8EE7" w14:textId="69166DE5" w:rsidR="00213F90" w:rsidRDefault="00213F90" w:rsidP="00213F90">
      <w:pPr>
        <w:bidi/>
        <w:jc w:val="both"/>
        <w:rPr>
          <w:ins w:id="2314" w:author="Stav Cohen" w:date="2020-09-14T16:09:00Z"/>
          <w:sz w:val="28"/>
          <w:szCs w:val="28"/>
          <w:rtl/>
        </w:rPr>
      </w:pPr>
      <w:ins w:id="2315" w:author="Stav Cohen" w:date="2020-09-14T16:05:00Z">
        <w:r w:rsidRPr="00213F90">
          <w:rPr>
            <w:rFonts w:hint="eastAsia"/>
            <w:sz w:val="28"/>
            <w:szCs w:val="28"/>
            <w:rtl/>
            <w:rPrChange w:id="2316" w:author="Stav Cohen" w:date="2020-09-14T16:08:00Z">
              <w:rPr>
                <w:rFonts w:hint="eastAsia"/>
                <w:sz w:val="32"/>
                <w:szCs w:val="32"/>
                <w:rtl/>
              </w:rPr>
            </w:rPrChange>
          </w:rPr>
          <w:t>לאחר</w:t>
        </w:r>
        <w:r w:rsidRPr="00213F90">
          <w:rPr>
            <w:sz w:val="28"/>
            <w:szCs w:val="28"/>
            <w:rtl/>
            <w:rPrChange w:id="2317" w:author="Stav Cohen" w:date="2020-09-14T16:08:00Z">
              <w:rPr>
                <w:sz w:val="32"/>
                <w:szCs w:val="32"/>
                <w:rtl/>
              </w:rPr>
            </w:rPrChange>
          </w:rPr>
          <w:t xml:space="preserve"> </w:t>
        </w:r>
      </w:ins>
      <w:ins w:id="2318" w:author="Stav Cohen" w:date="2020-09-14T16:06:00Z">
        <w:r w:rsidRPr="00213F90">
          <w:rPr>
            <w:rFonts w:hint="eastAsia"/>
            <w:sz w:val="28"/>
            <w:szCs w:val="28"/>
            <w:rtl/>
            <w:rPrChange w:id="2319" w:author="Stav Cohen" w:date="2020-09-14T16:08:00Z">
              <w:rPr>
                <w:rFonts w:hint="eastAsia"/>
                <w:sz w:val="32"/>
                <w:szCs w:val="32"/>
                <w:rtl/>
              </w:rPr>
            </w:rPrChange>
          </w:rPr>
          <w:t>בדיקה</w:t>
        </w:r>
        <w:r w:rsidRPr="00213F90">
          <w:rPr>
            <w:sz w:val="28"/>
            <w:szCs w:val="28"/>
            <w:rtl/>
            <w:rPrChange w:id="2320" w:author="Stav Cohen" w:date="2020-09-14T16:08:00Z">
              <w:rPr>
                <w:sz w:val="32"/>
                <w:szCs w:val="32"/>
                <w:rtl/>
              </w:rPr>
            </w:rPrChange>
          </w:rPr>
          <w:t xml:space="preserve"> מעמיקה של מסד הנתונים ניתן לראות שהוא אינו מאוזן מבחינת כמות התמונות השייכות לכל אחת מה-43 קטגוריות לסיווג, </w:t>
        </w:r>
      </w:ins>
      <w:ins w:id="2321" w:author="Stav Cohen" w:date="2020-09-14T16:08:00Z">
        <w:r w:rsidRPr="00213F90">
          <w:rPr>
            <w:rFonts w:hint="eastAsia"/>
            <w:sz w:val="28"/>
            <w:szCs w:val="28"/>
            <w:rtl/>
            <w:rPrChange w:id="2322" w:author="Stav Cohen" w:date="2020-09-14T16:08:00Z">
              <w:rPr>
                <w:rFonts w:hint="eastAsia"/>
                <w:sz w:val="32"/>
                <w:szCs w:val="32"/>
                <w:rtl/>
              </w:rPr>
            </w:rPrChange>
          </w:rPr>
          <w:t>כתוצאה</w:t>
        </w:r>
        <w:r w:rsidRPr="00213F90">
          <w:rPr>
            <w:sz w:val="28"/>
            <w:szCs w:val="28"/>
            <w:rtl/>
            <w:rPrChange w:id="2323" w:author="Stav Cohen" w:date="2020-09-14T16:08:00Z">
              <w:rPr>
                <w:sz w:val="32"/>
                <w:szCs w:val="32"/>
                <w:rtl/>
              </w:rPr>
            </w:rPrChange>
          </w:rPr>
          <w:t xml:space="preserve"> </w:t>
        </w:r>
        <w:r w:rsidRPr="00213F90">
          <w:rPr>
            <w:rFonts w:hint="eastAsia"/>
            <w:sz w:val="28"/>
            <w:szCs w:val="28"/>
            <w:rtl/>
            <w:rPrChange w:id="2324" w:author="Stav Cohen" w:date="2020-09-14T16:08:00Z">
              <w:rPr>
                <w:rFonts w:hint="eastAsia"/>
                <w:sz w:val="32"/>
                <w:szCs w:val="32"/>
                <w:rtl/>
              </w:rPr>
            </w:rPrChange>
          </w:rPr>
          <w:t>מכך</w:t>
        </w:r>
        <w:r w:rsidRPr="00213F90">
          <w:rPr>
            <w:sz w:val="28"/>
            <w:szCs w:val="28"/>
            <w:rtl/>
            <w:rPrChange w:id="2325" w:author="Stav Cohen" w:date="2020-09-14T16:08:00Z">
              <w:rPr>
                <w:sz w:val="32"/>
                <w:szCs w:val="32"/>
                <w:rtl/>
              </w:rPr>
            </w:rPrChange>
          </w:rPr>
          <w:t xml:space="preserve"> </w:t>
        </w:r>
        <w:r w:rsidRPr="00213F90">
          <w:rPr>
            <w:rFonts w:hint="eastAsia"/>
            <w:sz w:val="28"/>
            <w:szCs w:val="28"/>
            <w:rtl/>
            <w:rPrChange w:id="2326" w:author="Stav Cohen" w:date="2020-09-14T16:08:00Z">
              <w:rPr>
                <w:rFonts w:hint="eastAsia"/>
                <w:sz w:val="32"/>
                <w:szCs w:val="32"/>
                <w:rtl/>
              </w:rPr>
            </w:rPrChange>
          </w:rPr>
          <w:t>נראה</w:t>
        </w:r>
        <w:r w:rsidRPr="00213F90">
          <w:rPr>
            <w:sz w:val="28"/>
            <w:szCs w:val="28"/>
            <w:rtl/>
            <w:rPrChange w:id="2327" w:author="Stav Cohen" w:date="2020-09-14T16:08:00Z">
              <w:rPr>
                <w:sz w:val="32"/>
                <w:szCs w:val="32"/>
                <w:rtl/>
              </w:rPr>
            </w:rPrChange>
          </w:rPr>
          <w:t xml:space="preserve"> </w:t>
        </w:r>
        <w:r w:rsidRPr="00213F90">
          <w:rPr>
            <w:rFonts w:hint="eastAsia"/>
            <w:sz w:val="28"/>
            <w:szCs w:val="28"/>
            <w:rtl/>
            <w:rPrChange w:id="2328" w:author="Stav Cohen" w:date="2020-09-14T16:08:00Z">
              <w:rPr>
                <w:rFonts w:hint="eastAsia"/>
                <w:sz w:val="32"/>
                <w:szCs w:val="32"/>
                <w:rtl/>
              </w:rPr>
            </w:rPrChange>
          </w:rPr>
          <w:t>כי</w:t>
        </w:r>
        <w:r w:rsidRPr="00213F90">
          <w:rPr>
            <w:sz w:val="28"/>
            <w:szCs w:val="28"/>
            <w:rtl/>
            <w:rPrChange w:id="2329" w:author="Stav Cohen" w:date="2020-09-14T16:08:00Z">
              <w:rPr>
                <w:sz w:val="32"/>
                <w:szCs w:val="32"/>
                <w:rtl/>
              </w:rPr>
            </w:rPrChange>
          </w:rPr>
          <w:t xml:space="preserve"> </w:t>
        </w:r>
        <w:r w:rsidRPr="00213F90">
          <w:rPr>
            <w:rFonts w:hint="eastAsia"/>
            <w:sz w:val="28"/>
            <w:szCs w:val="28"/>
            <w:rtl/>
            <w:rPrChange w:id="2330" w:author="Stav Cohen" w:date="2020-09-14T16:08:00Z">
              <w:rPr>
                <w:rFonts w:hint="eastAsia"/>
                <w:sz w:val="32"/>
                <w:szCs w:val="32"/>
                <w:rtl/>
              </w:rPr>
            </w:rPrChange>
          </w:rPr>
          <w:t>מ</w:t>
        </w:r>
      </w:ins>
      <w:ins w:id="2331" w:author="Stav Cohen" w:date="2020-09-14T16:09:00Z">
        <w:r>
          <w:rPr>
            <w:rFonts w:hint="cs"/>
            <w:sz w:val="28"/>
            <w:szCs w:val="28"/>
            <w:rtl/>
          </w:rPr>
          <w:t>שקלי המודל נוטים לכיוון הקטגוריות שבהן קיימות יותר תמונות.</w:t>
        </w:r>
      </w:ins>
    </w:p>
    <w:p w14:paraId="2A4400A2" w14:textId="61A37201" w:rsidR="00231154" w:rsidRDefault="00231154" w:rsidP="00231154">
      <w:pPr>
        <w:bidi/>
        <w:jc w:val="both"/>
        <w:rPr>
          <w:ins w:id="2332" w:author="Stav Cohen" w:date="2020-09-14T16:27:00Z"/>
          <w:sz w:val="28"/>
          <w:szCs w:val="28"/>
          <w:rtl/>
        </w:rPr>
      </w:pPr>
      <w:ins w:id="2333" w:author="Stav Cohen" w:date="2020-09-14T16:26:00Z">
        <w:r>
          <w:rPr>
            <w:rFonts w:hint="cs"/>
            <w:sz w:val="28"/>
            <w:szCs w:val="28"/>
            <w:rtl/>
          </w:rPr>
          <w:t>ניתן להסיק מהבדיקה המעמיקה של קטגוריות 13</w:t>
        </w:r>
      </w:ins>
      <w:ins w:id="2334" w:author="Stav Cohen" w:date="2020-09-14T16:27:00Z">
        <w:r>
          <w:rPr>
            <w:rFonts w:hint="cs"/>
            <w:sz w:val="28"/>
            <w:szCs w:val="28"/>
            <w:rtl/>
          </w:rPr>
          <w:t>,14 ש</w:t>
        </w:r>
      </w:ins>
      <w:ins w:id="2335" w:author="Stav Cohen" w:date="2020-10-26T20:02:00Z">
        <w:r w:rsidR="00964AB8">
          <w:rPr>
            <w:rFonts w:hint="cs"/>
            <w:sz w:val="28"/>
            <w:szCs w:val="28"/>
            <w:rtl/>
          </w:rPr>
          <w:t>ת</w:t>
        </w:r>
      </w:ins>
      <w:ins w:id="2336" w:author="Stav Cohen" w:date="2020-09-14T16:27:00Z">
        <w:r>
          <w:rPr>
            <w:rFonts w:hint="cs"/>
            <w:sz w:val="28"/>
            <w:szCs w:val="28"/>
            <w:rtl/>
          </w:rPr>
          <w:t>י אפשרויות:</w:t>
        </w:r>
      </w:ins>
    </w:p>
    <w:p w14:paraId="0E9EECB1" w14:textId="1C55823A" w:rsidR="00231154" w:rsidRDefault="00231154" w:rsidP="00231154">
      <w:pPr>
        <w:pStyle w:val="ListParagraph"/>
        <w:numPr>
          <w:ilvl w:val="0"/>
          <w:numId w:val="10"/>
        </w:numPr>
        <w:bidi/>
        <w:jc w:val="both"/>
        <w:rPr>
          <w:ins w:id="2337" w:author="Stav Cohen" w:date="2020-09-14T16:29:00Z"/>
          <w:sz w:val="28"/>
          <w:szCs w:val="28"/>
        </w:rPr>
      </w:pPr>
      <w:ins w:id="2338" w:author="Stav Cohen" w:date="2020-09-14T16:27:00Z">
        <w:r>
          <w:rPr>
            <w:rFonts w:hint="cs"/>
            <w:sz w:val="28"/>
            <w:szCs w:val="28"/>
            <w:rtl/>
          </w:rPr>
          <w:t>אין במסד הנתונים של תמרורי התנועה בגרמניה תמרורי תנועה אשר מציגים תנועת יד בנוסף לטקסט "</w:t>
        </w:r>
        <w:r>
          <w:rPr>
            <w:sz w:val="28"/>
            <w:szCs w:val="28"/>
          </w:rPr>
          <w:t>Stop</w:t>
        </w:r>
        <w:r>
          <w:rPr>
            <w:rFonts w:hint="cs"/>
            <w:sz w:val="28"/>
            <w:szCs w:val="28"/>
            <w:rtl/>
          </w:rPr>
          <w:t>" ולכן נס</w:t>
        </w:r>
      </w:ins>
      <w:ins w:id="2339" w:author="Stav Cohen" w:date="2020-09-14T16:28:00Z">
        <w:r>
          <w:rPr>
            <w:rFonts w:hint="cs"/>
            <w:sz w:val="28"/>
            <w:szCs w:val="28"/>
            <w:rtl/>
          </w:rPr>
          <w:t xml:space="preserve">יק כי כל רכב אוטונומי יצטרך ללמוד תמרורים מארצות אחרות ולא רק בארץ בו הוא נקנה </w:t>
        </w:r>
      </w:ins>
      <w:ins w:id="2340" w:author="Stav Cohen" w:date="2020-09-14T16:29:00Z">
        <w:r>
          <w:rPr>
            <w:rFonts w:hint="cs"/>
            <w:sz w:val="28"/>
            <w:szCs w:val="28"/>
            <w:rtl/>
          </w:rPr>
          <w:t>למקרה בו נרצה לנסוע עם הרכב למחוץ לארץ.</w:t>
        </w:r>
      </w:ins>
    </w:p>
    <w:p w14:paraId="1CCEE3DA" w14:textId="630346F7" w:rsidR="00231154" w:rsidRDefault="00231154">
      <w:pPr>
        <w:pStyle w:val="ListParagraph"/>
        <w:numPr>
          <w:ilvl w:val="0"/>
          <w:numId w:val="10"/>
        </w:numPr>
        <w:bidi/>
        <w:jc w:val="both"/>
        <w:rPr>
          <w:ins w:id="2341" w:author="Stav Cohen" w:date="2020-10-16T11:38:00Z"/>
          <w:sz w:val="28"/>
          <w:szCs w:val="28"/>
        </w:rPr>
      </w:pPr>
      <w:ins w:id="2342" w:author="Stav Cohen" w:date="2020-09-14T16:29:00Z">
        <w:r>
          <w:rPr>
            <w:rFonts w:hint="cs"/>
            <w:sz w:val="28"/>
            <w:szCs w:val="28"/>
            <w:rtl/>
          </w:rPr>
          <w:t xml:space="preserve">במסד הנתונים ישנו מצב של </w:t>
        </w:r>
        <w:r>
          <w:rPr>
            <w:sz w:val="28"/>
            <w:szCs w:val="28"/>
          </w:rPr>
          <w:t>Overfit</w:t>
        </w:r>
      </w:ins>
      <w:ins w:id="2343" w:author="Stav Cohen" w:date="2020-09-14T16:30:00Z">
        <w:r>
          <w:rPr>
            <w:rFonts w:hint="cs"/>
            <w:sz w:val="28"/>
            <w:szCs w:val="28"/>
            <w:rtl/>
          </w:rPr>
          <w:t xml:space="preserve"> </w:t>
        </w:r>
        <w:r w:rsidR="00B37DC3">
          <w:rPr>
            <w:rFonts w:hint="cs"/>
            <w:sz w:val="28"/>
            <w:szCs w:val="28"/>
            <w:rtl/>
          </w:rPr>
          <w:t>אשר קטגוריה 14 למדה לזהות אך ורק תמרורי עצור עם המילה "</w:t>
        </w:r>
        <w:r w:rsidR="00B37DC3">
          <w:rPr>
            <w:sz w:val="28"/>
            <w:szCs w:val="28"/>
          </w:rPr>
          <w:t>Stop</w:t>
        </w:r>
        <w:r w:rsidR="00B37DC3">
          <w:rPr>
            <w:rFonts w:hint="cs"/>
            <w:sz w:val="28"/>
            <w:szCs w:val="28"/>
            <w:rtl/>
          </w:rPr>
          <w:t>" בלבד</w:t>
        </w:r>
      </w:ins>
      <w:ins w:id="2344" w:author="Stav Cohen" w:date="2020-09-14T16:31:00Z">
        <w:r w:rsidR="00B37DC3">
          <w:rPr>
            <w:rFonts w:hint="cs"/>
            <w:sz w:val="28"/>
            <w:szCs w:val="28"/>
            <w:rtl/>
          </w:rPr>
          <w:t xml:space="preserve">. </w:t>
        </w:r>
      </w:ins>
      <w:ins w:id="2345" w:author="Stav Cohen" w:date="2020-09-14T16:32:00Z">
        <w:r w:rsidR="00B37DC3">
          <w:rPr>
            <w:rFonts w:hint="cs"/>
            <w:sz w:val="28"/>
            <w:szCs w:val="28"/>
            <w:rtl/>
          </w:rPr>
          <w:t>ניתן לראות דמיון בין הקטגוריות 13,14 בצבעי התמונה וניתן לשער שהסיבה לכך שהמודל חשב שתמונה מספר 38 שייכת לקטגוריה 13 היא השטח הלבן באמצע השלט המציג את תנועת היד.</w:t>
        </w:r>
      </w:ins>
    </w:p>
    <w:p w14:paraId="0FC66F8A" w14:textId="76CBA33A" w:rsidR="00784C80" w:rsidRDefault="00784C80" w:rsidP="00784C80">
      <w:pPr>
        <w:bidi/>
        <w:jc w:val="both"/>
        <w:rPr>
          <w:ins w:id="2346" w:author="Stav Cohen" w:date="2020-10-16T11:46:00Z"/>
          <w:sz w:val="28"/>
          <w:szCs w:val="28"/>
          <w:rtl/>
        </w:rPr>
      </w:pPr>
      <w:ins w:id="2347" w:author="Stav Cohen" w:date="2020-10-16T11:44:00Z">
        <w:r>
          <w:rPr>
            <w:rFonts w:hint="cs"/>
            <w:sz w:val="28"/>
            <w:szCs w:val="28"/>
            <w:rtl/>
          </w:rPr>
          <w:t>לאחר בדיקה נוספת של מסד הנתונים התברר כי</w:t>
        </w:r>
      </w:ins>
      <w:ins w:id="2348" w:author="Stav Cohen" w:date="2020-10-16T11:45:00Z">
        <w:r>
          <w:rPr>
            <w:rFonts w:hint="cs"/>
            <w:sz w:val="28"/>
            <w:szCs w:val="28"/>
            <w:rtl/>
          </w:rPr>
          <w:t xml:space="preserve"> ההשערה הראשונה נכונה,</w:t>
        </w:r>
      </w:ins>
      <w:ins w:id="2349" w:author="Stav Cohen" w:date="2020-10-16T11:44:00Z">
        <w:r>
          <w:rPr>
            <w:rFonts w:hint="cs"/>
            <w:sz w:val="28"/>
            <w:szCs w:val="28"/>
            <w:rtl/>
          </w:rPr>
          <w:t xml:space="preserve"> כל תמונות התמרורים בקטגוריה 14 </w:t>
        </w:r>
      </w:ins>
      <w:ins w:id="2350" w:author="Stav Cohen" w:date="2020-10-16T11:45:00Z">
        <w:r>
          <w:rPr>
            <w:rFonts w:hint="cs"/>
            <w:sz w:val="28"/>
            <w:szCs w:val="28"/>
            <w:rtl/>
          </w:rPr>
          <w:t>הם תמרורים אשר מציגים אך ורק את ה</w:t>
        </w:r>
      </w:ins>
      <w:ins w:id="2351" w:author="Stav Cohen" w:date="2020-10-16T11:46:00Z">
        <w:r>
          <w:rPr>
            <w:rFonts w:hint="cs"/>
            <w:sz w:val="28"/>
            <w:szCs w:val="28"/>
            <w:rtl/>
          </w:rPr>
          <w:t>מילה "</w:t>
        </w:r>
        <w:r>
          <w:rPr>
            <w:sz w:val="28"/>
            <w:szCs w:val="28"/>
          </w:rPr>
          <w:t>Stop</w:t>
        </w:r>
        <w:r>
          <w:rPr>
            <w:rFonts w:hint="cs"/>
            <w:sz w:val="28"/>
            <w:szCs w:val="28"/>
            <w:rtl/>
          </w:rPr>
          <w:t>"</w:t>
        </w:r>
        <w:r>
          <w:rPr>
            <w:sz w:val="28"/>
            <w:szCs w:val="28"/>
          </w:rPr>
          <w:t xml:space="preserve"> </w:t>
        </w:r>
        <w:r>
          <w:rPr>
            <w:rFonts w:hint="cs"/>
            <w:sz w:val="28"/>
            <w:szCs w:val="28"/>
            <w:rtl/>
          </w:rPr>
          <w:t xml:space="preserve"> ללא תנועת יד נוספת</w:t>
        </w:r>
      </w:ins>
      <w:ins w:id="2352" w:author="Stav Cohen" w:date="2020-10-16T11:48:00Z">
        <w:r w:rsidR="008837B6">
          <w:rPr>
            <w:rFonts w:hint="cs"/>
            <w:sz w:val="28"/>
            <w:szCs w:val="28"/>
            <w:rtl/>
          </w:rPr>
          <w:t>, ניתן לראות זאת בתמונה 4</w:t>
        </w:r>
      </w:ins>
      <w:ins w:id="2353" w:author="Stav Cohen" w:date="2020-10-16T13:50:00Z">
        <w:r w:rsidR="00016C5B">
          <w:rPr>
            <w:rFonts w:hint="cs"/>
            <w:sz w:val="28"/>
            <w:szCs w:val="28"/>
            <w:rtl/>
          </w:rPr>
          <w:t>9</w:t>
        </w:r>
      </w:ins>
      <w:ins w:id="2354" w:author="Stav Cohen" w:date="2020-10-16T11:48:00Z">
        <w:r w:rsidR="008837B6">
          <w:rPr>
            <w:rFonts w:hint="cs"/>
            <w:sz w:val="28"/>
            <w:szCs w:val="28"/>
            <w:rtl/>
          </w:rPr>
          <w:t>.</w:t>
        </w:r>
      </w:ins>
    </w:p>
    <w:p w14:paraId="1885E837" w14:textId="0B42B649" w:rsidR="00784C80" w:rsidRDefault="00784C80" w:rsidP="00784C80">
      <w:pPr>
        <w:bidi/>
        <w:jc w:val="center"/>
        <w:rPr>
          <w:ins w:id="2355" w:author="Stav Cohen" w:date="2020-10-16T11:48:00Z"/>
          <w:sz w:val="28"/>
          <w:szCs w:val="28"/>
          <w:rtl/>
        </w:rPr>
      </w:pPr>
      <w:ins w:id="2356" w:author="Stav Cohen" w:date="2020-10-16T11:46:00Z">
        <w:r>
          <w:rPr>
            <w:noProof/>
            <w:sz w:val="28"/>
            <w:szCs w:val="28"/>
          </w:rPr>
          <w:drawing>
            <wp:inline distT="0" distB="0" distL="0" distR="0" wp14:anchorId="63AF8503" wp14:editId="03DEA6CE">
              <wp:extent cx="1105480" cy="10687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18796" cy="1081577"/>
                      </a:xfrm>
                      <a:prstGeom prst="rect">
                        <a:avLst/>
                      </a:prstGeom>
                      <a:noFill/>
                      <a:ln>
                        <a:noFill/>
                      </a:ln>
                    </pic:spPr>
                  </pic:pic>
                </a:graphicData>
              </a:graphic>
            </wp:inline>
          </w:drawing>
        </w:r>
        <w:r>
          <w:rPr>
            <w:rFonts w:hint="cs"/>
            <w:noProof/>
            <w:sz w:val="28"/>
            <w:szCs w:val="28"/>
          </w:rPr>
          <w:drawing>
            <wp:inline distT="0" distB="0" distL="0" distR="0" wp14:anchorId="4972B581" wp14:editId="3F934210">
              <wp:extent cx="1072647" cy="10570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97410" cy="1081457"/>
                      </a:xfrm>
                      <a:prstGeom prst="rect">
                        <a:avLst/>
                      </a:prstGeom>
                      <a:noFill/>
                      <a:ln>
                        <a:noFill/>
                      </a:ln>
                    </pic:spPr>
                  </pic:pic>
                </a:graphicData>
              </a:graphic>
            </wp:inline>
          </w:drawing>
        </w:r>
        <w:r>
          <w:rPr>
            <w:rFonts w:hint="cs"/>
            <w:noProof/>
            <w:sz w:val="28"/>
            <w:szCs w:val="28"/>
          </w:rPr>
          <w:drawing>
            <wp:inline distT="0" distB="0" distL="0" distR="0" wp14:anchorId="181AA1A2" wp14:editId="2A11D25A">
              <wp:extent cx="1081396" cy="106743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8386" cy="1133560"/>
                      </a:xfrm>
                      <a:prstGeom prst="rect">
                        <a:avLst/>
                      </a:prstGeom>
                      <a:noFill/>
                      <a:ln>
                        <a:noFill/>
                      </a:ln>
                    </pic:spPr>
                  </pic:pic>
                </a:graphicData>
              </a:graphic>
            </wp:inline>
          </w:drawing>
        </w:r>
      </w:ins>
      <w:ins w:id="2357" w:author="Stav Cohen" w:date="2020-10-16T11:47:00Z">
        <w:r>
          <w:rPr>
            <w:rFonts w:hint="cs"/>
            <w:noProof/>
            <w:sz w:val="28"/>
            <w:szCs w:val="28"/>
          </w:rPr>
          <w:drawing>
            <wp:inline distT="0" distB="0" distL="0" distR="0" wp14:anchorId="20C471BA" wp14:editId="7EFB19D6">
              <wp:extent cx="993775" cy="106805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15916" cy="1091855"/>
                      </a:xfrm>
                      <a:prstGeom prst="rect">
                        <a:avLst/>
                      </a:prstGeom>
                      <a:noFill/>
                      <a:ln>
                        <a:noFill/>
                      </a:ln>
                    </pic:spPr>
                  </pic:pic>
                </a:graphicData>
              </a:graphic>
            </wp:inline>
          </w:drawing>
        </w:r>
      </w:ins>
    </w:p>
    <w:p w14:paraId="552A9749" w14:textId="618A5901" w:rsidR="008837B6" w:rsidRDefault="008837B6" w:rsidP="008837B6">
      <w:pPr>
        <w:bidi/>
        <w:jc w:val="center"/>
        <w:rPr>
          <w:ins w:id="2358" w:author="Stav Cohen" w:date="2020-10-16T11:48:00Z"/>
          <w:sz w:val="24"/>
          <w:szCs w:val="24"/>
          <w:rtl/>
        </w:rPr>
      </w:pPr>
      <w:ins w:id="2359" w:author="Stav Cohen" w:date="2020-10-16T11:48:00Z">
        <w:r>
          <w:rPr>
            <w:rFonts w:hint="cs"/>
            <w:sz w:val="24"/>
            <w:szCs w:val="24"/>
            <w:rtl/>
          </w:rPr>
          <w:t>תמונה מספר 4</w:t>
        </w:r>
      </w:ins>
      <w:ins w:id="2360" w:author="Stav Cohen" w:date="2020-10-16T13:50:00Z">
        <w:r w:rsidR="00016C5B">
          <w:rPr>
            <w:rFonts w:hint="cs"/>
            <w:sz w:val="24"/>
            <w:szCs w:val="24"/>
            <w:rtl/>
          </w:rPr>
          <w:t>9</w:t>
        </w:r>
      </w:ins>
      <w:ins w:id="2361" w:author="Stav Cohen" w:date="2020-10-16T11:48:00Z">
        <w:r>
          <w:rPr>
            <w:rFonts w:hint="cs"/>
            <w:sz w:val="24"/>
            <w:szCs w:val="24"/>
            <w:rtl/>
          </w:rPr>
          <w:t xml:space="preserve"> : תמרור</w:t>
        </w:r>
      </w:ins>
      <w:ins w:id="2362" w:author="Stav Cohen" w:date="2020-10-16T11:49:00Z">
        <w:r>
          <w:rPr>
            <w:rFonts w:hint="cs"/>
            <w:sz w:val="24"/>
            <w:szCs w:val="24"/>
            <w:rtl/>
          </w:rPr>
          <w:t>י עצור</w:t>
        </w:r>
      </w:ins>
      <w:ins w:id="2363" w:author="Stav Cohen" w:date="2020-10-16T11:48:00Z">
        <w:r>
          <w:rPr>
            <w:rFonts w:hint="cs"/>
            <w:sz w:val="24"/>
            <w:szCs w:val="24"/>
            <w:rtl/>
          </w:rPr>
          <w:t xml:space="preserve"> מקטגוריה 13 במסד הנתונים.</w:t>
        </w:r>
      </w:ins>
    </w:p>
    <w:p w14:paraId="1957B795" w14:textId="5B613C21" w:rsidR="008837B6" w:rsidRDefault="008837B6" w:rsidP="008837B6">
      <w:pPr>
        <w:bidi/>
        <w:jc w:val="both"/>
        <w:rPr>
          <w:ins w:id="2364" w:author="Stav Cohen" w:date="2020-10-16T11:53:00Z"/>
          <w:sz w:val="28"/>
          <w:szCs w:val="28"/>
          <w:rtl/>
        </w:rPr>
      </w:pPr>
      <w:ins w:id="2365" w:author="Stav Cohen" w:date="2020-10-16T11:51:00Z">
        <w:r>
          <w:rPr>
            <w:rFonts w:hint="cs"/>
            <w:sz w:val="28"/>
            <w:szCs w:val="28"/>
            <w:rtl/>
          </w:rPr>
          <w:t xml:space="preserve">כעת נשאלת השאלה האם אנו </w:t>
        </w:r>
      </w:ins>
      <w:ins w:id="2366" w:author="Stav Cohen" w:date="2020-10-16T11:52:00Z">
        <w:r>
          <w:rPr>
            <w:rFonts w:hint="cs"/>
            <w:sz w:val="28"/>
            <w:szCs w:val="28"/>
            <w:rtl/>
          </w:rPr>
          <w:t>רוצים לבנות מודל לזיהוי</w:t>
        </w:r>
      </w:ins>
      <w:ins w:id="2367" w:author="Stav Cohen" w:date="2020-10-16T11:53:00Z">
        <w:r>
          <w:rPr>
            <w:rFonts w:hint="cs"/>
            <w:sz w:val="28"/>
            <w:szCs w:val="28"/>
            <w:rtl/>
          </w:rPr>
          <w:t xml:space="preserve"> תמרורים לפי נראות התמרורים בגרמניה או האם אנו רוצים ל</w:t>
        </w:r>
      </w:ins>
      <w:ins w:id="2368" w:author="Stav Cohen" w:date="2020-10-16T11:54:00Z">
        <w:r>
          <w:rPr>
            <w:rFonts w:hint="cs"/>
            <w:sz w:val="28"/>
            <w:szCs w:val="28"/>
            <w:rtl/>
          </w:rPr>
          <w:t>הרחיב</w:t>
        </w:r>
      </w:ins>
      <w:ins w:id="2369" w:author="Stav Cohen" w:date="2020-10-16T11:53:00Z">
        <w:r>
          <w:rPr>
            <w:rFonts w:hint="cs"/>
            <w:sz w:val="28"/>
            <w:szCs w:val="28"/>
            <w:rtl/>
          </w:rPr>
          <w:t xml:space="preserve"> מודל זה לזיהוי תמרורים </w:t>
        </w:r>
      </w:ins>
      <w:ins w:id="2370" w:author="Stav Cohen" w:date="2020-10-16T11:54:00Z">
        <w:r>
          <w:rPr>
            <w:rFonts w:hint="cs"/>
            <w:sz w:val="28"/>
            <w:szCs w:val="28"/>
            <w:rtl/>
          </w:rPr>
          <w:t>במדינות נוספות</w:t>
        </w:r>
      </w:ins>
      <w:ins w:id="2371" w:author="Stav Cohen" w:date="2020-10-16T11:53:00Z">
        <w:r>
          <w:rPr>
            <w:rFonts w:hint="cs"/>
            <w:sz w:val="28"/>
            <w:szCs w:val="28"/>
            <w:rtl/>
          </w:rPr>
          <w:t>?</w:t>
        </w:r>
      </w:ins>
    </w:p>
    <w:p w14:paraId="00B4A46B" w14:textId="5F7B63BF" w:rsidR="008837B6" w:rsidRDefault="008837B6" w:rsidP="008837B6">
      <w:pPr>
        <w:bidi/>
        <w:jc w:val="both"/>
        <w:rPr>
          <w:ins w:id="2372" w:author="Stav Cohen" w:date="2020-10-16T11:55:00Z"/>
          <w:sz w:val="28"/>
          <w:szCs w:val="28"/>
          <w:rtl/>
        </w:rPr>
      </w:pPr>
      <w:ins w:id="2373" w:author="Stav Cohen" w:date="2020-10-16T11:53:00Z">
        <w:r>
          <w:rPr>
            <w:rFonts w:hint="cs"/>
            <w:sz w:val="28"/>
            <w:szCs w:val="28"/>
            <w:rtl/>
          </w:rPr>
          <w:t>אם נרצה לק</w:t>
        </w:r>
      </w:ins>
      <w:ins w:id="2374" w:author="Stav Cohen" w:date="2020-10-16T11:54:00Z">
        <w:r>
          <w:rPr>
            <w:rFonts w:hint="cs"/>
            <w:sz w:val="28"/>
            <w:szCs w:val="28"/>
            <w:rtl/>
          </w:rPr>
          <w:t xml:space="preserve">חת את מודל זה ולהרחיב את </w:t>
        </w:r>
      </w:ins>
      <w:ins w:id="2375" w:author="Stav Cohen" w:date="2020-10-16T11:55:00Z">
        <w:r>
          <w:rPr>
            <w:rFonts w:hint="cs"/>
            <w:sz w:val="28"/>
            <w:szCs w:val="28"/>
            <w:rtl/>
          </w:rPr>
          <w:t>יכולותי</w:t>
        </w:r>
        <w:r>
          <w:rPr>
            <w:rFonts w:hint="eastAsia"/>
            <w:sz w:val="28"/>
            <w:szCs w:val="28"/>
            <w:rtl/>
          </w:rPr>
          <w:t>ו</w:t>
        </w:r>
      </w:ins>
      <w:ins w:id="2376" w:author="Stav Cohen" w:date="2020-10-16T11:54:00Z">
        <w:r>
          <w:rPr>
            <w:rFonts w:hint="cs"/>
            <w:sz w:val="28"/>
            <w:szCs w:val="28"/>
            <w:rtl/>
          </w:rPr>
          <w:t xml:space="preserve"> מעבר לתחומי גרמניה בוודאי שנצטרך לטפל בבעיה של זיהוי תמרורים </w:t>
        </w:r>
      </w:ins>
      <w:ins w:id="2377" w:author="Stav Cohen" w:date="2020-10-16T11:55:00Z">
        <w:r>
          <w:rPr>
            <w:rFonts w:hint="cs"/>
            <w:sz w:val="28"/>
            <w:szCs w:val="28"/>
            <w:rtl/>
          </w:rPr>
          <w:t>אשר נראים שונה בכל מדינה.</w:t>
        </w:r>
      </w:ins>
    </w:p>
    <w:p w14:paraId="07F57133" w14:textId="565979DC" w:rsidR="008837B6" w:rsidRDefault="008837B6" w:rsidP="008837B6">
      <w:pPr>
        <w:bidi/>
        <w:jc w:val="both"/>
        <w:rPr>
          <w:ins w:id="2378" w:author="Stav Cohen" w:date="2020-10-16T11:58:00Z"/>
          <w:noProof/>
          <w:sz w:val="28"/>
          <w:szCs w:val="28"/>
          <w:rtl/>
        </w:rPr>
      </w:pPr>
      <w:ins w:id="2379" w:author="Stav Cohen" w:date="2020-10-16T11:56:00Z">
        <w:r>
          <w:rPr>
            <w:rFonts w:hint="cs"/>
            <w:sz w:val="28"/>
            <w:szCs w:val="28"/>
            <w:rtl/>
          </w:rPr>
          <w:lastRenderedPageBreak/>
          <w:t>ניקח לדוגמא את בעיי</w:t>
        </w:r>
        <w:r>
          <w:rPr>
            <w:rFonts w:hint="eastAsia"/>
            <w:sz w:val="28"/>
            <w:szCs w:val="28"/>
            <w:rtl/>
          </w:rPr>
          <w:t>ת</w:t>
        </w:r>
        <w:r>
          <w:rPr>
            <w:rFonts w:hint="cs"/>
            <w:sz w:val="28"/>
            <w:szCs w:val="28"/>
            <w:rtl/>
          </w:rPr>
          <w:t xml:space="preserve"> זיהוי התמרור עצור הנדונה לעיל ותמרור עצור </w:t>
        </w:r>
      </w:ins>
      <w:ins w:id="2380" w:author="Stav Cohen" w:date="2020-10-16T11:57:00Z">
        <w:r>
          <w:rPr>
            <w:rFonts w:hint="cs"/>
            <w:sz w:val="28"/>
            <w:szCs w:val="28"/>
            <w:rtl/>
          </w:rPr>
          <w:t xml:space="preserve">בישראל אשר מוצג בתמונה </w:t>
        </w:r>
      </w:ins>
      <w:ins w:id="2381" w:author="Stav Cohen" w:date="2020-10-16T13:50:00Z">
        <w:r w:rsidR="00016C5B">
          <w:rPr>
            <w:rFonts w:hint="cs"/>
            <w:sz w:val="28"/>
            <w:szCs w:val="28"/>
            <w:rtl/>
          </w:rPr>
          <w:t>50</w:t>
        </w:r>
      </w:ins>
      <w:ins w:id="2382" w:author="Stav Cohen" w:date="2020-10-16T11:57:00Z">
        <w:r>
          <w:rPr>
            <w:rFonts w:hint="cs"/>
            <w:sz w:val="28"/>
            <w:szCs w:val="28"/>
            <w:rtl/>
          </w:rPr>
          <w:t>.</w:t>
        </w:r>
      </w:ins>
    </w:p>
    <w:p w14:paraId="635AB910" w14:textId="5092D7C4" w:rsidR="008837B6" w:rsidRDefault="008837B6" w:rsidP="008837B6">
      <w:pPr>
        <w:bidi/>
        <w:jc w:val="center"/>
        <w:rPr>
          <w:ins w:id="2383" w:author="Stav Cohen" w:date="2020-10-16T11:58:00Z"/>
          <w:sz w:val="28"/>
          <w:szCs w:val="28"/>
          <w:rtl/>
        </w:rPr>
      </w:pPr>
      <w:ins w:id="2384" w:author="Stav Cohen" w:date="2020-10-16T11:57:00Z">
        <w:r>
          <w:rPr>
            <w:rFonts w:hint="cs"/>
            <w:noProof/>
            <w:sz w:val="28"/>
            <w:szCs w:val="28"/>
          </w:rPr>
          <w:drawing>
            <wp:inline distT="0" distB="0" distL="0" distR="0" wp14:anchorId="7FBBFFE7" wp14:editId="132589B0">
              <wp:extent cx="1200343" cy="12003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35471" cy="1235471"/>
                      </a:xfrm>
                      <a:prstGeom prst="rect">
                        <a:avLst/>
                      </a:prstGeom>
                      <a:noFill/>
                      <a:ln>
                        <a:noFill/>
                      </a:ln>
                    </pic:spPr>
                  </pic:pic>
                </a:graphicData>
              </a:graphic>
            </wp:inline>
          </w:drawing>
        </w:r>
      </w:ins>
    </w:p>
    <w:p w14:paraId="7010D479" w14:textId="1FD32E3F" w:rsidR="008837B6" w:rsidRDefault="008837B6" w:rsidP="008837B6">
      <w:pPr>
        <w:bidi/>
        <w:jc w:val="center"/>
        <w:rPr>
          <w:ins w:id="2385" w:author="Stav Cohen" w:date="2020-10-16T11:58:00Z"/>
          <w:sz w:val="24"/>
          <w:szCs w:val="24"/>
          <w:rtl/>
        </w:rPr>
      </w:pPr>
      <w:ins w:id="2386" w:author="Stav Cohen" w:date="2020-10-16T11:58:00Z">
        <w:r>
          <w:rPr>
            <w:rFonts w:hint="cs"/>
            <w:sz w:val="24"/>
            <w:szCs w:val="24"/>
            <w:rtl/>
          </w:rPr>
          <w:t xml:space="preserve">תמונה מספר </w:t>
        </w:r>
      </w:ins>
      <w:ins w:id="2387" w:author="Stav Cohen" w:date="2020-10-16T13:50:00Z">
        <w:r w:rsidR="00016C5B">
          <w:rPr>
            <w:rFonts w:hint="cs"/>
            <w:sz w:val="24"/>
            <w:szCs w:val="24"/>
            <w:rtl/>
          </w:rPr>
          <w:t>50</w:t>
        </w:r>
      </w:ins>
      <w:ins w:id="2388" w:author="Stav Cohen" w:date="2020-10-16T11:58:00Z">
        <w:r>
          <w:rPr>
            <w:rFonts w:hint="cs"/>
            <w:sz w:val="24"/>
            <w:szCs w:val="24"/>
            <w:rtl/>
          </w:rPr>
          <w:t xml:space="preserve"> : תמרור עצור במדינת ישראל[</w:t>
        </w:r>
      </w:ins>
      <w:ins w:id="2389" w:author="Stav Cohen" w:date="2020-10-16T11:59:00Z">
        <w:r w:rsidR="00A5506E" w:rsidRPr="00A5506E">
          <w:rPr>
            <w:sz w:val="24"/>
            <w:szCs w:val="24"/>
          </w:rPr>
          <w:t>https://bit.ly/31d3428</w:t>
        </w:r>
        <w:r w:rsidR="00A5506E">
          <w:rPr>
            <w:rFonts w:hint="cs"/>
            <w:sz w:val="24"/>
            <w:szCs w:val="24"/>
            <w:rtl/>
          </w:rPr>
          <w:t>]</w:t>
        </w:r>
      </w:ins>
      <w:ins w:id="2390" w:author="Stav Cohen" w:date="2020-10-16T11:58:00Z">
        <w:r>
          <w:rPr>
            <w:rFonts w:hint="cs"/>
            <w:sz w:val="24"/>
            <w:szCs w:val="24"/>
            <w:rtl/>
          </w:rPr>
          <w:t xml:space="preserve"> .</w:t>
        </w:r>
      </w:ins>
    </w:p>
    <w:p w14:paraId="2C6C5C70" w14:textId="09B8B44E" w:rsidR="008837B6" w:rsidRDefault="00A5506E" w:rsidP="00A5506E">
      <w:pPr>
        <w:bidi/>
        <w:jc w:val="both"/>
        <w:rPr>
          <w:ins w:id="2391" w:author="Stav Cohen" w:date="2020-10-16T12:00:00Z"/>
          <w:sz w:val="28"/>
          <w:szCs w:val="28"/>
          <w:rtl/>
        </w:rPr>
      </w:pPr>
      <w:ins w:id="2392" w:author="Stav Cohen" w:date="2020-10-16T11:59:00Z">
        <w:r>
          <w:rPr>
            <w:rFonts w:hint="cs"/>
            <w:sz w:val="28"/>
            <w:szCs w:val="28"/>
            <w:rtl/>
          </w:rPr>
          <w:t>על מנת לפתור בעיה זו נצטרך ל</w:t>
        </w:r>
      </w:ins>
      <w:ins w:id="2393" w:author="Stav Cohen" w:date="2020-10-16T12:02:00Z">
        <w:r>
          <w:rPr>
            <w:rFonts w:hint="cs"/>
            <w:sz w:val="28"/>
            <w:szCs w:val="28"/>
            <w:rtl/>
          </w:rPr>
          <w:t>אסוף</w:t>
        </w:r>
      </w:ins>
      <w:ins w:id="2394" w:author="Stav Cohen" w:date="2020-10-16T11:59:00Z">
        <w:r>
          <w:rPr>
            <w:rFonts w:hint="cs"/>
            <w:sz w:val="28"/>
            <w:szCs w:val="28"/>
            <w:rtl/>
          </w:rPr>
          <w:t xml:space="preserve"> עוד הרבה תמונות של תמרור</w:t>
        </w:r>
      </w:ins>
      <w:ins w:id="2395" w:author="Stav Cohen" w:date="2020-10-16T12:00:00Z">
        <w:r>
          <w:rPr>
            <w:rFonts w:hint="cs"/>
            <w:sz w:val="28"/>
            <w:szCs w:val="28"/>
            <w:rtl/>
          </w:rPr>
          <w:t xml:space="preserve"> העצור המוצג בישראל כדי שנוכל לאמן את המודל לזהות גם תמרורי עצור מהצורה בישראל.</w:t>
        </w:r>
      </w:ins>
    </w:p>
    <w:p w14:paraId="6386E2DF" w14:textId="0DE9D9F3" w:rsidR="00A5506E" w:rsidRDefault="00A5506E" w:rsidP="00A5506E">
      <w:pPr>
        <w:bidi/>
        <w:jc w:val="both"/>
        <w:rPr>
          <w:ins w:id="2396" w:author="Stav Cohen" w:date="2020-10-16T12:02:00Z"/>
          <w:sz w:val="28"/>
          <w:szCs w:val="28"/>
          <w:rtl/>
        </w:rPr>
      </w:pPr>
      <w:ins w:id="2397" w:author="Stav Cohen" w:date="2020-10-16T12:00:00Z">
        <w:r>
          <w:rPr>
            <w:rFonts w:hint="cs"/>
            <w:sz w:val="28"/>
            <w:szCs w:val="28"/>
            <w:rtl/>
          </w:rPr>
          <w:t xml:space="preserve">אציין כי על מנת למנוע </w:t>
        </w:r>
        <w:r>
          <w:rPr>
            <w:sz w:val="28"/>
            <w:szCs w:val="28"/>
          </w:rPr>
          <w:t>Overfit</w:t>
        </w:r>
        <w:r>
          <w:rPr>
            <w:rFonts w:hint="cs"/>
            <w:sz w:val="28"/>
            <w:szCs w:val="28"/>
            <w:rtl/>
          </w:rPr>
          <w:t xml:space="preserve"> לתמרורי העצור בגרמניה נצטרך לאזן את מספר תמונות</w:t>
        </w:r>
      </w:ins>
      <w:ins w:id="2398" w:author="Stav Cohen" w:date="2020-10-16T12:01:00Z">
        <w:r>
          <w:rPr>
            <w:rFonts w:hint="cs"/>
            <w:sz w:val="28"/>
            <w:szCs w:val="28"/>
            <w:rtl/>
          </w:rPr>
          <w:t xml:space="preserve"> תמרורי העצור בגרמניה מול מספר תמונות תמרורי העצור בישראל, נוכל להשתמש גם בטכניקת </w:t>
        </w:r>
        <w:r>
          <w:rPr>
            <w:sz w:val="28"/>
            <w:szCs w:val="28"/>
          </w:rPr>
          <w:t>Data Augmentation</w:t>
        </w:r>
        <w:r>
          <w:rPr>
            <w:rFonts w:hint="cs"/>
            <w:sz w:val="28"/>
            <w:szCs w:val="28"/>
            <w:rtl/>
          </w:rPr>
          <w:t xml:space="preserve"> על מנת להגדיל את מספר תמונות תמרורי העצור בישראל שאספנו.</w:t>
        </w:r>
      </w:ins>
    </w:p>
    <w:p w14:paraId="5F5AE8F0" w14:textId="0F09B861" w:rsidR="00A5506E" w:rsidRDefault="00A5506E">
      <w:pPr>
        <w:bidi/>
        <w:jc w:val="both"/>
        <w:rPr>
          <w:ins w:id="2399" w:author="Stav Cohen" w:date="2020-10-16T12:01:00Z"/>
          <w:sz w:val="28"/>
          <w:szCs w:val="28"/>
          <w:rtl/>
        </w:rPr>
        <w:pPrChange w:id="2400" w:author="Stav Cohen" w:date="2020-10-16T12:02:00Z">
          <w:pPr>
            <w:bidi/>
            <w:jc w:val="both"/>
          </w:pPr>
        </w:pPrChange>
      </w:pPr>
      <w:ins w:id="2401" w:author="Stav Cohen" w:date="2020-10-16T12:03:00Z">
        <w:r>
          <w:rPr>
            <w:rFonts w:hint="cs"/>
            <w:sz w:val="28"/>
            <w:szCs w:val="28"/>
            <w:rtl/>
          </w:rPr>
          <w:t>באמצעות הטכניקה שתוארה לעיל נוכל לטפל בבעיות זיהוי של תמרורים נוספים אשר נראים בצורה שונה במדינות שבהם מודל זה יפעל.</w:t>
        </w:r>
      </w:ins>
    </w:p>
    <w:p w14:paraId="4E264EA4" w14:textId="77777777" w:rsidR="00A5506E" w:rsidRPr="00784C80" w:rsidRDefault="00A5506E">
      <w:pPr>
        <w:bidi/>
        <w:jc w:val="both"/>
        <w:rPr>
          <w:ins w:id="2402" w:author="Stav Cohen" w:date="2020-09-14T16:16:00Z"/>
          <w:sz w:val="28"/>
          <w:szCs w:val="28"/>
          <w:rtl/>
          <w:rPrChange w:id="2403" w:author="Stav Cohen" w:date="2020-10-16T11:38:00Z">
            <w:rPr>
              <w:ins w:id="2404" w:author="Stav Cohen" w:date="2020-09-14T16:16:00Z"/>
              <w:rtl/>
            </w:rPr>
          </w:rPrChange>
        </w:rPr>
        <w:pPrChange w:id="2405" w:author="Stav Cohen" w:date="2020-10-16T12:02:00Z">
          <w:pPr>
            <w:bidi/>
            <w:jc w:val="both"/>
          </w:pPr>
        </w:pPrChange>
      </w:pPr>
    </w:p>
    <w:p w14:paraId="344E2D88" w14:textId="64155373" w:rsidR="00231154" w:rsidRDefault="00B37DC3" w:rsidP="00B37DC3">
      <w:pPr>
        <w:bidi/>
        <w:jc w:val="both"/>
        <w:rPr>
          <w:ins w:id="2406" w:author="Stav Cohen" w:date="2020-09-14T16:45:00Z"/>
          <w:sz w:val="28"/>
          <w:szCs w:val="28"/>
          <w:rtl/>
        </w:rPr>
      </w:pPr>
      <w:ins w:id="2407" w:author="Stav Cohen" w:date="2020-09-14T16:34:00Z">
        <w:r>
          <w:rPr>
            <w:rFonts w:hint="cs"/>
            <w:sz w:val="28"/>
            <w:szCs w:val="28"/>
            <w:rtl/>
          </w:rPr>
          <w:t>המסקנה המרכזית ש</w:t>
        </w:r>
      </w:ins>
      <w:ins w:id="2408" w:author="Stav Cohen" w:date="2020-09-14T16:35:00Z">
        <w:r>
          <w:rPr>
            <w:rFonts w:hint="cs"/>
            <w:sz w:val="28"/>
            <w:szCs w:val="28"/>
            <w:rtl/>
          </w:rPr>
          <w:t>אני מסיק מבניית מודל זה היא שמשימת בניית מערכת אשר תזהה תמרורי</w:t>
        </w:r>
      </w:ins>
      <w:ins w:id="2409" w:author="Stav Cohen" w:date="2020-09-14T16:42:00Z">
        <w:r w:rsidR="00614BE5">
          <w:rPr>
            <w:rFonts w:hint="cs"/>
            <w:sz w:val="28"/>
            <w:szCs w:val="28"/>
            <w:rtl/>
          </w:rPr>
          <w:t xml:space="preserve"> דרך (בלי תלות במדינה)</w:t>
        </w:r>
      </w:ins>
      <w:ins w:id="2410" w:author="Stav Cohen" w:date="2020-09-14T16:35:00Z">
        <w:r>
          <w:rPr>
            <w:rFonts w:hint="cs"/>
            <w:sz w:val="28"/>
            <w:szCs w:val="28"/>
            <w:rtl/>
          </w:rPr>
          <w:t xml:space="preserve"> אינה משימה פשוטה כמו שהיא נשמעת</w:t>
        </w:r>
      </w:ins>
      <w:ins w:id="2411" w:author="Stav Cohen" w:date="2020-09-14T16:45:00Z">
        <w:r w:rsidR="00614BE5">
          <w:rPr>
            <w:rFonts w:hint="cs"/>
            <w:sz w:val="28"/>
            <w:szCs w:val="28"/>
            <w:rtl/>
          </w:rPr>
          <w:t>.</w:t>
        </w:r>
      </w:ins>
    </w:p>
    <w:p w14:paraId="3F8FB081" w14:textId="40246CE1" w:rsidR="00614BE5" w:rsidRDefault="00614BE5" w:rsidP="00614BE5">
      <w:pPr>
        <w:bidi/>
        <w:jc w:val="both"/>
        <w:rPr>
          <w:ins w:id="2412" w:author="Stav Cohen" w:date="2020-09-14T16:49:00Z"/>
          <w:sz w:val="28"/>
          <w:szCs w:val="28"/>
          <w:rtl/>
        </w:rPr>
      </w:pPr>
      <w:ins w:id="2413" w:author="Stav Cohen" w:date="2020-09-14T16:45:00Z">
        <w:r>
          <w:rPr>
            <w:rFonts w:hint="cs"/>
            <w:sz w:val="28"/>
            <w:szCs w:val="28"/>
            <w:rtl/>
          </w:rPr>
          <w:t>השימוש בארכיטקטור</w:t>
        </w:r>
      </w:ins>
      <w:ins w:id="2414" w:author="Stav Cohen" w:date="2020-09-14T16:46:00Z">
        <w:r>
          <w:rPr>
            <w:rFonts w:hint="cs"/>
            <w:sz w:val="28"/>
            <w:szCs w:val="28"/>
            <w:rtl/>
          </w:rPr>
          <w:t xml:space="preserve">ת </w:t>
        </w:r>
        <w:r>
          <w:rPr>
            <w:sz w:val="28"/>
            <w:szCs w:val="28"/>
          </w:rPr>
          <w:t>CNN</w:t>
        </w:r>
        <w:r>
          <w:rPr>
            <w:rFonts w:hint="cs"/>
            <w:sz w:val="28"/>
            <w:szCs w:val="28"/>
          </w:rPr>
          <w:t xml:space="preserve"> </w:t>
        </w:r>
        <w:r>
          <w:rPr>
            <w:rFonts w:hint="cs"/>
            <w:sz w:val="28"/>
            <w:szCs w:val="28"/>
            <w:rtl/>
          </w:rPr>
          <w:t xml:space="preserve"> די פשוטה הביא אותנו לדיוק גבוה</w:t>
        </w:r>
      </w:ins>
      <w:ins w:id="2415" w:author="Stav Cohen" w:date="2020-10-26T20:03:00Z">
        <w:r w:rsidR="00964AB8">
          <w:rPr>
            <w:rFonts w:hint="cs"/>
            <w:sz w:val="28"/>
            <w:szCs w:val="28"/>
            <w:rtl/>
          </w:rPr>
          <w:t xml:space="preserve"> למדי</w:t>
        </w:r>
      </w:ins>
      <w:ins w:id="2416" w:author="Stav Cohen" w:date="2020-09-14T16:46:00Z">
        <w:r>
          <w:rPr>
            <w:rFonts w:hint="cs"/>
            <w:sz w:val="28"/>
            <w:szCs w:val="28"/>
            <w:rtl/>
          </w:rPr>
          <w:t xml:space="preserve"> אך בסיס נתונים זה רלוונטי לתמרורי הדרך הנפוצים בגרמניה, אם נרצה לבנות מודל שידע לזהות</w:t>
        </w:r>
      </w:ins>
      <w:ins w:id="2417" w:author="Stav Cohen" w:date="2020-09-14T16:47:00Z">
        <w:r>
          <w:rPr>
            <w:rFonts w:hint="cs"/>
            <w:sz w:val="28"/>
            <w:szCs w:val="28"/>
            <w:rtl/>
          </w:rPr>
          <w:t xml:space="preserve">, לסווג תמרורי דרך בלי תלות במדינה נצטרך להשיג עוד הרבה </w:t>
        </w:r>
        <w:r>
          <w:rPr>
            <w:sz w:val="28"/>
            <w:szCs w:val="28"/>
          </w:rPr>
          <w:t>Data</w:t>
        </w:r>
        <w:r>
          <w:rPr>
            <w:rFonts w:hint="cs"/>
            <w:sz w:val="28"/>
            <w:szCs w:val="28"/>
            <w:rtl/>
          </w:rPr>
          <w:t xml:space="preserve"> של תמרורים מרחבי העולם</w:t>
        </w:r>
      </w:ins>
      <w:ins w:id="2418" w:author="Stav Cohen" w:date="2020-09-14T16:48:00Z">
        <w:r>
          <w:rPr>
            <w:rFonts w:hint="cs"/>
            <w:sz w:val="28"/>
            <w:szCs w:val="28"/>
            <w:rtl/>
          </w:rPr>
          <w:t>. במידה ונאמן את המודל הזה עם יותר קטגוריות ויותר תמרורים אני יכול להניח שאחוז דיוקו ירד</w:t>
        </w:r>
      </w:ins>
      <w:ins w:id="2419" w:author="Stav Cohen" w:date="2020-09-14T16:49:00Z">
        <w:r>
          <w:rPr>
            <w:rFonts w:hint="cs"/>
            <w:sz w:val="28"/>
            <w:szCs w:val="28"/>
            <w:rtl/>
          </w:rPr>
          <w:t xml:space="preserve"> ונזדקק למודל מתוחכם יותר.</w:t>
        </w:r>
      </w:ins>
    </w:p>
    <w:p w14:paraId="576328FF" w14:textId="5071C21D" w:rsidR="00614BE5" w:rsidRDefault="00614BE5">
      <w:pPr>
        <w:bidi/>
        <w:jc w:val="both"/>
        <w:rPr>
          <w:ins w:id="2420" w:author="Stav Cohen" w:date="2020-09-14T16:47:00Z"/>
          <w:sz w:val="28"/>
          <w:szCs w:val="28"/>
          <w:rtl/>
        </w:rPr>
        <w:pPrChange w:id="2421" w:author="Stav Cohen" w:date="2020-09-14T16:49:00Z">
          <w:pPr>
            <w:bidi/>
            <w:jc w:val="both"/>
          </w:pPr>
        </w:pPrChange>
      </w:pPr>
      <w:ins w:id="2422" w:author="Stav Cohen" w:date="2020-09-14T16:49:00Z">
        <w:r>
          <w:rPr>
            <w:rFonts w:hint="cs"/>
            <w:sz w:val="28"/>
            <w:szCs w:val="28"/>
            <w:rtl/>
          </w:rPr>
          <w:t>נקודה אחרונה שאני רוצה להעלות היא הצורך בדיוק מושלם במערכת כזו במכוני</w:t>
        </w:r>
      </w:ins>
      <w:ins w:id="2423" w:author="Stav Cohen" w:date="2020-09-14T16:50:00Z">
        <w:r>
          <w:rPr>
            <w:rFonts w:hint="cs"/>
            <w:sz w:val="28"/>
            <w:szCs w:val="28"/>
            <w:rtl/>
          </w:rPr>
          <w:t>ת אוטונומיי</w:t>
        </w:r>
        <w:r>
          <w:rPr>
            <w:rFonts w:hint="eastAsia"/>
            <w:sz w:val="28"/>
            <w:szCs w:val="28"/>
            <w:rtl/>
          </w:rPr>
          <w:t>ת</w:t>
        </w:r>
        <w:r>
          <w:rPr>
            <w:rFonts w:hint="cs"/>
            <w:sz w:val="28"/>
            <w:szCs w:val="28"/>
            <w:rtl/>
          </w:rPr>
          <w:t xml:space="preserve">,  מודל שמדייק ב99% עלול לפספס תמרור עצור וכתוצאה מכך לגרום לתוצאה </w:t>
        </w:r>
        <w:proofErr w:type="spellStart"/>
        <w:r>
          <w:rPr>
            <w:rFonts w:hint="cs"/>
            <w:sz w:val="28"/>
            <w:szCs w:val="28"/>
            <w:rtl/>
          </w:rPr>
          <w:t>פאטלית</w:t>
        </w:r>
        <w:proofErr w:type="spellEnd"/>
        <w:r>
          <w:rPr>
            <w:rFonts w:hint="cs"/>
            <w:sz w:val="28"/>
            <w:szCs w:val="28"/>
            <w:rtl/>
          </w:rPr>
          <w:t>.</w:t>
        </w:r>
      </w:ins>
    </w:p>
    <w:p w14:paraId="6EC3836D" w14:textId="2F2203C0" w:rsidR="00614BE5" w:rsidRDefault="00FE377E">
      <w:pPr>
        <w:bidi/>
        <w:jc w:val="both"/>
        <w:rPr>
          <w:ins w:id="2424" w:author="Stav Cohen" w:date="2020-09-14T16:35:00Z"/>
          <w:sz w:val="28"/>
          <w:szCs w:val="28"/>
          <w:rtl/>
        </w:rPr>
        <w:pPrChange w:id="2425" w:author="Stav Cohen" w:date="2020-09-14T16:47:00Z">
          <w:pPr>
            <w:bidi/>
            <w:jc w:val="both"/>
          </w:pPr>
        </w:pPrChange>
      </w:pPr>
      <w:ins w:id="2426" w:author="Stav Cohen" w:date="2020-09-14T16:53:00Z">
        <w:r>
          <w:rPr>
            <w:rFonts w:hint="cs"/>
            <w:sz w:val="28"/>
            <w:szCs w:val="28"/>
            <w:rtl/>
          </w:rPr>
          <w:t xml:space="preserve">ניתן לצפות במודל זה במלואו באתר </w:t>
        </w:r>
        <w:r>
          <w:rPr>
            <w:sz w:val="28"/>
            <w:szCs w:val="28"/>
          </w:rPr>
          <w:t>Kaggle</w:t>
        </w:r>
        <w:r>
          <w:rPr>
            <w:rFonts w:hint="cs"/>
            <w:sz w:val="28"/>
            <w:szCs w:val="28"/>
            <w:rtl/>
          </w:rPr>
          <w:t xml:space="preserve"> באמצעות לחיצה </w:t>
        </w:r>
      </w:ins>
      <w:ins w:id="2427" w:author="Stav Cohen" w:date="2020-09-14T16:55:00Z">
        <w:r>
          <w:rPr>
            <w:sz w:val="40"/>
            <w:szCs w:val="40"/>
            <w:rtl/>
          </w:rPr>
          <w:fldChar w:fldCharType="begin"/>
        </w:r>
        <w:r>
          <w:rPr>
            <w:sz w:val="40"/>
            <w:szCs w:val="40"/>
            <w:rtl/>
          </w:rPr>
          <w:instrText xml:space="preserve"> </w:instrText>
        </w:r>
        <w:r>
          <w:rPr>
            <w:sz w:val="40"/>
            <w:szCs w:val="40"/>
          </w:rPr>
          <w:instrText>HYPERLINK</w:instrText>
        </w:r>
        <w:r>
          <w:rPr>
            <w:sz w:val="40"/>
            <w:szCs w:val="40"/>
            <w:rtl/>
          </w:rPr>
          <w:instrText xml:space="preserve"> "</w:instrText>
        </w:r>
        <w:r>
          <w:rPr>
            <w:sz w:val="40"/>
            <w:szCs w:val="40"/>
          </w:rPr>
          <w:instrText>https://www.kaggle.com/stavcohen/predicting-traffic-signs</w:instrText>
        </w:r>
        <w:r>
          <w:rPr>
            <w:sz w:val="40"/>
            <w:szCs w:val="40"/>
            <w:rtl/>
          </w:rPr>
          <w:instrText xml:space="preserve">" </w:instrText>
        </w:r>
        <w:r>
          <w:rPr>
            <w:sz w:val="40"/>
            <w:szCs w:val="40"/>
            <w:rtl/>
          </w:rPr>
          <w:fldChar w:fldCharType="separate"/>
        </w:r>
        <w:r w:rsidRPr="00FE377E">
          <w:rPr>
            <w:rStyle w:val="Hyperlink"/>
            <w:rFonts w:hint="cs"/>
            <w:sz w:val="40"/>
            <w:szCs w:val="40"/>
            <w:rtl/>
          </w:rPr>
          <w:t>כאן</w:t>
        </w:r>
        <w:r>
          <w:rPr>
            <w:sz w:val="40"/>
            <w:szCs w:val="40"/>
            <w:rtl/>
          </w:rPr>
          <w:fldChar w:fldCharType="end"/>
        </w:r>
      </w:ins>
    </w:p>
    <w:p w14:paraId="18455974" w14:textId="41F3A433" w:rsidR="00DC406A" w:rsidRPr="00DC406A" w:rsidDel="00B37DC3" w:rsidRDefault="00DC406A">
      <w:pPr>
        <w:bidi/>
        <w:jc w:val="center"/>
        <w:rPr>
          <w:del w:id="2428" w:author="Stav Cohen" w:date="2020-09-14T16:34:00Z"/>
          <w:sz w:val="28"/>
          <w:szCs w:val="28"/>
          <w:rtl/>
          <w:rPrChange w:id="2429" w:author="Stav Cohen" w:date="2020-09-14T15:43:00Z">
            <w:rPr>
              <w:del w:id="2430" w:author="Stav Cohen" w:date="2020-09-14T16:34:00Z"/>
              <w:rtl/>
            </w:rPr>
          </w:rPrChange>
        </w:rPr>
        <w:pPrChange w:id="2431" w:author="Stav Cohen" w:date="2020-09-14T15:45:00Z">
          <w:pPr>
            <w:pStyle w:val="ListParagraph"/>
            <w:bidi/>
            <w:jc w:val="both"/>
          </w:pPr>
        </w:pPrChange>
      </w:pPr>
    </w:p>
    <w:p w14:paraId="104FB882" w14:textId="3D8E3E84" w:rsidR="00B4709B" w:rsidDel="00B37DC3" w:rsidRDefault="00B4709B" w:rsidP="00C83A18">
      <w:pPr>
        <w:pStyle w:val="ListParagraph"/>
        <w:bidi/>
        <w:jc w:val="both"/>
        <w:rPr>
          <w:ins w:id="2432" w:author="maya" w:date="2020-09-13T15:19:00Z"/>
          <w:del w:id="2433" w:author="Stav Cohen" w:date="2020-09-14T16:34:00Z"/>
          <w:sz w:val="28"/>
          <w:szCs w:val="28"/>
          <w:rtl/>
        </w:rPr>
      </w:pPr>
      <w:ins w:id="2434" w:author="maya" w:date="2020-09-13T15:18:00Z">
        <w:del w:id="2435" w:author="Stav Cohen" w:date="2020-09-14T16:34:00Z">
          <w:r w:rsidDel="00B37DC3">
            <w:rPr>
              <w:rFonts w:hint="cs"/>
              <w:sz w:val="28"/>
              <w:szCs w:val="28"/>
              <w:rtl/>
            </w:rPr>
            <w:delText>הגדרת הבעיה:</w:delText>
          </w:r>
        </w:del>
      </w:ins>
      <w:ins w:id="2436" w:author="maya" w:date="2020-09-13T15:19:00Z">
        <w:del w:id="2437" w:author="Stav Cohen" w:date="2020-09-14T16:34:00Z">
          <w:r w:rsidDel="00B37DC3">
            <w:rPr>
              <w:rFonts w:hint="cs"/>
              <w:sz w:val="28"/>
              <w:szCs w:val="28"/>
              <w:rtl/>
            </w:rPr>
            <w:delText xml:space="preserve"> יש לפרמל את הבעיה</w:delText>
          </w:r>
        </w:del>
      </w:ins>
    </w:p>
    <w:p w14:paraId="5D6607C0" w14:textId="15012998" w:rsidR="00B4709B" w:rsidDel="00B37DC3" w:rsidRDefault="00B4709B" w:rsidP="00B4709B">
      <w:pPr>
        <w:pStyle w:val="ListParagraph"/>
        <w:bidi/>
        <w:jc w:val="both"/>
        <w:rPr>
          <w:ins w:id="2438" w:author="maya" w:date="2020-09-13T15:19:00Z"/>
          <w:del w:id="2439" w:author="Stav Cohen" w:date="2020-09-14T16:34:00Z"/>
          <w:sz w:val="28"/>
          <w:szCs w:val="28"/>
          <w:rtl/>
        </w:rPr>
      </w:pPr>
    </w:p>
    <w:p w14:paraId="2E443741" w14:textId="45C21F6E" w:rsidR="00B4709B" w:rsidDel="00B37DC3" w:rsidRDefault="00B4709B" w:rsidP="00B4709B">
      <w:pPr>
        <w:pStyle w:val="ListParagraph"/>
        <w:bidi/>
        <w:jc w:val="both"/>
        <w:rPr>
          <w:ins w:id="2440" w:author="maya" w:date="2020-09-13T15:19:00Z"/>
          <w:del w:id="2441" w:author="Stav Cohen" w:date="2020-09-14T16:34:00Z"/>
          <w:sz w:val="28"/>
          <w:szCs w:val="28"/>
          <w:rtl/>
        </w:rPr>
      </w:pPr>
      <w:ins w:id="2442" w:author="maya" w:date="2020-09-13T15:19:00Z">
        <w:del w:id="2443" w:author="Stav Cohen" w:date="2020-09-14T16:34:00Z">
          <w:r w:rsidDel="00B37DC3">
            <w:rPr>
              <w:rFonts w:hint="cs"/>
              <w:sz w:val="28"/>
              <w:szCs w:val="28"/>
              <w:rtl/>
            </w:rPr>
            <w:delText>גישת הפתרון</w:delText>
          </w:r>
        </w:del>
      </w:ins>
      <w:ins w:id="2444" w:author="maya" w:date="2020-09-13T15:20:00Z">
        <w:del w:id="2445" w:author="Stav Cohen" w:date="2020-09-14T16:34:00Z">
          <w:r w:rsidDel="00B37DC3">
            <w:rPr>
              <w:rFonts w:hint="cs"/>
              <w:sz w:val="28"/>
              <w:szCs w:val="28"/>
              <w:rtl/>
            </w:rPr>
            <w:delText xml:space="preserve"> כולל הצגת הארכיטקטורה שנבחרה, ההיפרפרמטרים וכו'</w:delText>
          </w:r>
        </w:del>
      </w:ins>
    </w:p>
    <w:p w14:paraId="0A087EAD" w14:textId="093725B2" w:rsidR="00B4709B" w:rsidDel="00B37DC3" w:rsidRDefault="00B4709B" w:rsidP="00B4709B">
      <w:pPr>
        <w:pStyle w:val="ListParagraph"/>
        <w:bidi/>
        <w:jc w:val="both"/>
        <w:rPr>
          <w:ins w:id="2446" w:author="maya" w:date="2020-09-13T15:19:00Z"/>
          <w:del w:id="2447" w:author="Stav Cohen" w:date="2020-09-14T16:34:00Z"/>
          <w:sz w:val="28"/>
          <w:szCs w:val="28"/>
          <w:rtl/>
        </w:rPr>
      </w:pPr>
      <w:ins w:id="2448" w:author="maya" w:date="2020-09-13T15:19:00Z">
        <w:del w:id="2449" w:author="Stav Cohen" w:date="2020-09-14T16:34:00Z">
          <w:r w:rsidDel="00B37DC3">
            <w:rPr>
              <w:rFonts w:hint="cs"/>
              <w:sz w:val="28"/>
              <w:szCs w:val="28"/>
              <w:rtl/>
            </w:rPr>
            <w:delText>בסיס הנתונים</w:delText>
          </w:r>
        </w:del>
      </w:ins>
    </w:p>
    <w:p w14:paraId="02F05FF5" w14:textId="60484C36" w:rsidR="00B4709B" w:rsidDel="00B37DC3" w:rsidRDefault="00B4709B" w:rsidP="00B4709B">
      <w:pPr>
        <w:pStyle w:val="ListParagraph"/>
        <w:bidi/>
        <w:jc w:val="both"/>
        <w:rPr>
          <w:ins w:id="2450" w:author="maya" w:date="2020-09-13T15:19:00Z"/>
          <w:del w:id="2451" w:author="Stav Cohen" w:date="2020-09-14T16:34:00Z"/>
          <w:sz w:val="28"/>
          <w:szCs w:val="28"/>
          <w:rtl/>
        </w:rPr>
      </w:pPr>
      <w:ins w:id="2452" w:author="maya" w:date="2020-09-13T15:19:00Z">
        <w:del w:id="2453" w:author="Stav Cohen" w:date="2020-09-14T16:34:00Z">
          <w:r w:rsidDel="00B37DC3">
            <w:rPr>
              <w:rFonts w:hint="cs"/>
              <w:sz w:val="28"/>
              <w:szCs w:val="28"/>
              <w:rtl/>
            </w:rPr>
            <w:delText>מימוש</w:delText>
          </w:r>
        </w:del>
      </w:ins>
    </w:p>
    <w:p w14:paraId="5A9DFAD1" w14:textId="3CE37635" w:rsidR="00B4709B" w:rsidDel="00B37DC3" w:rsidRDefault="00B4709B" w:rsidP="00B4709B">
      <w:pPr>
        <w:pStyle w:val="ListParagraph"/>
        <w:bidi/>
        <w:jc w:val="both"/>
        <w:rPr>
          <w:ins w:id="2454" w:author="maya" w:date="2020-09-13T15:19:00Z"/>
          <w:del w:id="2455" w:author="Stav Cohen" w:date="2020-09-14T16:34:00Z"/>
          <w:sz w:val="28"/>
          <w:szCs w:val="28"/>
          <w:rtl/>
        </w:rPr>
      </w:pPr>
      <w:ins w:id="2456" w:author="maya" w:date="2020-09-13T15:19:00Z">
        <w:del w:id="2457" w:author="Stav Cohen" w:date="2020-09-14T16:34:00Z">
          <w:r w:rsidDel="00B37DC3">
            <w:rPr>
              <w:rFonts w:hint="cs"/>
              <w:sz w:val="28"/>
              <w:szCs w:val="28"/>
              <w:rtl/>
            </w:rPr>
            <w:delText>תוצאות</w:delText>
          </w:r>
        </w:del>
      </w:ins>
    </w:p>
    <w:p w14:paraId="79AC0256" w14:textId="4E08944E" w:rsidR="00B4709B" w:rsidDel="00B37DC3" w:rsidRDefault="00B4709B" w:rsidP="00B4709B">
      <w:pPr>
        <w:pStyle w:val="ListParagraph"/>
        <w:bidi/>
        <w:jc w:val="both"/>
        <w:rPr>
          <w:ins w:id="2458" w:author="maya" w:date="2020-09-13T15:19:00Z"/>
          <w:del w:id="2459" w:author="Stav Cohen" w:date="2020-09-14T16:34:00Z"/>
          <w:sz w:val="28"/>
          <w:szCs w:val="28"/>
          <w:rtl/>
        </w:rPr>
      </w:pPr>
      <w:ins w:id="2460" w:author="maya" w:date="2020-09-13T15:19:00Z">
        <w:del w:id="2461" w:author="Stav Cohen" w:date="2020-09-14T16:34:00Z">
          <w:r w:rsidDel="00B37DC3">
            <w:rPr>
              <w:rFonts w:hint="cs"/>
              <w:sz w:val="28"/>
              <w:szCs w:val="28"/>
              <w:rtl/>
            </w:rPr>
            <w:delText>ניתוח התוצאות</w:delText>
          </w:r>
        </w:del>
      </w:ins>
    </w:p>
    <w:p w14:paraId="56E288FD" w14:textId="6A610B44" w:rsidR="00B4709B" w:rsidDel="00B37DC3" w:rsidRDefault="00B4709B" w:rsidP="00B4709B">
      <w:pPr>
        <w:pStyle w:val="ListParagraph"/>
        <w:bidi/>
        <w:jc w:val="both"/>
        <w:rPr>
          <w:ins w:id="2462" w:author="maya" w:date="2020-09-13T15:19:00Z"/>
          <w:del w:id="2463" w:author="Stav Cohen" w:date="2020-09-14T16:34:00Z"/>
          <w:sz w:val="28"/>
          <w:szCs w:val="28"/>
          <w:rtl/>
        </w:rPr>
      </w:pPr>
      <w:ins w:id="2464" w:author="maya" w:date="2020-09-13T15:19:00Z">
        <w:del w:id="2465" w:author="Stav Cohen" w:date="2020-09-14T16:34:00Z">
          <w:r w:rsidDel="00B37DC3">
            <w:rPr>
              <w:rFonts w:hint="cs"/>
              <w:sz w:val="28"/>
              <w:szCs w:val="28"/>
              <w:rtl/>
            </w:rPr>
            <w:delText>מסקנות</w:delText>
          </w:r>
        </w:del>
      </w:ins>
    </w:p>
    <w:p w14:paraId="4BAE338B" w14:textId="445485B8" w:rsidR="00B4709B" w:rsidDel="00B37DC3" w:rsidRDefault="00B4709B" w:rsidP="00B4709B">
      <w:pPr>
        <w:pStyle w:val="ListParagraph"/>
        <w:bidi/>
        <w:jc w:val="both"/>
        <w:rPr>
          <w:ins w:id="2466" w:author="maya" w:date="2020-09-13T15:18:00Z"/>
          <w:del w:id="2467" w:author="Stav Cohen" w:date="2020-09-14T16:34:00Z"/>
          <w:sz w:val="28"/>
          <w:szCs w:val="28"/>
          <w:rtl/>
        </w:rPr>
      </w:pPr>
      <w:ins w:id="2468" w:author="maya" w:date="2020-09-13T15:19:00Z">
        <w:del w:id="2469" w:author="Stav Cohen" w:date="2020-09-14T16:34:00Z">
          <w:r w:rsidDel="00B37DC3">
            <w:rPr>
              <w:rFonts w:hint="cs"/>
              <w:sz w:val="28"/>
              <w:szCs w:val="28"/>
              <w:rtl/>
            </w:rPr>
            <w:delText>סיכום היישום</w:delText>
          </w:r>
        </w:del>
      </w:ins>
    </w:p>
    <w:p w14:paraId="74FC28F8" w14:textId="799AC94B" w:rsidR="00B4709B" w:rsidDel="00B37DC3" w:rsidRDefault="00B4709B" w:rsidP="00B4709B">
      <w:pPr>
        <w:pStyle w:val="ListParagraph"/>
        <w:bidi/>
        <w:jc w:val="both"/>
        <w:rPr>
          <w:ins w:id="2470" w:author="maya" w:date="2020-09-13T15:18:00Z"/>
          <w:del w:id="2471" w:author="Stav Cohen" w:date="2020-09-14T16:34:00Z"/>
          <w:sz w:val="28"/>
          <w:szCs w:val="28"/>
          <w:rtl/>
        </w:rPr>
      </w:pPr>
    </w:p>
    <w:p w14:paraId="08BCAB42" w14:textId="2D8EB3C0" w:rsidR="005E5599" w:rsidDel="00B37DC3" w:rsidRDefault="0001223A" w:rsidP="00B4709B">
      <w:pPr>
        <w:pStyle w:val="ListParagraph"/>
        <w:bidi/>
        <w:jc w:val="both"/>
        <w:rPr>
          <w:del w:id="2472" w:author="Stav Cohen" w:date="2020-09-14T16:34:00Z"/>
          <w:moveFrom w:id="2473" w:author="Stav Cohen" w:date="2020-09-14T13:41:00Z"/>
          <w:sz w:val="28"/>
          <w:szCs w:val="28"/>
          <w:rtl/>
        </w:rPr>
      </w:pPr>
      <w:moveFromRangeStart w:id="2474" w:author="Stav Cohen" w:date="2020-09-14T13:41:00Z" w:name="move50983316"/>
      <w:moveFrom w:id="2475" w:author="Stav Cohen" w:date="2020-09-14T13:41:00Z">
        <w:del w:id="2476" w:author="Stav Cohen" w:date="2020-09-14T16:34:00Z">
          <w:r w:rsidRPr="00C83A18" w:rsidDel="00B37DC3">
            <w:rPr>
              <w:rFonts w:hint="cs"/>
              <w:sz w:val="28"/>
              <w:szCs w:val="28"/>
              <w:rtl/>
            </w:rPr>
            <w:delText xml:space="preserve">אחת הבעיות המרכזיות עליה דיברתי בסמינר זה הינה </w:delText>
          </w:r>
          <w:r w:rsidR="008F1912" w:rsidRPr="00C83A18" w:rsidDel="00B37DC3">
            <w:rPr>
              <w:rFonts w:hint="cs"/>
              <w:sz w:val="28"/>
              <w:szCs w:val="28"/>
              <w:rtl/>
            </w:rPr>
            <w:delText>בעיית זיהוי התמרורים בכביש</w:delText>
          </w:r>
          <w:r w:rsidR="00881348" w:rsidRPr="00C83A18" w:rsidDel="00B37DC3">
            <w:rPr>
              <w:rFonts w:hint="cs"/>
              <w:sz w:val="28"/>
              <w:szCs w:val="28"/>
              <w:rtl/>
            </w:rPr>
            <w:delText>.</w:delText>
          </w:r>
          <w:r w:rsidR="008F1912" w:rsidRPr="00C83A18" w:rsidDel="00B37DC3">
            <w:rPr>
              <w:rFonts w:hint="cs"/>
              <w:sz w:val="28"/>
              <w:szCs w:val="28"/>
              <w:rtl/>
            </w:rPr>
            <w:delText xml:space="preserve"> כל רכב אוטונומי חייב לדעת לזהות את כל התמרורים אשר יכולים להופיע בכביש על מנת שיכול לדעת כיצד להגיב אליהם</w:delText>
          </w:r>
          <w:r w:rsidR="00C83A18" w:rsidDel="00B37DC3">
            <w:rPr>
              <w:rFonts w:hint="cs"/>
              <w:sz w:val="28"/>
              <w:szCs w:val="28"/>
              <w:rtl/>
            </w:rPr>
            <w:delText>[10]</w:delText>
          </w:r>
          <w:r w:rsidR="00881348" w:rsidRPr="00C83A18" w:rsidDel="00B37DC3">
            <w:rPr>
              <w:rFonts w:hint="cs"/>
              <w:sz w:val="28"/>
              <w:szCs w:val="28"/>
              <w:rtl/>
            </w:rPr>
            <w:delText>.</w:delText>
          </w:r>
        </w:del>
      </w:moveFrom>
    </w:p>
    <w:p w14:paraId="4902AB83" w14:textId="5EC2134B" w:rsidR="00C83A18" w:rsidDel="00B37DC3" w:rsidRDefault="00C83A18" w:rsidP="00C83A18">
      <w:pPr>
        <w:pStyle w:val="ListParagraph"/>
        <w:bidi/>
        <w:jc w:val="both"/>
        <w:rPr>
          <w:del w:id="2477" w:author="Stav Cohen" w:date="2020-09-14T16:34:00Z"/>
          <w:moveFrom w:id="2478" w:author="Stav Cohen" w:date="2020-09-14T13:41:00Z"/>
          <w:sz w:val="28"/>
          <w:szCs w:val="28"/>
          <w:rtl/>
        </w:rPr>
      </w:pPr>
      <w:moveFrom w:id="2479" w:author="Stav Cohen" w:date="2020-09-14T13:41:00Z">
        <w:del w:id="2480" w:author="Stav Cohen" w:date="2020-09-14T16:34:00Z">
          <w:r w:rsidDel="00B37DC3">
            <w:rPr>
              <w:rFonts w:hint="cs"/>
              <w:sz w:val="28"/>
              <w:szCs w:val="28"/>
              <w:rtl/>
            </w:rPr>
            <w:delText>זיהוי התמרורים בדרך כלל מתבצע באמצעות המצלמות המותקנות ברכב האוטונומי עליהם מופעל אלגוריתם לזיהוי התמרורים, בשנים האחרונות ניכר שיפור משמעותי בדיוק הזיהוי של תמרורים באמצעות שימוש בטכנולוגית למידה עמוקה ורשתות נוירונים.</w:delText>
          </w:r>
        </w:del>
      </w:moveFrom>
    </w:p>
    <w:moveFromRangeEnd w:id="2474"/>
    <w:p w14:paraId="067AA4B3" w14:textId="1347AC05" w:rsidR="00C83A18" w:rsidDel="00036310" w:rsidRDefault="00C83A18" w:rsidP="00C83A18">
      <w:pPr>
        <w:pStyle w:val="ListParagraph"/>
        <w:bidi/>
        <w:jc w:val="both"/>
        <w:rPr>
          <w:del w:id="2481" w:author="Stav Cohen" w:date="2020-09-14T13:46:00Z"/>
          <w:sz w:val="28"/>
          <w:szCs w:val="28"/>
          <w:rtl/>
        </w:rPr>
      </w:pPr>
      <w:del w:id="2482" w:author="Stav Cohen" w:date="2020-09-14T13:46:00Z">
        <w:r w:rsidDel="00036310">
          <w:rPr>
            <w:rFonts w:hint="cs"/>
            <w:sz w:val="28"/>
            <w:szCs w:val="28"/>
            <w:rtl/>
          </w:rPr>
          <w:delText xml:space="preserve">לכן החלטתי לבנות מודל </w:delText>
        </w:r>
        <w:r w:rsidDel="00036310">
          <w:rPr>
            <w:sz w:val="28"/>
            <w:szCs w:val="28"/>
            <w:rtl/>
          </w:rPr>
          <w:delText>–</w:delText>
        </w:r>
        <w:r w:rsidDel="00036310">
          <w:rPr>
            <w:sz w:val="28"/>
            <w:szCs w:val="28"/>
          </w:rPr>
          <w:delText xml:space="preserve"> CNN</w:delText>
        </w:r>
        <w:r w:rsidDel="00036310">
          <w:rPr>
            <w:rFonts w:hint="cs"/>
            <w:sz w:val="28"/>
            <w:szCs w:val="28"/>
            <w:rtl/>
          </w:rPr>
          <w:delText xml:space="preserve"> לזיהוי תמרורים באמצעות הטכנולוגיה אשר סקרתי במהלך סמינר זה.</w:delText>
        </w:r>
      </w:del>
    </w:p>
    <w:p w14:paraId="2A0D0DEB" w14:textId="6E96B2A6" w:rsidR="00C83A18" w:rsidDel="000308E6" w:rsidRDefault="00C83A18" w:rsidP="00C83A18">
      <w:pPr>
        <w:pStyle w:val="ListParagraph"/>
        <w:bidi/>
        <w:jc w:val="both"/>
        <w:rPr>
          <w:del w:id="2483" w:author="Stav Cohen" w:date="2020-09-14T13:55:00Z"/>
          <w:sz w:val="28"/>
          <w:szCs w:val="28"/>
          <w:rtl/>
        </w:rPr>
      </w:pPr>
      <w:del w:id="2484" w:author="Stav Cohen" w:date="2020-09-14T13:55:00Z">
        <w:r w:rsidDel="000308E6">
          <w:rPr>
            <w:rFonts w:hint="cs"/>
            <w:sz w:val="28"/>
            <w:szCs w:val="28"/>
            <w:rtl/>
          </w:rPr>
          <w:delText>השתמשתי בבסיס הנתונים :</w:delText>
        </w:r>
      </w:del>
    </w:p>
    <w:p w14:paraId="51DBAE43" w14:textId="32A091E1" w:rsidR="00C83A18" w:rsidRPr="00C83A18" w:rsidDel="000308E6" w:rsidRDefault="00C83A18" w:rsidP="00C83A18">
      <w:pPr>
        <w:pStyle w:val="ListParagraph"/>
        <w:bidi/>
        <w:jc w:val="both"/>
        <w:rPr>
          <w:del w:id="2485" w:author="Stav Cohen" w:date="2020-09-14T13:55:00Z"/>
          <w:sz w:val="28"/>
          <w:szCs w:val="28"/>
          <w:rtl/>
        </w:rPr>
      </w:pPr>
      <w:del w:id="2486" w:author="Stav Cohen" w:date="2020-09-14T13:55:00Z">
        <w:r w:rsidDel="000308E6">
          <w:rPr>
            <w:rFonts w:hint="cs"/>
            <w:sz w:val="28"/>
            <w:szCs w:val="28"/>
            <w:rtl/>
          </w:rPr>
          <w:delText xml:space="preserve"> </w:delText>
        </w:r>
        <w:r w:rsidRPr="00C83A18" w:rsidDel="000308E6">
          <w:rPr>
            <w:sz w:val="28"/>
            <w:szCs w:val="28"/>
          </w:rPr>
          <w:delText>GTSRB - German Traffic Sign Recognition Benchmark</w:delText>
        </w:r>
      </w:del>
    </w:p>
    <w:p w14:paraId="73B91B86" w14:textId="19FE0121" w:rsidR="005E5599" w:rsidDel="000308E6" w:rsidRDefault="00C83A18" w:rsidP="00F30BC6">
      <w:pPr>
        <w:pStyle w:val="ListParagraph"/>
        <w:bidi/>
        <w:jc w:val="both"/>
        <w:rPr>
          <w:del w:id="2487" w:author="Stav Cohen" w:date="2020-09-14T13:55:00Z"/>
          <w:sz w:val="28"/>
          <w:szCs w:val="28"/>
          <w:rtl/>
        </w:rPr>
      </w:pPr>
      <w:del w:id="2488" w:author="Stav Cohen" w:date="2020-09-14T13:55:00Z">
        <w:r w:rsidDel="000308E6">
          <w:rPr>
            <w:rFonts w:hint="cs"/>
            <w:sz w:val="28"/>
            <w:szCs w:val="28"/>
            <w:rtl/>
          </w:rPr>
          <w:delText>אשר משומש גם במאמר 10 ברשימת המקורות.</w:delText>
        </w:r>
      </w:del>
    </w:p>
    <w:p w14:paraId="1F61E60F" w14:textId="1F412EF3" w:rsidR="00C83A18" w:rsidDel="000308E6" w:rsidRDefault="00C83A18" w:rsidP="00C83A18">
      <w:pPr>
        <w:pStyle w:val="ListParagraph"/>
        <w:bidi/>
        <w:jc w:val="both"/>
        <w:rPr>
          <w:del w:id="2489" w:author="Stav Cohen" w:date="2020-09-14T13:55:00Z"/>
          <w:sz w:val="28"/>
          <w:szCs w:val="28"/>
        </w:rPr>
      </w:pPr>
      <w:del w:id="2490" w:author="Stav Cohen" w:date="2020-09-14T13:55:00Z">
        <w:r w:rsidDel="000308E6">
          <w:rPr>
            <w:rFonts w:hint="cs"/>
            <w:sz w:val="28"/>
            <w:szCs w:val="28"/>
            <w:rtl/>
          </w:rPr>
          <w:delText>בסיס הנתונים הזה פורסם לשם שימוש בתחרות -</w:delText>
        </w:r>
        <w:r w:rsidDel="000308E6">
          <w:rPr>
            <w:sz w:val="28"/>
            <w:szCs w:val="28"/>
          </w:rPr>
          <w:delText>i</w:delText>
        </w:r>
        <w:r w:rsidDel="000308E6">
          <w:rPr>
            <w:rFonts w:ascii="Arial" w:hAnsi="Arial" w:cs="Arial"/>
            <w:sz w:val="21"/>
            <w:szCs w:val="21"/>
            <w:shd w:val="clear" w:color="auto" w:fill="FFFFFF"/>
          </w:rPr>
          <w:delText>nternational Joint Conference on Neural Networks</w:delText>
        </w:r>
      </w:del>
    </w:p>
    <w:p w14:paraId="09C38307" w14:textId="19D5A968" w:rsidR="005E5599" w:rsidDel="00B37DC3" w:rsidRDefault="00C83A18" w:rsidP="00F30BC6">
      <w:pPr>
        <w:pStyle w:val="ListParagraph"/>
        <w:bidi/>
        <w:jc w:val="both"/>
        <w:rPr>
          <w:del w:id="2491" w:author="Stav Cohen" w:date="2020-09-14T16:34:00Z"/>
          <w:sz w:val="28"/>
          <w:szCs w:val="28"/>
          <w:rtl/>
        </w:rPr>
      </w:pPr>
      <w:del w:id="2492" w:author="Stav Cohen" w:date="2020-09-14T13:55:00Z">
        <w:r w:rsidDel="000308E6">
          <w:rPr>
            <w:rFonts w:hint="cs"/>
            <w:sz w:val="28"/>
            <w:szCs w:val="28"/>
            <w:rtl/>
          </w:rPr>
          <w:delText>אשר נערכה בשנת 2011 ומטרתה היא להצליח ל</w:delText>
        </w:r>
        <w:r w:rsidR="002C6899" w:rsidDel="000308E6">
          <w:rPr>
            <w:rFonts w:hint="cs"/>
            <w:sz w:val="28"/>
            <w:szCs w:val="28"/>
            <w:rtl/>
          </w:rPr>
          <w:delText>בנות מודל אשר יצליח לדייק בזיהוי 43 סוגים שונים של תמרורים מתוך כ50 אלף תמונות שונות</w:delText>
        </w:r>
      </w:del>
      <w:del w:id="2493" w:author="Stav Cohen" w:date="2020-09-14T16:34:00Z">
        <w:r w:rsidR="002C6899" w:rsidDel="00B37DC3">
          <w:rPr>
            <w:rFonts w:hint="cs"/>
            <w:sz w:val="28"/>
            <w:szCs w:val="28"/>
            <w:rtl/>
          </w:rPr>
          <w:delText>.</w:delText>
        </w:r>
      </w:del>
    </w:p>
    <w:p w14:paraId="2C865226" w14:textId="76D6ABBE" w:rsidR="002C6899" w:rsidDel="007228B8" w:rsidRDefault="002C6899" w:rsidP="002C6899">
      <w:pPr>
        <w:pStyle w:val="ListParagraph"/>
        <w:bidi/>
        <w:jc w:val="center"/>
        <w:rPr>
          <w:del w:id="2494" w:author="Stav Cohen" w:date="2020-09-14T16:51:00Z"/>
          <w:moveFrom w:id="2495" w:author="Stav Cohen" w:date="2020-09-14T13:56:00Z"/>
          <w:sz w:val="28"/>
          <w:szCs w:val="28"/>
          <w:rtl/>
        </w:rPr>
      </w:pPr>
      <w:moveFromRangeStart w:id="2496" w:author="Stav Cohen" w:date="2020-09-14T13:56:00Z" w:name="move50984191"/>
      <w:moveFrom w:id="2497" w:author="Stav Cohen" w:date="2020-09-14T13:56:00Z">
        <w:del w:id="2498" w:author="Stav Cohen" w:date="2020-09-14T16:51:00Z">
          <w:r w:rsidRPr="002C6899" w:rsidDel="007228B8">
            <w:rPr>
              <w:rFonts w:cs="Arial"/>
              <w:noProof/>
              <w:sz w:val="28"/>
              <w:szCs w:val="28"/>
              <w:rtl/>
            </w:rPr>
            <w:drawing>
              <wp:inline distT="0" distB="0" distL="0" distR="0" wp14:anchorId="4A658EA9" wp14:editId="351EB30D">
                <wp:extent cx="3397857" cy="259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4891" cy="2618065"/>
                        </a:xfrm>
                        <a:prstGeom prst="rect">
                          <a:avLst/>
                        </a:prstGeom>
                      </pic:spPr>
                    </pic:pic>
                  </a:graphicData>
                </a:graphic>
              </wp:inline>
            </w:drawing>
          </w:r>
        </w:del>
      </w:moveFrom>
    </w:p>
    <w:p w14:paraId="380A54E5" w14:textId="061F2356" w:rsidR="002C6899" w:rsidDel="007228B8" w:rsidRDefault="002C6899" w:rsidP="002C6899">
      <w:pPr>
        <w:pStyle w:val="ListParagraph"/>
        <w:bidi/>
        <w:jc w:val="center"/>
        <w:rPr>
          <w:del w:id="2499" w:author="Stav Cohen" w:date="2020-09-14T16:51:00Z"/>
          <w:moveFrom w:id="2500" w:author="Stav Cohen" w:date="2020-09-14T13:56:00Z"/>
          <w:rtl/>
        </w:rPr>
      </w:pPr>
      <w:moveFrom w:id="2501" w:author="Stav Cohen" w:date="2020-09-14T13:56:00Z">
        <w:del w:id="2502" w:author="Stav Cohen" w:date="2020-09-14T16:51:00Z">
          <w:r w:rsidRPr="008017A7" w:rsidDel="007228B8">
            <w:rPr>
              <w:rFonts w:hint="cs"/>
              <w:rtl/>
            </w:rPr>
            <w:delText xml:space="preserve">תמונה מספר </w:delText>
          </w:r>
          <w:r w:rsidDel="007228B8">
            <w:rPr>
              <w:rFonts w:hint="cs"/>
              <w:rtl/>
            </w:rPr>
            <w:delText>35: המציגה חלק מסוגי התמרורים במסד הנתונים</w:delText>
          </w:r>
          <w:r w:rsidR="00EC5547" w:rsidDel="007228B8">
            <w:rPr>
              <w:rFonts w:hint="cs"/>
              <w:rtl/>
            </w:rPr>
            <w:delText>.</w:delText>
          </w:r>
        </w:del>
      </w:moveFrom>
    </w:p>
    <w:p w14:paraId="7F67ADE7" w14:textId="2618B381" w:rsidR="002C6899" w:rsidDel="007228B8" w:rsidRDefault="002C6899" w:rsidP="002C6899">
      <w:pPr>
        <w:pStyle w:val="ListParagraph"/>
        <w:bidi/>
        <w:jc w:val="both"/>
        <w:rPr>
          <w:del w:id="2503" w:author="Stav Cohen" w:date="2020-09-14T16:51:00Z"/>
          <w:moveFrom w:id="2504" w:author="Stav Cohen" w:date="2020-09-14T13:56:00Z"/>
          <w:sz w:val="28"/>
          <w:szCs w:val="28"/>
          <w:rtl/>
        </w:rPr>
      </w:pPr>
      <w:moveFrom w:id="2505" w:author="Stav Cohen" w:date="2020-09-14T13:56:00Z">
        <w:del w:id="2506" w:author="Stav Cohen" w:date="2020-09-14T16:51:00Z">
          <w:r w:rsidDel="007228B8">
            <w:rPr>
              <w:rFonts w:hint="cs"/>
              <w:sz w:val="28"/>
              <w:szCs w:val="28"/>
              <w:rtl/>
            </w:rPr>
            <w:delText>ניתן לראות בתמונה מספר 35 כמה קטגוריות שונות של תמרורים המופיעים במסד הנתונים עליו עבדתי לשם בניית המודל.</w:delText>
          </w:r>
        </w:del>
      </w:moveFrom>
    </w:p>
    <w:p w14:paraId="47877985" w14:textId="4F9806FC" w:rsidR="002C6899" w:rsidDel="007228B8" w:rsidRDefault="00C34A9B" w:rsidP="002C6899">
      <w:pPr>
        <w:pStyle w:val="ListParagraph"/>
        <w:bidi/>
        <w:jc w:val="both"/>
        <w:rPr>
          <w:del w:id="2507" w:author="Stav Cohen" w:date="2020-09-14T16:51:00Z"/>
          <w:moveFrom w:id="2508" w:author="Stav Cohen" w:date="2020-09-14T14:00:00Z"/>
          <w:sz w:val="28"/>
          <w:szCs w:val="28"/>
          <w:rtl/>
        </w:rPr>
      </w:pPr>
      <w:moveFromRangeStart w:id="2509" w:author="Stav Cohen" w:date="2020-09-14T14:00:00Z" w:name="move50984446"/>
      <w:moveFromRangeEnd w:id="2496"/>
      <w:moveFrom w:id="2510" w:author="Stav Cohen" w:date="2020-09-14T14:00:00Z">
        <w:del w:id="2511" w:author="Stav Cohen" w:date="2020-09-14T16:51:00Z">
          <w:r w:rsidDel="007228B8">
            <w:rPr>
              <w:rFonts w:hint="cs"/>
              <w:sz w:val="28"/>
              <w:szCs w:val="28"/>
              <w:rtl/>
            </w:rPr>
            <w:delText xml:space="preserve">החלטתי לבנות מודל פשוט של רשת נוירונים מסוג </w:delText>
          </w:r>
          <w:r w:rsidDel="007228B8">
            <w:rPr>
              <w:sz w:val="28"/>
              <w:szCs w:val="28"/>
              <w:rtl/>
            </w:rPr>
            <w:delText>–</w:delText>
          </w:r>
          <w:r w:rsidDel="007228B8">
            <w:rPr>
              <w:rFonts w:hint="cs"/>
              <w:sz w:val="28"/>
              <w:szCs w:val="28"/>
              <w:rtl/>
            </w:rPr>
            <w:delText xml:space="preserve"> </w:delText>
          </w:r>
          <w:r w:rsidDel="007228B8">
            <w:rPr>
              <w:sz w:val="28"/>
              <w:szCs w:val="28"/>
            </w:rPr>
            <w:delText>CNN</w:delText>
          </w:r>
          <w:r w:rsidDel="007228B8">
            <w:rPr>
              <w:rFonts w:hint="cs"/>
              <w:sz w:val="28"/>
              <w:szCs w:val="28"/>
              <w:rtl/>
            </w:rPr>
            <w:delText xml:space="preserve"> באמצעות שימוש בשפת התכנות </w:delText>
          </w:r>
          <w:r w:rsidDel="007228B8">
            <w:rPr>
              <w:sz w:val="28"/>
              <w:szCs w:val="28"/>
              <w:rtl/>
            </w:rPr>
            <w:delText>–</w:delText>
          </w:r>
          <w:r w:rsidDel="007228B8">
            <w:rPr>
              <w:sz w:val="28"/>
              <w:szCs w:val="28"/>
            </w:rPr>
            <w:delText xml:space="preserve"> Python</w:delText>
          </w:r>
          <w:r w:rsidDel="007228B8">
            <w:rPr>
              <w:rFonts w:hint="cs"/>
              <w:sz w:val="28"/>
              <w:szCs w:val="28"/>
              <w:rtl/>
            </w:rPr>
            <w:delText xml:space="preserve"> ושימוש עיקרי בספרייה </w:delText>
          </w:r>
          <w:r w:rsidDel="007228B8">
            <w:rPr>
              <w:sz w:val="28"/>
              <w:szCs w:val="28"/>
            </w:rPr>
            <w:delText>Tensorflow</w:delText>
          </w:r>
          <w:r w:rsidDel="007228B8">
            <w:rPr>
              <w:rFonts w:hint="cs"/>
              <w:sz w:val="28"/>
              <w:szCs w:val="28"/>
              <w:rtl/>
            </w:rPr>
            <w:delText xml:space="preserve"> תוך למידה מהספר המצוין במקור 12.</w:delText>
          </w:r>
        </w:del>
      </w:moveFrom>
    </w:p>
    <w:p w14:paraId="334DADDF" w14:textId="1650BECD" w:rsidR="001A5FA8" w:rsidDel="007228B8" w:rsidRDefault="001A5FA8" w:rsidP="001A5FA8">
      <w:pPr>
        <w:pStyle w:val="ListParagraph"/>
        <w:bidi/>
        <w:jc w:val="both"/>
        <w:rPr>
          <w:del w:id="2512" w:author="Stav Cohen" w:date="2020-09-14T16:51:00Z"/>
          <w:moveFrom w:id="2513" w:author="Stav Cohen" w:date="2020-09-14T14:00:00Z"/>
          <w:sz w:val="28"/>
          <w:szCs w:val="28"/>
          <w:rtl/>
        </w:rPr>
      </w:pPr>
    </w:p>
    <w:p w14:paraId="46141396" w14:textId="644786F3" w:rsidR="005F5522" w:rsidDel="007228B8" w:rsidRDefault="001A5FA8" w:rsidP="005F5522">
      <w:pPr>
        <w:pStyle w:val="ListParagraph"/>
        <w:bidi/>
        <w:jc w:val="both"/>
        <w:rPr>
          <w:del w:id="2514" w:author="Stav Cohen" w:date="2020-09-14T16:51:00Z"/>
          <w:moveFrom w:id="2515" w:author="Stav Cohen" w:date="2020-09-14T14:00:00Z"/>
          <w:sz w:val="28"/>
          <w:szCs w:val="28"/>
          <w:rtl/>
        </w:rPr>
      </w:pPr>
      <w:moveFrom w:id="2516" w:author="Stav Cohen" w:date="2020-09-14T14:00:00Z">
        <w:del w:id="2517" w:author="Stav Cohen" w:date="2020-09-14T16:51:00Z">
          <w:r w:rsidDel="007228B8">
            <w:rPr>
              <w:rFonts w:hint="cs"/>
              <w:sz w:val="28"/>
              <w:szCs w:val="28"/>
              <w:rtl/>
            </w:rPr>
            <w:delText xml:space="preserve">ביצעתי חלוקה של בסיס הנתונים </w:delText>
          </w:r>
          <w:r w:rsidR="005F5522" w:rsidDel="007228B8">
            <w:rPr>
              <w:rFonts w:hint="cs"/>
              <w:sz w:val="28"/>
              <w:szCs w:val="28"/>
              <w:rtl/>
            </w:rPr>
            <w:delText>כך ש80% מהנתונים ישמשו ל</w:delText>
          </w:r>
          <w:r w:rsidR="005F5522" w:rsidDel="007228B8">
            <w:rPr>
              <w:sz w:val="28"/>
              <w:szCs w:val="28"/>
            </w:rPr>
            <w:delText>Training Set</w:delText>
          </w:r>
          <w:r w:rsidR="005F5522" w:rsidDel="007228B8">
            <w:rPr>
              <w:rFonts w:hint="cs"/>
              <w:sz w:val="28"/>
              <w:szCs w:val="28"/>
              <w:rtl/>
            </w:rPr>
            <w:delText>, 20%</w:delText>
          </w:r>
          <w:r w:rsidR="005F5522" w:rsidDel="007228B8">
            <w:rPr>
              <w:rFonts w:hint="cs"/>
              <w:sz w:val="28"/>
              <w:szCs w:val="28"/>
            </w:rPr>
            <w:delText xml:space="preserve"> </w:delText>
          </w:r>
          <w:r w:rsidR="005F5522" w:rsidDel="007228B8">
            <w:rPr>
              <w:rFonts w:hint="cs"/>
              <w:sz w:val="28"/>
              <w:szCs w:val="28"/>
              <w:rtl/>
            </w:rPr>
            <w:delText>ישמשו ל</w:delText>
          </w:r>
          <w:r w:rsidR="005F5522" w:rsidDel="007228B8">
            <w:rPr>
              <w:sz w:val="28"/>
              <w:szCs w:val="28"/>
            </w:rPr>
            <w:delText>Validation Set</w:delText>
          </w:r>
          <w:r w:rsidR="005F5522" w:rsidDel="007228B8">
            <w:rPr>
              <w:rFonts w:hint="cs"/>
              <w:sz w:val="28"/>
              <w:szCs w:val="28"/>
              <w:rtl/>
            </w:rPr>
            <w:delText xml:space="preserve">, בנוסף השתמשתי בסט נתונים נוסף אשר נמצא בבסיס הנתונים לשם </w:delText>
          </w:r>
          <w:r w:rsidR="005F5522" w:rsidDel="007228B8">
            <w:rPr>
              <w:sz w:val="28"/>
              <w:szCs w:val="28"/>
            </w:rPr>
            <w:delText>Test Set</w:delText>
          </w:r>
          <w:r w:rsidR="005F5522" w:rsidDel="007228B8">
            <w:rPr>
              <w:rFonts w:hint="cs"/>
              <w:sz w:val="28"/>
              <w:szCs w:val="28"/>
              <w:rtl/>
            </w:rPr>
            <w:delText xml:space="preserve"> אשר באמצעותו אבחן את דיוק המודל "בעולם האמיתי"  לאחר שלב האימון. </w:delText>
          </w:r>
        </w:del>
      </w:moveFrom>
    </w:p>
    <w:p w14:paraId="0B403797" w14:textId="55B6FA6C" w:rsidR="005F5522" w:rsidDel="007228B8" w:rsidRDefault="005F5522" w:rsidP="005F5522">
      <w:pPr>
        <w:pStyle w:val="ListParagraph"/>
        <w:bidi/>
        <w:jc w:val="both"/>
        <w:rPr>
          <w:del w:id="2518" w:author="Stav Cohen" w:date="2020-09-14T16:51:00Z"/>
          <w:moveFrom w:id="2519" w:author="Stav Cohen" w:date="2020-09-14T14:00:00Z"/>
          <w:sz w:val="28"/>
          <w:szCs w:val="28"/>
          <w:rtl/>
        </w:rPr>
      </w:pPr>
      <w:moveFrom w:id="2520" w:author="Stav Cohen" w:date="2020-09-14T14:00:00Z">
        <w:del w:id="2521" w:author="Stav Cohen" w:date="2020-09-14T16:51:00Z">
          <w:r w:rsidDel="007228B8">
            <w:rPr>
              <w:rFonts w:hint="cs"/>
              <w:sz w:val="28"/>
              <w:szCs w:val="28"/>
              <w:rtl/>
            </w:rPr>
            <w:delText>כמות התמונות בכל סט:</w:delText>
          </w:r>
        </w:del>
      </w:moveFrom>
    </w:p>
    <w:p w14:paraId="39A14405" w14:textId="6AFD59C9" w:rsidR="005F5522" w:rsidDel="007228B8" w:rsidRDefault="005F5522" w:rsidP="005F5522">
      <w:pPr>
        <w:pStyle w:val="ListParagraph"/>
        <w:bidi/>
        <w:jc w:val="both"/>
        <w:rPr>
          <w:del w:id="2522" w:author="Stav Cohen" w:date="2020-09-14T16:51:00Z"/>
          <w:moveFrom w:id="2523" w:author="Stav Cohen" w:date="2020-09-14T14:00:00Z"/>
          <w:sz w:val="28"/>
          <w:szCs w:val="28"/>
          <w:rtl/>
        </w:rPr>
      </w:pPr>
      <w:moveFrom w:id="2524" w:author="Stav Cohen" w:date="2020-09-14T14:00:00Z">
        <w:del w:id="2525" w:author="Stav Cohen" w:date="2020-09-14T16:51:00Z">
          <w:r w:rsidDel="007228B8">
            <w:rPr>
              <w:sz w:val="28"/>
              <w:szCs w:val="28"/>
            </w:rPr>
            <w:delText>Training Set</w:delText>
          </w:r>
          <w:r w:rsidDel="007228B8">
            <w:rPr>
              <w:rFonts w:hint="cs"/>
              <w:sz w:val="28"/>
              <w:szCs w:val="28"/>
              <w:rtl/>
            </w:rPr>
            <w:delText xml:space="preserve"> </w:delText>
          </w:r>
          <w:r w:rsidDel="007228B8">
            <w:rPr>
              <w:sz w:val="28"/>
              <w:szCs w:val="28"/>
              <w:rtl/>
            </w:rPr>
            <w:delText>–</w:delText>
          </w:r>
          <w:r w:rsidDel="007228B8">
            <w:rPr>
              <w:rFonts w:hint="cs"/>
              <w:sz w:val="28"/>
              <w:szCs w:val="28"/>
              <w:rtl/>
            </w:rPr>
            <w:delText xml:space="preserve"> 31,367 תמונות.</w:delText>
          </w:r>
        </w:del>
      </w:moveFrom>
    </w:p>
    <w:p w14:paraId="7ABB3513" w14:textId="1BD6E0A0" w:rsidR="005F5522" w:rsidDel="007228B8" w:rsidRDefault="005F5522" w:rsidP="005F5522">
      <w:pPr>
        <w:pStyle w:val="ListParagraph"/>
        <w:bidi/>
        <w:jc w:val="both"/>
        <w:rPr>
          <w:del w:id="2526" w:author="Stav Cohen" w:date="2020-09-14T16:51:00Z"/>
          <w:moveFrom w:id="2527" w:author="Stav Cohen" w:date="2020-09-14T14:00:00Z"/>
          <w:sz w:val="28"/>
          <w:szCs w:val="28"/>
          <w:rtl/>
        </w:rPr>
      </w:pPr>
      <w:moveFrom w:id="2528" w:author="Stav Cohen" w:date="2020-09-14T14:00:00Z">
        <w:del w:id="2529" w:author="Stav Cohen" w:date="2020-09-14T16:51:00Z">
          <w:r w:rsidDel="007228B8">
            <w:rPr>
              <w:sz w:val="28"/>
              <w:szCs w:val="28"/>
            </w:rPr>
            <w:delText>Validation Set</w:delText>
          </w:r>
          <w:r w:rsidDel="007228B8">
            <w:rPr>
              <w:rFonts w:hint="cs"/>
              <w:sz w:val="28"/>
              <w:szCs w:val="28"/>
              <w:rtl/>
            </w:rPr>
            <w:delText xml:space="preserve"> </w:delText>
          </w:r>
          <w:r w:rsidDel="007228B8">
            <w:rPr>
              <w:sz w:val="28"/>
              <w:szCs w:val="28"/>
              <w:rtl/>
            </w:rPr>
            <w:delText>–</w:delText>
          </w:r>
          <w:r w:rsidDel="007228B8">
            <w:rPr>
              <w:rFonts w:hint="cs"/>
              <w:sz w:val="28"/>
              <w:szCs w:val="28"/>
              <w:rtl/>
            </w:rPr>
            <w:delText xml:space="preserve"> 7842 תמונות.</w:delText>
          </w:r>
        </w:del>
      </w:moveFrom>
    </w:p>
    <w:p w14:paraId="7AF0221E" w14:textId="6F148949" w:rsidR="005F5522" w:rsidDel="007228B8" w:rsidRDefault="005F5522" w:rsidP="005F5522">
      <w:pPr>
        <w:pStyle w:val="ListParagraph"/>
        <w:bidi/>
        <w:jc w:val="both"/>
        <w:rPr>
          <w:del w:id="2530" w:author="Stav Cohen" w:date="2020-09-14T16:51:00Z"/>
          <w:moveFrom w:id="2531" w:author="Stav Cohen" w:date="2020-09-14T14:00:00Z"/>
          <w:sz w:val="28"/>
          <w:szCs w:val="28"/>
          <w:rtl/>
        </w:rPr>
      </w:pPr>
      <w:moveFrom w:id="2532" w:author="Stav Cohen" w:date="2020-09-14T14:00:00Z">
        <w:del w:id="2533" w:author="Stav Cohen" w:date="2020-09-14T16:51:00Z">
          <w:r w:rsidDel="007228B8">
            <w:rPr>
              <w:sz w:val="28"/>
              <w:szCs w:val="28"/>
            </w:rPr>
            <w:delText>Test Set</w:delText>
          </w:r>
          <w:r w:rsidDel="007228B8">
            <w:rPr>
              <w:rFonts w:hint="cs"/>
              <w:sz w:val="28"/>
              <w:szCs w:val="28"/>
              <w:rtl/>
            </w:rPr>
            <w:delText xml:space="preserve"> </w:delText>
          </w:r>
          <w:r w:rsidDel="007228B8">
            <w:rPr>
              <w:sz w:val="28"/>
              <w:szCs w:val="28"/>
              <w:rtl/>
            </w:rPr>
            <w:delText>–</w:delText>
          </w:r>
          <w:r w:rsidDel="007228B8">
            <w:rPr>
              <w:rFonts w:hint="cs"/>
              <w:sz w:val="28"/>
              <w:szCs w:val="28"/>
              <w:rtl/>
            </w:rPr>
            <w:delText xml:space="preserve"> 12630 תמונות.</w:delText>
          </w:r>
        </w:del>
      </w:moveFrom>
    </w:p>
    <w:p w14:paraId="6959E1CA" w14:textId="29A6B867" w:rsidR="001A5FA8" w:rsidRPr="00842968" w:rsidDel="007228B8" w:rsidRDefault="005F5522" w:rsidP="00842968">
      <w:pPr>
        <w:pStyle w:val="ListParagraph"/>
        <w:bidi/>
        <w:jc w:val="both"/>
        <w:rPr>
          <w:del w:id="2534" w:author="Stav Cohen" w:date="2020-09-14T16:51:00Z"/>
          <w:moveFrom w:id="2535" w:author="Stav Cohen" w:date="2020-09-14T14:00:00Z"/>
          <w:sz w:val="28"/>
          <w:szCs w:val="28"/>
          <w:rtl/>
        </w:rPr>
      </w:pPr>
      <w:moveFrom w:id="2536" w:author="Stav Cohen" w:date="2020-09-14T14:00:00Z">
        <w:del w:id="2537" w:author="Stav Cohen" w:date="2020-09-14T16:51:00Z">
          <w:r w:rsidDel="007228B8">
            <w:rPr>
              <w:rFonts w:hint="cs"/>
              <w:sz w:val="28"/>
              <w:szCs w:val="28"/>
              <w:rtl/>
            </w:rPr>
            <w:delText xml:space="preserve">כמות הנתונים בבסיס הנתונים הזה דיי גדולה לכן לא השתמשתי בטכניקת ה </w:delText>
          </w:r>
          <w:r w:rsidDel="007228B8">
            <w:rPr>
              <w:sz w:val="28"/>
              <w:szCs w:val="28"/>
              <w:rtl/>
            </w:rPr>
            <w:delText>–</w:delText>
          </w:r>
          <w:r w:rsidDel="007228B8">
            <w:rPr>
              <w:rFonts w:hint="cs"/>
              <w:sz w:val="28"/>
              <w:szCs w:val="28"/>
              <w:rtl/>
            </w:rPr>
            <w:delText xml:space="preserve"> </w:delText>
          </w:r>
          <w:r w:rsidDel="007228B8">
            <w:rPr>
              <w:sz w:val="28"/>
              <w:szCs w:val="28"/>
            </w:rPr>
            <w:delText>Data Augmention</w:delText>
          </w:r>
          <w:r w:rsidDel="007228B8">
            <w:rPr>
              <w:rFonts w:hint="cs"/>
              <w:sz w:val="28"/>
              <w:szCs w:val="28"/>
              <w:rtl/>
            </w:rPr>
            <w:delText xml:space="preserve"> בהתחלה וגם לאחר אימון הרשת נראה שלא היה צורך בכך.</w:delText>
          </w:r>
        </w:del>
      </w:moveFrom>
    </w:p>
    <w:p w14:paraId="3837FD31" w14:textId="37C6C019" w:rsidR="00C34A9B" w:rsidDel="007228B8" w:rsidRDefault="00C34A9B" w:rsidP="00C34A9B">
      <w:pPr>
        <w:pStyle w:val="ListParagraph"/>
        <w:bidi/>
        <w:jc w:val="both"/>
        <w:rPr>
          <w:del w:id="2538" w:author="Stav Cohen" w:date="2020-09-14T16:51:00Z"/>
          <w:moveFrom w:id="2539" w:author="Stav Cohen" w:date="2020-09-14T14:00:00Z"/>
          <w:sz w:val="28"/>
          <w:szCs w:val="28"/>
          <w:rtl/>
        </w:rPr>
      </w:pPr>
      <w:moveFrom w:id="2540" w:author="Stav Cohen" w:date="2020-09-14T14:00:00Z">
        <w:del w:id="2541" w:author="Stav Cohen" w:date="2020-09-14T16:51:00Z">
          <w:r w:rsidDel="007228B8">
            <w:rPr>
              <w:rFonts w:hint="cs"/>
              <w:sz w:val="28"/>
              <w:szCs w:val="28"/>
              <w:rtl/>
            </w:rPr>
            <w:delText>ארכיטקטורה המודל שבניתי דיי פשוטה אתאר אותה:</w:delText>
          </w:r>
        </w:del>
      </w:moveFrom>
    </w:p>
    <w:p w14:paraId="56F90F79" w14:textId="68658BA1" w:rsidR="00C34A9B" w:rsidDel="007228B8" w:rsidRDefault="00C34A9B" w:rsidP="00C34A9B">
      <w:pPr>
        <w:pStyle w:val="ListParagraph"/>
        <w:numPr>
          <w:ilvl w:val="0"/>
          <w:numId w:val="3"/>
        </w:numPr>
        <w:bidi/>
        <w:jc w:val="both"/>
        <w:rPr>
          <w:del w:id="2542" w:author="Stav Cohen" w:date="2020-09-14T16:51:00Z"/>
          <w:moveFrom w:id="2543" w:author="Stav Cohen" w:date="2020-09-14T14:00:00Z"/>
          <w:sz w:val="28"/>
          <w:szCs w:val="28"/>
        </w:rPr>
      </w:pPr>
      <w:moveFrom w:id="2544" w:author="Stav Cohen" w:date="2020-09-14T14:00:00Z">
        <w:del w:id="2545" w:author="Stav Cohen" w:date="2020-09-14T16:51:00Z">
          <w:r w:rsidDel="007228B8">
            <w:rPr>
              <w:rFonts w:hint="cs"/>
              <w:sz w:val="28"/>
              <w:szCs w:val="28"/>
              <w:rtl/>
            </w:rPr>
            <w:delText>שכבת קונבולוציה עם 64 פילטרים, גודל פילטר 3</w:delText>
          </w:r>
          <w:r w:rsidDel="007228B8">
            <w:rPr>
              <w:rFonts w:hint="cs"/>
              <w:sz w:val="28"/>
              <w:szCs w:val="28"/>
            </w:rPr>
            <w:delText>X</w:delText>
          </w:r>
          <w:r w:rsidDel="007228B8">
            <w:rPr>
              <w:rFonts w:hint="cs"/>
              <w:sz w:val="28"/>
              <w:szCs w:val="28"/>
              <w:rtl/>
            </w:rPr>
            <w:delText xml:space="preserve">3, </w:delText>
          </w:r>
          <w:r w:rsidDel="007228B8">
            <w:rPr>
              <w:sz w:val="28"/>
              <w:szCs w:val="28"/>
            </w:rPr>
            <w:delText>ReLu</w:delText>
          </w:r>
          <w:r w:rsidDel="007228B8">
            <w:rPr>
              <w:rFonts w:hint="cs"/>
              <w:sz w:val="28"/>
              <w:szCs w:val="28"/>
              <w:rtl/>
            </w:rPr>
            <w:delText xml:space="preserve"> כפונקציית אקטיבציה.</w:delText>
          </w:r>
        </w:del>
      </w:moveFrom>
    </w:p>
    <w:p w14:paraId="2BD38A85" w14:textId="53B2201C" w:rsidR="00C34A9B" w:rsidDel="007228B8" w:rsidRDefault="00C34A9B" w:rsidP="00C34A9B">
      <w:pPr>
        <w:pStyle w:val="ListParagraph"/>
        <w:numPr>
          <w:ilvl w:val="0"/>
          <w:numId w:val="3"/>
        </w:numPr>
        <w:bidi/>
        <w:jc w:val="both"/>
        <w:rPr>
          <w:del w:id="2546" w:author="Stav Cohen" w:date="2020-09-14T16:51:00Z"/>
          <w:moveFrom w:id="2547" w:author="Stav Cohen" w:date="2020-09-14T14:00:00Z"/>
          <w:sz w:val="28"/>
          <w:szCs w:val="28"/>
        </w:rPr>
      </w:pPr>
      <w:moveFrom w:id="2548" w:author="Stav Cohen" w:date="2020-09-14T14:00:00Z">
        <w:del w:id="2549" w:author="Stav Cohen" w:date="2020-09-14T16:51:00Z">
          <w:r w:rsidDel="007228B8">
            <w:rPr>
              <w:rFonts w:hint="cs"/>
              <w:sz w:val="28"/>
              <w:szCs w:val="28"/>
              <w:rtl/>
            </w:rPr>
            <w:delText xml:space="preserve">שכבת </w:delText>
          </w:r>
          <w:r w:rsidDel="007228B8">
            <w:rPr>
              <w:sz w:val="28"/>
              <w:szCs w:val="28"/>
            </w:rPr>
            <w:delText>MaxPooling</w:delText>
          </w:r>
          <w:r w:rsidDel="007228B8">
            <w:rPr>
              <w:rFonts w:hint="cs"/>
              <w:sz w:val="28"/>
              <w:szCs w:val="28"/>
              <w:rtl/>
            </w:rPr>
            <w:delText xml:space="preserve"> בגודל 2</w:delText>
          </w:r>
          <w:r w:rsidDel="007228B8">
            <w:rPr>
              <w:rFonts w:hint="cs"/>
              <w:sz w:val="28"/>
              <w:szCs w:val="28"/>
            </w:rPr>
            <w:delText>X</w:delText>
          </w:r>
          <w:r w:rsidDel="007228B8">
            <w:rPr>
              <w:rFonts w:hint="cs"/>
              <w:sz w:val="28"/>
              <w:szCs w:val="28"/>
              <w:rtl/>
            </w:rPr>
            <w:delText>2.</w:delText>
          </w:r>
        </w:del>
      </w:moveFrom>
    </w:p>
    <w:p w14:paraId="6D75E9EE" w14:textId="11239A47" w:rsidR="00C34A9B" w:rsidDel="007228B8" w:rsidRDefault="00C34A9B" w:rsidP="00C34A9B">
      <w:pPr>
        <w:pStyle w:val="ListParagraph"/>
        <w:numPr>
          <w:ilvl w:val="0"/>
          <w:numId w:val="3"/>
        </w:numPr>
        <w:bidi/>
        <w:jc w:val="both"/>
        <w:rPr>
          <w:del w:id="2550" w:author="Stav Cohen" w:date="2020-09-14T16:51:00Z"/>
          <w:moveFrom w:id="2551" w:author="Stav Cohen" w:date="2020-09-14T14:00:00Z"/>
          <w:sz w:val="28"/>
          <w:szCs w:val="28"/>
        </w:rPr>
      </w:pPr>
      <w:moveFrom w:id="2552" w:author="Stav Cohen" w:date="2020-09-14T14:00:00Z">
        <w:del w:id="2553" w:author="Stav Cohen" w:date="2020-09-14T16:51:00Z">
          <w:r w:rsidDel="007228B8">
            <w:rPr>
              <w:rFonts w:hint="cs"/>
              <w:sz w:val="28"/>
              <w:szCs w:val="28"/>
              <w:rtl/>
            </w:rPr>
            <w:delText>שכבת קונבולוציה עם 128 פילטרים, גודל פילטר 3</w:delText>
          </w:r>
          <w:r w:rsidDel="007228B8">
            <w:rPr>
              <w:rFonts w:hint="cs"/>
              <w:sz w:val="28"/>
              <w:szCs w:val="28"/>
            </w:rPr>
            <w:delText>X</w:delText>
          </w:r>
          <w:r w:rsidDel="007228B8">
            <w:rPr>
              <w:rFonts w:hint="cs"/>
              <w:sz w:val="28"/>
              <w:szCs w:val="28"/>
              <w:rtl/>
            </w:rPr>
            <w:delText xml:space="preserve">3, </w:delText>
          </w:r>
          <w:r w:rsidDel="007228B8">
            <w:rPr>
              <w:sz w:val="28"/>
              <w:szCs w:val="28"/>
            </w:rPr>
            <w:delText>ReLu</w:delText>
          </w:r>
          <w:r w:rsidDel="007228B8">
            <w:rPr>
              <w:rFonts w:hint="cs"/>
              <w:sz w:val="28"/>
              <w:szCs w:val="28"/>
              <w:rtl/>
            </w:rPr>
            <w:delText xml:space="preserve"> כפונקציית אקטיבציה.</w:delText>
          </w:r>
        </w:del>
      </w:moveFrom>
    </w:p>
    <w:p w14:paraId="5F9C3297" w14:textId="3E6C5064" w:rsidR="00C34A9B" w:rsidDel="007228B8" w:rsidRDefault="00C34A9B" w:rsidP="00C34A9B">
      <w:pPr>
        <w:pStyle w:val="ListParagraph"/>
        <w:numPr>
          <w:ilvl w:val="0"/>
          <w:numId w:val="3"/>
        </w:numPr>
        <w:bidi/>
        <w:jc w:val="both"/>
        <w:rPr>
          <w:del w:id="2554" w:author="Stav Cohen" w:date="2020-09-14T16:51:00Z"/>
          <w:moveFrom w:id="2555" w:author="Stav Cohen" w:date="2020-09-14T14:00:00Z"/>
          <w:sz w:val="28"/>
          <w:szCs w:val="28"/>
        </w:rPr>
      </w:pPr>
      <w:moveFrom w:id="2556" w:author="Stav Cohen" w:date="2020-09-14T14:00:00Z">
        <w:del w:id="2557" w:author="Stav Cohen" w:date="2020-09-14T16:51:00Z">
          <w:r w:rsidDel="007228B8">
            <w:rPr>
              <w:rFonts w:hint="cs"/>
              <w:sz w:val="28"/>
              <w:szCs w:val="28"/>
              <w:rtl/>
            </w:rPr>
            <w:delText xml:space="preserve">שכבת </w:delText>
          </w:r>
          <w:r w:rsidDel="007228B8">
            <w:rPr>
              <w:sz w:val="28"/>
              <w:szCs w:val="28"/>
            </w:rPr>
            <w:delText xml:space="preserve">MaxPooling </w:delText>
          </w:r>
          <w:r w:rsidDel="007228B8">
            <w:rPr>
              <w:rFonts w:hint="cs"/>
              <w:sz w:val="28"/>
              <w:szCs w:val="28"/>
              <w:rtl/>
            </w:rPr>
            <w:delText xml:space="preserve"> בגודל 2</w:delText>
          </w:r>
          <w:r w:rsidDel="007228B8">
            <w:rPr>
              <w:rFonts w:hint="cs"/>
              <w:sz w:val="28"/>
              <w:szCs w:val="28"/>
            </w:rPr>
            <w:delText>X</w:delText>
          </w:r>
          <w:r w:rsidDel="007228B8">
            <w:rPr>
              <w:rFonts w:hint="cs"/>
              <w:sz w:val="28"/>
              <w:szCs w:val="28"/>
              <w:rtl/>
            </w:rPr>
            <w:delText>.2</w:delText>
          </w:r>
        </w:del>
      </w:moveFrom>
    </w:p>
    <w:p w14:paraId="064DB0B0" w14:textId="4990674D" w:rsidR="00C34A9B" w:rsidDel="007228B8" w:rsidRDefault="00C34A9B" w:rsidP="00C34A9B">
      <w:pPr>
        <w:pStyle w:val="ListParagraph"/>
        <w:numPr>
          <w:ilvl w:val="0"/>
          <w:numId w:val="3"/>
        </w:numPr>
        <w:bidi/>
        <w:jc w:val="both"/>
        <w:rPr>
          <w:del w:id="2558" w:author="Stav Cohen" w:date="2020-09-14T16:51:00Z"/>
          <w:moveFrom w:id="2559" w:author="Stav Cohen" w:date="2020-09-14T14:00:00Z"/>
          <w:sz w:val="28"/>
          <w:szCs w:val="28"/>
        </w:rPr>
      </w:pPr>
      <w:moveFrom w:id="2560" w:author="Stav Cohen" w:date="2020-09-14T14:00:00Z">
        <w:del w:id="2561" w:author="Stav Cohen" w:date="2020-09-14T16:51:00Z">
          <w:r w:rsidDel="007228B8">
            <w:rPr>
              <w:rFonts w:hint="cs"/>
              <w:sz w:val="28"/>
              <w:szCs w:val="28"/>
              <w:rtl/>
            </w:rPr>
            <w:delText>שכבת קונבולוציה עם 128 פילטרים, גודל פילטר 3</w:delText>
          </w:r>
          <w:r w:rsidDel="007228B8">
            <w:rPr>
              <w:rFonts w:hint="cs"/>
              <w:sz w:val="28"/>
              <w:szCs w:val="28"/>
            </w:rPr>
            <w:delText>X</w:delText>
          </w:r>
          <w:r w:rsidDel="007228B8">
            <w:rPr>
              <w:rFonts w:hint="cs"/>
              <w:sz w:val="28"/>
              <w:szCs w:val="28"/>
              <w:rtl/>
            </w:rPr>
            <w:delText xml:space="preserve">3, </w:delText>
          </w:r>
          <w:r w:rsidDel="007228B8">
            <w:rPr>
              <w:sz w:val="28"/>
              <w:szCs w:val="28"/>
            </w:rPr>
            <w:delText>ReLu</w:delText>
          </w:r>
          <w:r w:rsidDel="007228B8">
            <w:rPr>
              <w:rFonts w:hint="cs"/>
              <w:sz w:val="28"/>
              <w:szCs w:val="28"/>
              <w:rtl/>
            </w:rPr>
            <w:delText xml:space="preserve"> כפונקציית אקטיבציה.</w:delText>
          </w:r>
        </w:del>
      </w:moveFrom>
    </w:p>
    <w:p w14:paraId="6D7FFDA4" w14:textId="051B4071" w:rsidR="00C34A9B" w:rsidDel="007228B8" w:rsidRDefault="00C34A9B" w:rsidP="00C34A9B">
      <w:pPr>
        <w:pStyle w:val="ListParagraph"/>
        <w:numPr>
          <w:ilvl w:val="0"/>
          <w:numId w:val="3"/>
        </w:numPr>
        <w:bidi/>
        <w:jc w:val="both"/>
        <w:rPr>
          <w:del w:id="2562" w:author="Stav Cohen" w:date="2020-09-14T16:51:00Z"/>
          <w:moveFrom w:id="2563" w:author="Stav Cohen" w:date="2020-09-14T14:00:00Z"/>
          <w:sz w:val="28"/>
          <w:szCs w:val="28"/>
        </w:rPr>
      </w:pPr>
      <w:moveFrom w:id="2564" w:author="Stav Cohen" w:date="2020-09-14T14:00:00Z">
        <w:del w:id="2565" w:author="Stav Cohen" w:date="2020-09-14T16:51:00Z">
          <w:r w:rsidDel="007228B8">
            <w:rPr>
              <w:rFonts w:hint="cs"/>
              <w:sz w:val="28"/>
              <w:szCs w:val="28"/>
              <w:rtl/>
            </w:rPr>
            <w:delText xml:space="preserve">שכבת </w:delText>
          </w:r>
          <w:r w:rsidDel="007228B8">
            <w:rPr>
              <w:sz w:val="28"/>
              <w:szCs w:val="28"/>
            </w:rPr>
            <w:delText>MaxPooling</w:delText>
          </w:r>
          <w:r w:rsidDel="007228B8">
            <w:rPr>
              <w:rFonts w:hint="cs"/>
              <w:sz w:val="28"/>
              <w:szCs w:val="28"/>
              <w:rtl/>
            </w:rPr>
            <w:delText xml:space="preserve"> בגודל 2</w:delText>
          </w:r>
          <w:r w:rsidDel="007228B8">
            <w:rPr>
              <w:rFonts w:hint="cs"/>
              <w:sz w:val="28"/>
              <w:szCs w:val="28"/>
            </w:rPr>
            <w:delText>X</w:delText>
          </w:r>
          <w:r w:rsidDel="007228B8">
            <w:rPr>
              <w:rFonts w:hint="cs"/>
              <w:sz w:val="28"/>
              <w:szCs w:val="28"/>
              <w:rtl/>
            </w:rPr>
            <w:delText>2.</w:delText>
          </w:r>
        </w:del>
      </w:moveFrom>
    </w:p>
    <w:p w14:paraId="62327523" w14:textId="73204183" w:rsidR="00C34A9B" w:rsidDel="007228B8" w:rsidRDefault="00C34A9B" w:rsidP="00C34A9B">
      <w:pPr>
        <w:pStyle w:val="ListParagraph"/>
        <w:numPr>
          <w:ilvl w:val="0"/>
          <w:numId w:val="3"/>
        </w:numPr>
        <w:bidi/>
        <w:jc w:val="both"/>
        <w:rPr>
          <w:del w:id="2566" w:author="Stav Cohen" w:date="2020-09-14T16:51:00Z"/>
          <w:moveFrom w:id="2567" w:author="Stav Cohen" w:date="2020-09-14T14:00:00Z"/>
          <w:sz w:val="28"/>
          <w:szCs w:val="28"/>
        </w:rPr>
      </w:pPr>
      <w:moveFrom w:id="2568" w:author="Stav Cohen" w:date="2020-09-14T14:00:00Z">
        <w:del w:id="2569" w:author="Stav Cohen" w:date="2020-09-14T16:51:00Z">
          <w:r w:rsidDel="007228B8">
            <w:rPr>
              <w:rFonts w:hint="cs"/>
              <w:sz w:val="28"/>
              <w:szCs w:val="28"/>
              <w:rtl/>
            </w:rPr>
            <w:delText xml:space="preserve">שכבת </w:delText>
          </w:r>
          <w:r w:rsidDel="007228B8">
            <w:rPr>
              <w:sz w:val="28"/>
              <w:szCs w:val="28"/>
            </w:rPr>
            <w:delText>Dropout</w:delText>
          </w:r>
          <w:r w:rsidDel="007228B8">
            <w:rPr>
              <w:rFonts w:hint="cs"/>
              <w:sz w:val="28"/>
              <w:szCs w:val="28"/>
              <w:rtl/>
            </w:rPr>
            <w:delText xml:space="preserve"> עם הסתברות </w:delText>
          </w:r>
          <w:r w:rsidDel="007228B8">
            <w:rPr>
              <w:sz w:val="28"/>
              <w:szCs w:val="28"/>
            </w:rPr>
            <w:delText xml:space="preserve">P=0.5 </w:delText>
          </w:r>
          <w:r w:rsidDel="007228B8">
            <w:rPr>
              <w:rFonts w:hint="cs"/>
              <w:sz w:val="28"/>
              <w:szCs w:val="28"/>
              <w:rtl/>
            </w:rPr>
            <w:delText>.</w:delText>
          </w:r>
        </w:del>
      </w:moveFrom>
    </w:p>
    <w:p w14:paraId="44C4A398" w14:textId="5D1FC4D5" w:rsidR="00C34A9B" w:rsidDel="007228B8" w:rsidRDefault="001A5FA8" w:rsidP="00C34A9B">
      <w:pPr>
        <w:pStyle w:val="ListParagraph"/>
        <w:numPr>
          <w:ilvl w:val="0"/>
          <w:numId w:val="3"/>
        </w:numPr>
        <w:bidi/>
        <w:jc w:val="both"/>
        <w:rPr>
          <w:del w:id="2570" w:author="Stav Cohen" w:date="2020-09-14T16:51:00Z"/>
          <w:moveFrom w:id="2571" w:author="Stav Cohen" w:date="2020-09-14T14:00:00Z"/>
          <w:sz w:val="28"/>
          <w:szCs w:val="28"/>
        </w:rPr>
      </w:pPr>
      <w:moveFrom w:id="2572" w:author="Stav Cohen" w:date="2020-09-14T14:00:00Z">
        <w:del w:id="2573" w:author="Stav Cohen" w:date="2020-09-14T16:51:00Z">
          <w:r w:rsidDel="007228B8">
            <w:rPr>
              <w:rFonts w:hint="cs"/>
              <w:sz w:val="28"/>
              <w:szCs w:val="28"/>
              <w:rtl/>
            </w:rPr>
            <w:delText>שכבת נוירונים</w:delText>
          </w:r>
          <w:r w:rsidDel="007228B8">
            <w:rPr>
              <w:sz w:val="28"/>
              <w:szCs w:val="28"/>
            </w:rPr>
            <w:delText xml:space="preserve"> </w:delText>
          </w:r>
          <w:r w:rsidDel="007228B8">
            <w:rPr>
              <w:rFonts w:hint="cs"/>
              <w:sz w:val="28"/>
              <w:szCs w:val="28"/>
              <w:rtl/>
            </w:rPr>
            <w:delText xml:space="preserve">מסוג </w:delText>
          </w:r>
          <w:r w:rsidDel="007228B8">
            <w:rPr>
              <w:sz w:val="28"/>
              <w:szCs w:val="28"/>
            </w:rPr>
            <w:delText>Dense</w:delText>
          </w:r>
          <w:r w:rsidDel="007228B8">
            <w:rPr>
              <w:rFonts w:hint="cs"/>
              <w:sz w:val="28"/>
              <w:szCs w:val="28"/>
              <w:rtl/>
            </w:rPr>
            <w:delText xml:space="preserve"> עם 512 נוירונים, </w:delText>
          </w:r>
          <w:r w:rsidDel="007228B8">
            <w:rPr>
              <w:sz w:val="28"/>
              <w:szCs w:val="28"/>
            </w:rPr>
            <w:delText>ReLu</w:delText>
          </w:r>
          <w:r w:rsidDel="007228B8">
            <w:rPr>
              <w:rFonts w:hint="cs"/>
              <w:sz w:val="28"/>
              <w:szCs w:val="28"/>
              <w:rtl/>
            </w:rPr>
            <w:delText xml:space="preserve"> כפונקציית אקטיבציה.</w:delText>
          </w:r>
        </w:del>
      </w:moveFrom>
    </w:p>
    <w:p w14:paraId="46C4DCEE" w14:textId="7418527C" w:rsidR="001A5FA8" w:rsidDel="007228B8" w:rsidRDefault="001A5FA8" w:rsidP="00842968">
      <w:pPr>
        <w:pStyle w:val="ListParagraph"/>
        <w:numPr>
          <w:ilvl w:val="0"/>
          <w:numId w:val="3"/>
        </w:numPr>
        <w:bidi/>
        <w:jc w:val="both"/>
        <w:rPr>
          <w:del w:id="2574" w:author="Stav Cohen" w:date="2020-09-14T16:51:00Z"/>
          <w:moveFrom w:id="2575" w:author="Stav Cohen" w:date="2020-09-14T14:00:00Z"/>
          <w:sz w:val="28"/>
          <w:szCs w:val="28"/>
        </w:rPr>
      </w:pPr>
      <w:moveFrom w:id="2576" w:author="Stav Cohen" w:date="2020-09-14T14:00:00Z">
        <w:del w:id="2577" w:author="Stav Cohen" w:date="2020-09-14T16:51:00Z">
          <w:r w:rsidDel="007228B8">
            <w:rPr>
              <w:rFonts w:hint="cs"/>
              <w:sz w:val="28"/>
              <w:szCs w:val="28"/>
              <w:rtl/>
            </w:rPr>
            <w:delText xml:space="preserve">שכבת נוירונים אחרונה מסוג </w:delText>
          </w:r>
          <w:r w:rsidDel="007228B8">
            <w:rPr>
              <w:sz w:val="28"/>
              <w:szCs w:val="28"/>
            </w:rPr>
            <w:delText>Dense</w:delText>
          </w:r>
          <w:r w:rsidDel="007228B8">
            <w:rPr>
              <w:rFonts w:hint="cs"/>
              <w:sz w:val="28"/>
              <w:szCs w:val="28"/>
              <w:rtl/>
            </w:rPr>
            <w:delText xml:space="preserve"> עם 43 נוירונים המתאימה ל43 סוגי התמרורים.</w:delText>
          </w:r>
        </w:del>
      </w:moveFrom>
    </w:p>
    <w:moveFromRangeEnd w:id="2509"/>
    <w:p w14:paraId="095C60B8" w14:textId="7815DE02" w:rsidR="00842968" w:rsidRPr="00842968" w:rsidDel="0078659E" w:rsidRDefault="00842968" w:rsidP="00842968">
      <w:pPr>
        <w:pStyle w:val="ListParagraph"/>
        <w:bidi/>
        <w:jc w:val="both"/>
        <w:rPr>
          <w:del w:id="2578" w:author="Stav Cohen" w:date="2020-09-14T15:59:00Z"/>
          <w:sz w:val="28"/>
          <w:szCs w:val="28"/>
          <w:rtl/>
        </w:rPr>
      </w:pPr>
    </w:p>
    <w:p w14:paraId="37F7268C" w14:textId="665F8ECE" w:rsidR="00842968" w:rsidDel="0078659E" w:rsidRDefault="005F5522" w:rsidP="00842968">
      <w:pPr>
        <w:pStyle w:val="ListParagraph"/>
        <w:bidi/>
        <w:jc w:val="both"/>
        <w:rPr>
          <w:del w:id="2579" w:author="Stav Cohen" w:date="2020-09-14T15:59:00Z"/>
          <w:sz w:val="28"/>
          <w:szCs w:val="28"/>
          <w:rtl/>
        </w:rPr>
      </w:pPr>
      <w:del w:id="2580" w:author="Stav Cohen" w:date="2020-09-14T15:59:00Z">
        <w:r w:rsidDel="0078659E">
          <w:rPr>
            <w:rFonts w:hint="cs"/>
            <w:sz w:val="28"/>
            <w:szCs w:val="28"/>
            <w:rtl/>
          </w:rPr>
          <w:delText>אימנתי את המודל למשך</w:delText>
        </w:r>
        <w:r w:rsidDel="0078659E">
          <w:rPr>
            <w:sz w:val="28"/>
            <w:szCs w:val="28"/>
          </w:rPr>
          <w:delText xml:space="preserve"> </w:delText>
        </w:r>
        <w:r w:rsidDel="0078659E">
          <w:rPr>
            <w:rFonts w:hint="cs"/>
            <w:sz w:val="28"/>
            <w:szCs w:val="28"/>
            <w:rtl/>
          </w:rPr>
          <w:delText xml:space="preserve"> 20 </w:delText>
        </w:r>
        <w:r w:rsidDel="0078659E">
          <w:rPr>
            <w:sz w:val="28"/>
            <w:szCs w:val="28"/>
          </w:rPr>
          <w:delText>Epochs</w:delText>
        </w:r>
        <w:r w:rsidDel="0078659E">
          <w:rPr>
            <w:rFonts w:hint="cs"/>
            <w:sz w:val="28"/>
            <w:szCs w:val="28"/>
            <w:rtl/>
          </w:rPr>
          <w:delText xml:space="preserve"> </w:delText>
        </w:r>
        <w:commentRangeStart w:id="2581"/>
        <w:r w:rsidDel="0078659E">
          <w:rPr>
            <w:rFonts w:hint="cs"/>
            <w:sz w:val="28"/>
            <w:szCs w:val="28"/>
            <w:rtl/>
          </w:rPr>
          <w:delText>או</w:delText>
        </w:r>
        <w:commentRangeEnd w:id="2581"/>
        <w:r w:rsidR="00B4709B" w:rsidDel="0078659E">
          <w:rPr>
            <w:rStyle w:val="CommentReference"/>
            <w:rtl/>
          </w:rPr>
          <w:commentReference w:id="2581"/>
        </w:r>
        <w:r w:rsidDel="0078659E">
          <w:rPr>
            <w:rFonts w:hint="cs"/>
            <w:sz w:val="28"/>
            <w:szCs w:val="28"/>
            <w:rtl/>
          </w:rPr>
          <w:delText xml:space="preserve"> הגעה לדיוק של 98.5% על סט האימון כדאי לנסות להימנע מ</w:delText>
        </w:r>
        <w:r w:rsidDel="0078659E">
          <w:rPr>
            <w:sz w:val="28"/>
            <w:szCs w:val="28"/>
          </w:rPr>
          <w:delText xml:space="preserve"> </w:delText>
        </w:r>
        <w:r w:rsidDel="0078659E">
          <w:rPr>
            <w:sz w:val="28"/>
            <w:szCs w:val="28"/>
            <w:rtl/>
          </w:rPr>
          <w:delText>–</w:delText>
        </w:r>
        <w:r w:rsidDel="0078659E">
          <w:rPr>
            <w:rFonts w:hint="cs"/>
            <w:sz w:val="28"/>
            <w:szCs w:val="28"/>
            <w:rtl/>
          </w:rPr>
          <w:delText xml:space="preserve"> </w:delText>
        </w:r>
        <w:r w:rsidDel="0078659E">
          <w:rPr>
            <w:sz w:val="28"/>
            <w:szCs w:val="28"/>
          </w:rPr>
          <w:delText>Overfit</w:delText>
        </w:r>
        <w:r w:rsidDel="0078659E">
          <w:rPr>
            <w:rFonts w:hint="cs"/>
            <w:sz w:val="28"/>
            <w:szCs w:val="28"/>
            <w:rtl/>
          </w:rPr>
          <w:delText xml:space="preserve"> אשר קרה בחלק מהניסויים </w:delText>
        </w:r>
        <w:r w:rsidR="00842968" w:rsidDel="0078659E">
          <w:rPr>
            <w:rFonts w:hint="cs"/>
            <w:sz w:val="28"/>
            <w:szCs w:val="28"/>
            <w:rtl/>
          </w:rPr>
          <w:delText>שביצעתי.</w:delText>
        </w:r>
      </w:del>
    </w:p>
    <w:p w14:paraId="1F8E8913" w14:textId="1E4F3DD0" w:rsidR="00842968" w:rsidDel="0078659E" w:rsidRDefault="00842968" w:rsidP="00842968">
      <w:pPr>
        <w:pStyle w:val="ListParagraph"/>
        <w:bidi/>
        <w:jc w:val="both"/>
        <w:rPr>
          <w:del w:id="2582" w:author="Stav Cohen" w:date="2020-09-14T15:59:00Z"/>
          <w:sz w:val="28"/>
          <w:szCs w:val="28"/>
          <w:rtl/>
        </w:rPr>
      </w:pPr>
      <w:del w:id="2583" w:author="Stav Cohen" w:date="2020-09-14T15:59:00Z">
        <w:r w:rsidDel="0078659E">
          <w:rPr>
            <w:rFonts w:hint="cs"/>
            <w:sz w:val="28"/>
            <w:szCs w:val="28"/>
            <w:rtl/>
          </w:rPr>
          <w:delText xml:space="preserve">לבסוף הגעתי לרמת דיוק של 98.67 % על סט האימון, 99.11% על סט </w:delText>
        </w:r>
        <w:commentRangeStart w:id="2584"/>
        <w:r w:rsidDel="0078659E">
          <w:rPr>
            <w:rFonts w:hint="cs"/>
            <w:sz w:val="28"/>
            <w:szCs w:val="28"/>
            <w:rtl/>
          </w:rPr>
          <w:delText>הולידציה</w:delText>
        </w:r>
        <w:commentRangeEnd w:id="2584"/>
        <w:r w:rsidR="00B4709B" w:rsidDel="0078659E">
          <w:rPr>
            <w:rStyle w:val="CommentReference"/>
            <w:rtl/>
          </w:rPr>
          <w:commentReference w:id="2584"/>
        </w:r>
        <w:r w:rsidDel="0078659E">
          <w:rPr>
            <w:rFonts w:hint="cs"/>
            <w:sz w:val="28"/>
            <w:szCs w:val="28"/>
            <w:rtl/>
          </w:rPr>
          <w:delText>.</w:delText>
        </w:r>
      </w:del>
    </w:p>
    <w:p w14:paraId="3A2D6AEE" w14:textId="6103245C" w:rsidR="00EC5547" w:rsidDel="0078659E" w:rsidRDefault="00EC5547" w:rsidP="00EC5547">
      <w:pPr>
        <w:pStyle w:val="ListParagraph"/>
        <w:bidi/>
        <w:jc w:val="both"/>
        <w:rPr>
          <w:del w:id="2585" w:author="Stav Cohen" w:date="2020-09-14T15:59:00Z"/>
          <w:sz w:val="28"/>
          <w:szCs w:val="28"/>
          <w:rtl/>
        </w:rPr>
      </w:pPr>
    </w:p>
    <w:p w14:paraId="7B6BFBCF" w14:textId="32D04129" w:rsidR="00842968" w:rsidRPr="00842968" w:rsidDel="0078659E" w:rsidRDefault="00842968" w:rsidP="00842968">
      <w:pPr>
        <w:pStyle w:val="ListParagraph"/>
        <w:bidi/>
        <w:jc w:val="center"/>
        <w:rPr>
          <w:del w:id="2586" w:author="Stav Cohen" w:date="2020-09-14T15:59:00Z"/>
          <w:sz w:val="28"/>
          <w:szCs w:val="28"/>
        </w:rPr>
      </w:pPr>
      <w:del w:id="2587" w:author="Stav Cohen" w:date="2020-09-14T15:59:00Z">
        <w:r w:rsidRPr="00842968" w:rsidDel="0078659E">
          <w:rPr>
            <w:rFonts w:cs="Arial"/>
            <w:noProof/>
            <w:sz w:val="28"/>
            <w:szCs w:val="28"/>
            <w:rtl/>
          </w:rPr>
          <w:drawing>
            <wp:inline distT="0" distB="0" distL="0" distR="0" wp14:anchorId="75C7C266" wp14:editId="0B79CA9A">
              <wp:extent cx="3454097" cy="238818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8227" cy="2425610"/>
                      </a:xfrm>
                      <a:prstGeom prst="rect">
                        <a:avLst/>
                      </a:prstGeom>
                    </pic:spPr>
                  </pic:pic>
                </a:graphicData>
              </a:graphic>
            </wp:inline>
          </w:drawing>
        </w:r>
      </w:del>
    </w:p>
    <w:p w14:paraId="78A81BBF" w14:textId="04009936" w:rsidR="00842968" w:rsidDel="0078659E" w:rsidRDefault="00842968" w:rsidP="00842968">
      <w:pPr>
        <w:pStyle w:val="ListParagraph"/>
        <w:bidi/>
        <w:jc w:val="center"/>
        <w:rPr>
          <w:del w:id="2588" w:author="Stav Cohen" w:date="2020-09-14T15:59:00Z"/>
          <w:rtl/>
        </w:rPr>
      </w:pPr>
      <w:del w:id="2589" w:author="Stav Cohen" w:date="2020-09-14T15:59:00Z">
        <w:r w:rsidRPr="008017A7" w:rsidDel="0078659E">
          <w:rPr>
            <w:rFonts w:hint="cs"/>
            <w:rtl/>
          </w:rPr>
          <w:delText xml:space="preserve">תמונה מספר </w:delText>
        </w:r>
        <w:r w:rsidDel="0078659E">
          <w:rPr>
            <w:rFonts w:hint="cs"/>
            <w:rtl/>
          </w:rPr>
          <w:delText xml:space="preserve">36: המציגה גרף של דיוק המודל לפי </w:delText>
        </w:r>
        <w:r w:rsidDel="0078659E">
          <w:delText>Epochs</w:delText>
        </w:r>
        <w:r w:rsidDel="0078659E">
          <w:rPr>
            <w:rFonts w:hint="cs"/>
            <w:rtl/>
          </w:rPr>
          <w:delText xml:space="preserve"> .</w:delText>
        </w:r>
      </w:del>
    </w:p>
    <w:p w14:paraId="643D6FC9" w14:textId="5D7E4E5E" w:rsidR="005E5599" w:rsidDel="0078659E" w:rsidRDefault="00842968" w:rsidP="00F30BC6">
      <w:pPr>
        <w:pStyle w:val="ListParagraph"/>
        <w:bidi/>
        <w:jc w:val="both"/>
        <w:rPr>
          <w:del w:id="2590" w:author="Stav Cohen" w:date="2020-09-14T15:59:00Z"/>
          <w:sz w:val="28"/>
          <w:szCs w:val="28"/>
          <w:rtl/>
        </w:rPr>
      </w:pPr>
      <w:del w:id="2591" w:author="Stav Cohen" w:date="2020-09-14T15:59:00Z">
        <w:r w:rsidDel="0078659E">
          <w:rPr>
            <w:rFonts w:hint="cs"/>
            <w:sz w:val="28"/>
            <w:szCs w:val="28"/>
            <w:rtl/>
          </w:rPr>
          <w:delText xml:space="preserve">התוצאה נראתה לי דיי מרשימה ולכן החלטתי להישאר עם מודל זה ולהתקדם לשלב ה- </w:delText>
        </w:r>
        <w:r w:rsidDel="0078659E">
          <w:rPr>
            <w:sz w:val="28"/>
            <w:szCs w:val="28"/>
          </w:rPr>
          <w:delText>Testing</w:delText>
        </w:r>
        <w:r w:rsidDel="0078659E">
          <w:rPr>
            <w:rFonts w:hint="cs"/>
            <w:sz w:val="28"/>
            <w:szCs w:val="28"/>
            <w:rtl/>
          </w:rPr>
          <w:delText xml:space="preserve"> על חלק ממסד הנתונים שיחשב לנו כבדיקה סופית של המודל.</w:delText>
        </w:r>
      </w:del>
    </w:p>
    <w:p w14:paraId="23F66689" w14:textId="61523E29" w:rsidR="005E5599" w:rsidDel="0078659E" w:rsidRDefault="00842968" w:rsidP="00AF39FC">
      <w:pPr>
        <w:pStyle w:val="ListParagraph"/>
        <w:bidi/>
        <w:jc w:val="both"/>
        <w:rPr>
          <w:del w:id="2592" w:author="Stav Cohen" w:date="2020-09-14T15:59:00Z"/>
          <w:sz w:val="28"/>
          <w:szCs w:val="28"/>
          <w:rtl/>
        </w:rPr>
      </w:pPr>
      <w:del w:id="2593" w:author="Stav Cohen" w:date="2020-09-14T15:59:00Z">
        <w:r w:rsidDel="0078659E">
          <w:rPr>
            <w:rFonts w:hint="cs"/>
            <w:sz w:val="28"/>
            <w:szCs w:val="28"/>
            <w:rtl/>
          </w:rPr>
          <w:delText xml:space="preserve">המודל הגיע לדיוק של </w:delText>
        </w:r>
        <w:r w:rsidDel="0078659E">
          <w:rPr>
            <w:sz w:val="28"/>
            <w:szCs w:val="28"/>
          </w:rPr>
          <w:delText>0.96</w:delText>
        </w:r>
        <w:r w:rsidR="009F4E91" w:rsidDel="0078659E">
          <w:rPr>
            <w:rFonts w:hint="cs"/>
            <w:sz w:val="28"/>
            <w:szCs w:val="28"/>
            <w:rtl/>
          </w:rPr>
          <w:delText xml:space="preserve"> </w:delText>
        </w:r>
        <w:r w:rsidR="003B2B43" w:rsidDel="0078659E">
          <w:rPr>
            <w:rFonts w:hint="cs"/>
            <w:sz w:val="28"/>
            <w:szCs w:val="28"/>
            <w:rtl/>
          </w:rPr>
          <w:delText>% על מסד נתוני הבדיקה</w:delText>
        </w:r>
        <w:r w:rsidR="009F4E91" w:rsidDel="0078659E">
          <w:rPr>
            <w:rFonts w:hint="cs"/>
            <w:sz w:val="28"/>
            <w:szCs w:val="28"/>
            <w:rtl/>
          </w:rPr>
          <w:delText xml:space="preserve"> שזהו דיוק דיי מרשים למודל יחסית פשוט</w:delText>
        </w:r>
        <w:r w:rsidR="003B2B43" w:rsidDel="0078659E">
          <w:rPr>
            <w:rFonts w:hint="cs"/>
            <w:sz w:val="28"/>
            <w:szCs w:val="28"/>
            <w:rtl/>
          </w:rPr>
          <w:delText>.</w:delText>
        </w:r>
      </w:del>
    </w:p>
    <w:p w14:paraId="3EC85A8E" w14:textId="2C93C6F9" w:rsidR="00AF39FC" w:rsidDel="0078659E" w:rsidRDefault="00AF39FC" w:rsidP="00AF39FC">
      <w:pPr>
        <w:pStyle w:val="ListParagraph"/>
        <w:bidi/>
        <w:jc w:val="both"/>
        <w:rPr>
          <w:del w:id="2594" w:author="Stav Cohen" w:date="2020-09-14T15:59:00Z"/>
          <w:sz w:val="28"/>
          <w:szCs w:val="28"/>
          <w:rtl/>
        </w:rPr>
      </w:pPr>
      <w:del w:id="2595" w:author="Stav Cohen" w:date="2020-09-14T15:59:00Z">
        <w:r w:rsidDel="0078659E">
          <w:rPr>
            <w:rFonts w:hint="cs"/>
            <w:sz w:val="28"/>
            <w:szCs w:val="28"/>
            <w:rtl/>
          </w:rPr>
          <w:delText>לכניסה למחברת המציגה את כל האלגוריתם</w:delText>
        </w:r>
        <w:r w:rsidR="00B92B1B" w:rsidDel="0078659E">
          <w:rPr>
            <w:rFonts w:hint="cs"/>
            <w:sz w:val="28"/>
            <w:szCs w:val="28"/>
            <w:rtl/>
          </w:rPr>
          <w:delText xml:space="preserve"> באתר </w:delText>
        </w:r>
        <w:r w:rsidR="00B92B1B" w:rsidDel="0078659E">
          <w:rPr>
            <w:sz w:val="28"/>
            <w:szCs w:val="28"/>
          </w:rPr>
          <w:delText>Kaggle</w:delText>
        </w:r>
        <w:r w:rsidDel="0078659E">
          <w:rPr>
            <w:rFonts w:hint="cs"/>
            <w:sz w:val="28"/>
            <w:szCs w:val="28"/>
            <w:rtl/>
          </w:rPr>
          <w:delText xml:space="preserve"> ניתן ללחוץ </w:delText>
        </w:r>
        <w:commentRangeStart w:id="2596"/>
        <w:r w:rsidR="007F4565" w:rsidDel="0078659E">
          <w:fldChar w:fldCharType="begin"/>
        </w:r>
        <w:r w:rsidR="007F4565" w:rsidDel="0078659E">
          <w:delInstrText xml:space="preserve"> HYPERLINK "https://www.kaggle.com/stavcohen/predicting-traffic-signs?scriptVersionId=42533671" </w:delInstrText>
        </w:r>
        <w:r w:rsidR="007F4565" w:rsidDel="0078659E">
          <w:fldChar w:fldCharType="separate"/>
        </w:r>
        <w:r w:rsidRPr="004754C7" w:rsidDel="0078659E">
          <w:rPr>
            <w:rStyle w:val="Hyperlink"/>
            <w:rFonts w:hint="cs"/>
            <w:sz w:val="40"/>
            <w:szCs w:val="40"/>
            <w:rtl/>
          </w:rPr>
          <w:delText>כאן</w:delText>
        </w:r>
        <w:r w:rsidR="007F4565" w:rsidDel="0078659E">
          <w:rPr>
            <w:rStyle w:val="Hyperlink"/>
            <w:sz w:val="40"/>
            <w:szCs w:val="40"/>
          </w:rPr>
          <w:fldChar w:fldCharType="end"/>
        </w:r>
        <w:commentRangeEnd w:id="2596"/>
        <w:r w:rsidR="00B15A56" w:rsidDel="0078659E">
          <w:rPr>
            <w:rStyle w:val="CommentReference"/>
            <w:rtl/>
          </w:rPr>
          <w:commentReference w:id="2596"/>
        </w:r>
        <w:r w:rsidDel="0078659E">
          <w:rPr>
            <w:rFonts w:hint="cs"/>
            <w:sz w:val="28"/>
            <w:szCs w:val="28"/>
            <w:rtl/>
          </w:rPr>
          <w:delText>.</w:delText>
        </w:r>
      </w:del>
    </w:p>
    <w:p w14:paraId="2746C9B0" w14:textId="3C451334" w:rsidR="005E5599" w:rsidDel="0078659E" w:rsidRDefault="005E5599" w:rsidP="00F30BC6">
      <w:pPr>
        <w:pStyle w:val="ListParagraph"/>
        <w:bidi/>
        <w:jc w:val="both"/>
        <w:rPr>
          <w:del w:id="2597" w:author="Stav Cohen" w:date="2020-09-14T15:59:00Z"/>
          <w:sz w:val="28"/>
          <w:szCs w:val="28"/>
          <w:rtl/>
        </w:rPr>
      </w:pPr>
    </w:p>
    <w:p w14:paraId="61B41F15" w14:textId="15D96237" w:rsidR="005E5599" w:rsidDel="007228B8" w:rsidRDefault="005E5599" w:rsidP="00F30BC6">
      <w:pPr>
        <w:pStyle w:val="ListParagraph"/>
        <w:bidi/>
        <w:jc w:val="both"/>
        <w:rPr>
          <w:del w:id="2598" w:author="Stav Cohen" w:date="2020-09-14T16:51:00Z"/>
          <w:sz w:val="28"/>
          <w:szCs w:val="28"/>
          <w:rtl/>
        </w:rPr>
      </w:pPr>
    </w:p>
    <w:p w14:paraId="561940AB" w14:textId="4F998636" w:rsidR="005E5599" w:rsidDel="007228B8" w:rsidRDefault="005E5599" w:rsidP="00F30BC6">
      <w:pPr>
        <w:pStyle w:val="ListParagraph"/>
        <w:bidi/>
        <w:jc w:val="both"/>
        <w:rPr>
          <w:del w:id="2599" w:author="Stav Cohen" w:date="2020-09-14T16:51:00Z"/>
          <w:sz w:val="28"/>
          <w:szCs w:val="28"/>
          <w:rtl/>
        </w:rPr>
      </w:pPr>
    </w:p>
    <w:p w14:paraId="21D2CA5F" w14:textId="4FBEA23A" w:rsidR="005E5599" w:rsidDel="007228B8" w:rsidRDefault="005E5599" w:rsidP="00F30BC6">
      <w:pPr>
        <w:pStyle w:val="ListParagraph"/>
        <w:bidi/>
        <w:jc w:val="both"/>
        <w:rPr>
          <w:del w:id="2600" w:author="Stav Cohen" w:date="2020-09-14T16:51:00Z"/>
          <w:sz w:val="28"/>
          <w:szCs w:val="28"/>
          <w:rtl/>
        </w:rPr>
      </w:pPr>
    </w:p>
    <w:p w14:paraId="2EAA67B8" w14:textId="5F627864" w:rsidR="005E5599" w:rsidDel="007228B8" w:rsidRDefault="005E5599" w:rsidP="00F30BC6">
      <w:pPr>
        <w:pStyle w:val="ListParagraph"/>
        <w:bidi/>
        <w:jc w:val="both"/>
        <w:rPr>
          <w:del w:id="2601" w:author="Stav Cohen" w:date="2020-09-14T16:51:00Z"/>
          <w:sz w:val="28"/>
          <w:szCs w:val="28"/>
          <w:rtl/>
        </w:rPr>
      </w:pPr>
    </w:p>
    <w:p w14:paraId="5A59C314" w14:textId="5FB16EB1" w:rsidR="005E5599" w:rsidDel="007228B8" w:rsidRDefault="005E5599" w:rsidP="00F30BC6">
      <w:pPr>
        <w:pStyle w:val="ListParagraph"/>
        <w:bidi/>
        <w:jc w:val="both"/>
        <w:rPr>
          <w:del w:id="2602" w:author="Stav Cohen" w:date="2020-09-14T16:51:00Z"/>
          <w:sz w:val="28"/>
          <w:szCs w:val="28"/>
          <w:rtl/>
        </w:rPr>
      </w:pPr>
    </w:p>
    <w:p w14:paraId="409DA9D0" w14:textId="34F05863" w:rsidR="005E5599" w:rsidDel="007228B8" w:rsidRDefault="005E5599" w:rsidP="00F30BC6">
      <w:pPr>
        <w:pStyle w:val="ListParagraph"/>
        <w:bidi/>
        <w:jc w:val="both"/>
        <w:rPr>
          <w:del w:id="2603" w:author="Stav Cohen" w:date="2020-09-14T16:51:00Z"/>
          <w:sz w:val="28"/>
          <w:szCs w:val="28"/>
          <w:rtl/>
        </w:rPr>
      </w:pPr>
    </w:p>
    <w:p w14:paraId="7B885857" w14:textId="77777777" w:rsidR="005E5599" w:rsidDel="00B37DC3" w:rsidRDefault="005E5599" w:rsidP="00F30BC6">
      <w:pPr>
        <w:pStyle w:val="ListParagraph"/>
        <w:bidi/>
        <w:jc w:val="both"/>
        <w:rPr>
          <w:del w:id="2604" w:author="Stav Cohen" w:date="2020-09-14T16:34:00Z"/>
          <w:sz w:val="28"/>
          <w:szCs w:val="28"/>
          <w:rtl/>
        </w:rPr>
      </w:pPr>
    </w:p>
    <w:p w14:paraId="38B20242" w14:textId="34D0BA8C" w:rsidR="005E5599" w:rsidDel="00B37DC3" w:rsidRDefault="005E5599" w:rsidP="00F30BC6">
      <w:pPr>
        <w:pStyle w:val="ListParagraph"/>
        <w:bidi/>
        <w:jc w:val="both"/>
        <w:rPr>
          <w:del w:id="2605" w:author="Stav Cohen" w:date="2020-09-14T16:34:00Z"/>
          <w:sz w:val="28"/>
          <w:szCs w:val="28"/>
          <w:rtl/>
        </w:rPr>
      </w:pPr>
    </w:p>
    <w:p w14:paraId="200D732C" w14:textId="46915670" w:rsidR="005E5599" w:rsidDel="00B37DC3" w:rsidRDefault="005E5599" w:rsidP="00F30BC6">
      <w:pPr>
        <w:pStyle w:val="ListParagraph"/>
        <w:bidi/>
        <w:jc w:val="both"/>
        <w:rPr>
          <w:del w:id="2606" w:author="Stav Cohen" w:date="2020-09-14T16:34:00Z"/>
          <w:sz w:val="28"/>
          <w:szCs w:val="28"/>
          <w:rtl/>
        </w:rPr>
      </w:pPr>
    </w:p>
    <w:p w14:paraId="3F08269E" w14:textId="50ADEEC3" w:rsidR="005E5599" w:rsidDel="00B37DC3" w:rsidRDefault="005E5599" w:rsidP="00F30BC6">
      <w:pPr>
        <w:pStyle w:val="ListParagraph"/>
        <w:bidi/>
        <w:jc w:val="both"/>
        <w:rPr>
          <w:del w:id="2607" w:author="Stav Cohen" w:date="2020-09-14T16:34:00Z"/>
          <w:sz w:val="28"/>
          <w:szCs w:val="28"/>
          <w:rtl/>
        </w:rPr>
      </w:pPr>
    </w:p>
    <w:p w14:paraId="36BE47C0" w14:textId="3BAD9425" w:rsidR="005E5599" w:rsidDel="00B37DC3" w:rsidRDefault="005E5599" w:rsidP="00F30BC6">
      <w:pPr>
        <w:pStyle w:val="ListParagraph"/>
        <w:bidi/>
        <w:jc w:val="both"/>
        <w:rPr>
          <w:del w:id="2608" w:author="Stav Cohen" w:date="2020-09-14T16:34:00Z"/>
          <w:sz w:val="28"/>
          <w:szCs w:val="28"/>
          <w:rtl/>
        </w:rPr>
      </w:pPr>
    </w:p>
    <w:p w14:paraId="3CD36E1C" w14:textId="0D191919" w:rsidR="005E5599" w:rsidDel="00B37DC3" w:rsidRDefault="005E5599" w:rsidP="00F30BC6">
      <w:pPr>
        <w:pStyle w:val="ListParagraph"/>
        <w:bidi/>
        <w:jc w:val="both"/>
        <w:rPr>
          <w:del w:id="2609" w:author="Stav Cohen" w:date="2020-09-14T16:34:00Z"/>
          <w:sz w:val="28"/>
          <w:szCs w:val="28"/>
          <w:rtl/>
        </w:rPr>
      </w:pPr>
    </w:p>
    <w:p w14:paraId="16340E74" w14:textId="16E49CC4" w:rsidR="005E5599" w:rsidDel="00B37DC3" w:rsidRDefault="005E5599" w:rsidP="00F30BC6">
      <w:pPr>
        <w:pStyle w:val="ListParagraph"/>
        <w:bidi/>
        <w:jc w:val="both"/>
        <w:rPr>
          <w:del w:id="2610" w:author="Stav Cohen" w:date="2020-09-14T16:34:00Z"/>
          <w:sz w:val="28"/>
          <w:szCs w:val="28"/>
          <w:rtl/>
        </w:rPr>
      </w:pPr>
    </w:p>
    <w:p w14:paraId="661B294B" w14:textId="5B5EC605" w:rsidR="005E5599" w:rsidDel="00B37DC3" w:rsidRDefault="005E5599" w:rsidP="00F30BC6">
      <w:pPr>
        <w:pStyle w:val="ListParagraph"/>
        <w:bidi/>
        <w:jc w:val="both"/>
        <w:rPr>
          <w:del w:id="2611" w:author="Stav Cohen" w:date="2020-09-14T16:34:00Z"/>
          <w:sz w:val="28"/>
          <w:szCs w:val="28"/>
          <w:rtl/>
        </w:rPr>
      </w:pPr>
    </w:p>
    <w:p w14:paraId="3B0C0214" w14:textId="5DDF9E35" w:rsidR="005E5599" w:rsidDel="00B37DC3" w:rsidRDefault="005E5599" w:rsidP="00F30BC6">
      <w:pPr>
        <w:pStyle w:val="ListParagraph"/>
        <w:bidi/>
        <w:jc w:val="both"/>
        <w:rPr>
          <w:del w:id="2612" w:author="Stav Cohen" w:date="2020-09-14T16:34:00Z"/>
          <w:sz w:val="28"/>
          <w:szCs w:val="28"/>
          <w:rtl/>
        </w:rPr>
      </w:pPr>
    </w:p>
    <w:p w14:paraId="56B89F51" w14:textId="66C542C6" w:rsidR="005E5599" w:rsidDel="00B37DC3" w:rsidRDefault="005E5599" w:rsidP="00F30BC6">
      <w:pPr>
        <w:pStyle w:val="ListParagraph"/>
        <w:bidi/>
        <w:jc w:val="both"/>
        <w:rPr>
          <w:del w:id="2613" w:author="Stav Cohen" w:date="2020-09-14T16:34:00Z"/>
          <w:sz w:val="28"/>
          <w:szCs w:val="28"/>
          <w:rtl/>
        </w:rPr>
      </w:pPr>
    </w:p>
    <w:p w14:paraId="03C4CF68" w14:textId="77777777" w:rsidR="005E5599" w:rsidRPr="005F5522" w:rsidDel="00902FAA" w:rsidRDefault="005E5599" w:rsidP="005F5522">
      <w:pPr>
        <w:bidi/>
        <w:jc w:val="both"/>
        <w:rPr>
          <w:del w:id="2614" w:author="Stav Cohen" w:date="2020-10-16T12:03:00Z"/>
          <w:sz w:val="28"/>
          <w:szCs w:val="28"/>
          <w:rtl/>
        </w:rPr>
      </w:pPr>
    </w:p>
    <w:p w14:paraId="00313280" w14:textId="762B3EA8" w:rsidR="00A5506E" w:rsidRDefault="00A5506E" w:rsidP="00A5506E">
      <w:pPr>
        <w:bidi/>
        <w:jc w:val="both"/>
        <w:rPr>
          <w:ins w:id="2615" w:author="Stav Cohen" w:date="2020-10-16T12:02:00Z"/>
          <w:sz w:val="28"/>
          <w:szCs w:val="28"/>
          <w:rtl/>
        </w:rPr>
      </w:pPr>
    </w:p>
    <w:p w14:paraId="740F9BA1" w14:textId="77777777" w:rsidR="00A5506E" w:rsidRPr="004A6A7D" w:rsidRDefault="00A5506E">
      <w:pPr>
        <w:bidi/>
        <w:jc w:val="both"/>
        <w:rPr>
          <w:sz w:val="28"/>
          <w:szCs w:val="28"/>
          <w:rtl/>
        </w:rPr>
        <w:pPrChange w:id="2616" w:author="Stav Cohen" w:date="2020-10-16T12:02:00Z">
          <w:pPr>
            <w:bidi/>
            <w:jc w:val="both"/>
          </w:pPr>
        </w:pPrChange>
      </w:pPr>
    </w:p>
    <w:p w14:paraId="578D442D" w14:textId="77777777" w:rsidR="0001223A" w:rsidRPr="008C6C99" w:rsidRDefault="005E5599" w:rsidP="008C6C99">
      <w:pPr>
        <w:pStyle w:val="ListParagraph"/>
        <w:bidi/>
        <w:jc w:val="center"/>
        <w:rPr>
          <w:b/>
          <w:bCs/>
          <w:sz w:val="36"/>
          <w:szCs w:val="36"/>
          <w:u w:val="single"/>
          <w:rtl/>
        </w:rPr>
      </w:pPr>
      <w:r w:rsidRPr="008C6C99">
        <w:rPr>
          <w:rFonts w:hint="cs"/>
          <w:b/>
          <w:bCs/>
          <w:sz w:val="36"/>
          <w:szCs w:val="36"/>
          <w:u w:val="single"/>
          <w:rtl/>
        </w:rPr>
        <w:lastRenderedPageBreak/>
        <w:t>סיכום ומסקנות</w:t>
      </w:r>
    </w:p>
    <w:p w14:paraId="617D65E3" w14:textId="77777777" w:rsidR="00F47686" w:rsidRDefault="00F47686" w:rsidP="00F30BC6">
      <w:pPr>
        <w:pStyle w:val="ListParagraph"/>
        <w:bidi/>
        <w:jc w:val="both"/>
        <w:rPr>
          <w:b/>
          <w:bCs/>
          <w:sz w:val="32"/>
          <w:szCs w:val="32"/>
          <w:u w:val="single"/>
          <w:rtl/>
        </w:rPr>
      </w:pPr>
    </w:p>
    <w:p w14:paraId="22BA92C1" w14:textId="77777777" w:rsidR="00F47686" w:rsidRDefault="00F47686" w:rsidP="00F30BC6">
      <w:pPr>
        <w:pStyle w:val="ListParagraph"/>
        <w:bidi/>
        <w:jc w:val="both"/>
        <w:rPr>
          <w:b/>
          <w:bCs/>
          <w:sz w:val="32"/>
          <w:szCs w:val="32"/>
          <w:u w:val="single"/>
          <w:rtl/>
        </w:rPr>
      </w:pPr>
    </w:p>
    <w:p w14:paraId="6A9CAF0E" w14:textId="77777777" w:rsidR="00F47686" w:rsidRPr="008C6C99" w:rsidRDefault="00F47686" w:rsidP="00F30BC6">
      <w:pPr>
        <w:bidi/>
        <w:jc w:val="both"/>
        <w:rPr>
          <w:sz w:val="28"/>
          <w:szCs w:val="28"/>
          <w:rtl/>
        </w:rPr>
      </w:pPr>
      <w:r w:rsidRPr="008C6C99">
        <w:rPr>
          <w:rFonts w:hint="cs"/>
          <w:sz w:val="28"/>
          <w:szCs w:val="28"/>
          <w:rtl/>
        </w:rPr>
        <w:t>בסמינר זה הצגתי את האתגרים בתכנון מכוניות אוטונומיות, את עולם למידת המכונה, הלמידה העמוקה</w:t>
      </w:r>
      <w:r w:rsidR="00881348" w:rsidRPr="008C6C99">
        <w:rPr>
          <w:rFonts w:hint="cs"/>
          <w:sz w:val="28"/>
          <w:szCs w:val="28"/>
          <w:rtl/>
        </w:rPr>
        <w:t>,</w:t>
      </w:r>
      <w:r w:rsidRPr="008C6C99">
        <w:rPr>
          <w:rFonts w:hint="cs"/>
          <w:sz w:val="28"/>
          <w:szCs w:val="28"/>
          <w:rtl/>
        </w:rPr>
        <w:t xml:space="preserve"> ולבסוף סקרתי כמה מערכות ראייה ממוחשבת במכוניות אוטונומיות. </w:t>
      </w:r>
    </w:p>
    <w:p w14:paraId="17F4AE17" w14:textId="77777777" w:rsidR="00F47686" w:rsidRPr="008C6C99" w:rsidRDefault="00F47686" w:rsidP="00F30BC6">
      <w:pPr>
        <w:bidi/>
        <w:jc w:val="both"/>
        <w:rPr>
          <w:sz w:val="28"/>
          <w:szCs w:val="28"/>
          <w:rtl/>
        </w:rPr>
      </w:pPr>
      <w:r w:rsidRPr="008C6C99">
        <w:rPr>
          <w:rFonts w:hint="cs"/>
          <w:sz w:val="28"/>
          <w:szCs w:val="28"/>
          <w:rtl/>
        </w:rPr>
        <w:t xml:space="preserve">התחלתי מהסבר בסיסי על מאין הגיע וכיצד התפתח הרעיון של רשתות נוירונים, הצגתי כיצד כמה נוירונים עובדים ואיך עובדת פונקציות </w:t>
      </w:r>
      <w:proofErr w:type="spellStart"/>
      <w:r w:rsidRPr="008C6C99">
        <w:rPr>
          <w:rFonts w:hint="cs"/>
          <w:sz w:val="28"/>
          <w:szCs w:val="28"/>
          <w:rtl/>
        </w:rPr>
        <w:t>האקטיביציה</w:t>
      </w:r>
      <w:proofErr w:type="spellEnd"/>
      <w:r w:rsidRPr="008C6C99">
        <w:rPr>
          <w:rFonts w:hint="cs"/>
          <w:sz w:val="28"/>
          <w:szCs w:val="28"/>
          <w:rtl/>
        </w:rPr>
        <w:t xml:space="preserve"> שלה</w:t>
      </w:r>
      <w:r w:rsidR="00881348" w:rsidRPr="008C6C99">
        <w:rPr>
          <w:rFonts w:hint="cs"/>
          <w:sz w:val="28"/>
          <w:szCs w:val="28"/>
          <w:rtl/>
        </w:rPr>
        <w:t>ם</w:t>
      </w:r>
      <w:r w:rsidRPr="008C6C99">
        <w:rPr>
          <w:rFonts w:hint="cs"/>
          <w:sz w:val="28"/>
          <w:szCs w:val="28"/>
          <w:rtl/>
        </w:rPr>
        <w:t>.</w:t>
      </w:r>
    </w:p>
    <w:p w14:paraId="20C76174" w14:textId="77777777" w:rsidR="00060D40" w:rsidRPr="008C6C99" w:rsidRDefault="00F47686" w:rsidP="00F30BC6">
      <w:pPr>
        <w:bidi/>
        <w:jc w:val="both"/>
        <w:rPr>
          <w:sz w:val="28"/>
          <w:szCs w:val="28"/>
          <w:rtl/>
        </w:rPr>
      </w:pPr>
      <w:r w:rsidRPr="008C6C99">
        <w:rPr>
          <w:rFonts w:hint="cs"/>
          <w:sz w:val="28"/>
          <w:szCs w:val="28"/>
          <w:rtl/>
        </w:rPr>
        <w:t>לאחר מכן פיתח</w:t>
      </w:r>
      <w:r w:rsidR="00881348" w:rsidRPr="008C6C99">
        <w:rPr>
          <w:rFonts w:hint="cs"/>
          <w:sz w:val="28"/>
          <w:szCs w:val="28"/>
          <w:rtl/>
        </w:rPr>
        <w:t>תי</w:t>
      </w:r>
      <w:r w:rsidRPr="008C6C99">
        <w:rPr>
          <w:rFonts w:hint="cs"/>
          <w:sz w:val="28"/>
          <w:szCs w:val="28"/>
          <w:rtl/>
        </w:rPr>
        <w:t xml:space="preserve"> את הרעיון של חיבור כמה נוירונים לרשת אחת שלמה המדמה רשת נוירונים ביולוגית</w:t>
      </w:r>
      <w:r w:rsidR="00881348" w:rsidRPr="008C6C99">
        <w:rPr>
          <w:rFonts w:hint="cs"/>
          <w:sz w:val="28"/>
          <w:szCs w:val="28"/>
          <w:rtl/>
        </w:rPr>
        <w:t>.</w:t>
      </w:r>
      <w:r w:rsidRPr="008C6C99">
        <w:rPr>
          <w:rFonts w:hint="cs"/>
          <w:sz w:val="28"/>
          <w:szCs w:val="28"/>
          <w:rtl/>
        </w:rPr>
        <w:t xml:space="preserve"> </w:t>
      </w:r>
      <w:r w:rsidR="00881348" w:rsidRPr="008C6C99">
        <w:rPr>
          <w:rFonts w:hint="cs"/>
          <w:sz w:val="28"/>
          <w:szCs w:val="28"/>
          <w:rtl/>
        </w:rPr>
        <w:t>הראיתי</w:t>
      </w:r>
      <w:r w:rsidRPr="008C6C99">
        <w:rPr>
          <w:rFonts w:hint="cs"/>
          <w:sz w:val="28"/>
          <w:szCs w:val="28"/>
          <w:rtl/>
        </w:rPr>
        <w:t xml:space="preserve"> איזה סוגי למידת מכונה קיימים, </w:t>
      </w:r>
      <w:r w:rsidR="00881348" w:rsidRPr="008C6C99">
        <w:rPr>
          <w:rFonts w:hint="cs"/>
          <w:sz w:val="28"/>
          <w:szCs w:val="28"/>
          <w:rtl/>
        </w:rPr>
        <w:t>תוך כניסה</w:t>
      </w:r>
      <w:r w:rsidRPr="008C6C99">
        <w:rPr>
          <w:rFonts w:hint="cs"/>
          <w:sz w:val="28"/>
          <w:szCs w:val="28"/>
          <w:rtl/>
        </w:rPr>
        <w:t xml:space="preserve"> לעומק המתמטי של כיצד ניתן לאמן רשת נוירונים באמצעות אלגוריתם ה- </w:t>
      </w:r>
      <w:r w:rsidRPr="008C6C99">
        <w:rPr>
          <w:sz w:val="28"/>
          <w:szCs w:val="28"/>
        </w:rPr>
        <w:t>Gradient Descent</w:t>
      </w:r>
      <w:r w:rsidRPr="008C6C99">
        <w:rPr>
          <w:rFonts w:hint="cs"/>
          <w:sz w:val="28"/>
          <w:szCs w:val="28"/>
          <w:rtl/>
        </w:rPr>
        <w:t xml:space="preserve"> ואיך באמצעות אימון רשתות נוירונים המחשב לומד לבצע משימות מורכבות</w:t>
      </w:r>
      <w:r w:rsidR="00060D40" w:rsidRPr="008C6C99">
        <w:rPr>
          <w:rFonts w:hint="cs"/>
          <w:sz w:val="28"/>
          <w:szCs w:val="28"/>
          <w:rtl/>
        </w:rPr>
        <w:t xml:space="preserve">. פרק זה נתן  בסיס בשביל להמשיך לסקור רשת נוירונים נוספת אשר </w:t>
      </w:r>
      <w:r w:rsidR="00881348" w:rsidRPr="008C6C99">
        <w:rPr>
          <w:rFonts w:hint="cs"/>
          <w:sz w:val="28"/>
          <w:szCs w:val="28"/>
          <w:rtl/>
        </w:rPr>
        <w:t xml:space="preserve">הינן </w:t>
      </w:r>
      <w:r w:rsidR="00060D40" w:rsidRPr="008C6C99">
        <w:rPr>
          <w:rFonts w:hint="cs"/>
          <w:sz w:val="28"/>
          <w:szCs w:val="28"/>
          <w:rtl/>
        </w:rPr>
        <w:t>בעלת ארכיטקטורה שונה המותאמת לעיבוד תמונות.</w:t>
      </w:r>
    </w:p>
    <w:p w14:paraId="1BF2625B" w14:textId="77777777" w:rsidR="00060D40" w:rsidRPr="008C6C99" w:rsidRDefault="00060D40" w:rsidP="00F30BC6">
      <w:pPr>
        <w:bidi/>
        <w:jc w:val="both"/>
        <w:rPr>
          <w:sz w:val="28"/>
          <w:szCs w:val="28"/>
          <w:rtl/>
        </w:rPr>
      </w:pPr>
      <w:r w:rsidRPr="008C6C99">
        <w:rPr>
          <w:rFonts w:hint="cs"/>
          <w:sz w:val="28"/>
          <w:szCs w:val="28"/>
          <w:rtl/>
        </w:rPr>
        <w:t>התחלתי בלסקור כיצד מיוצגת תמונה דיגיטלית במחשב והמשכתי לארכיטקטורת ה-</w:t>
      </w:r>
      <w:r w:rsidRPr="008C6C99">
        <w:rPr>
          <w:sz w:val="28"/>
          <w:szCs w:val="28"/>
        </w:rPr>
        <w:t xml:space="preserve"> CNN</w:t>
      </w:r>
      <w:r w:rsidRPr="008C6C99">
        <w:rPr>
          <w:rFonts w:hint="cs"/>
          <w:sz w:val="28"/>
          <w:szCs w:val="28"/>
          <w:rtl/>
        </w:rPr>
        <w:t xml:space="preserve"> שבעזרתה נוכל לאפשר למחשב לסווג תמונות דיגיטליות. סקרתי את השכבות המיוחדות המרכיבות רשת זו, הצגתי כמה שיפורים שנעשו על מנת לייעל רשת זאת.</w:t>
      </w:r>
    </w:p>
    <w:p w14:paraId="3CB3EDEA" w14:textId="77777777" w:rsidR="00060D40" w:rsidRPr="008C6C99" w:rsidRDefault="00060D40" w:rsidP="00F30BC6">
      <w:pPr>
        <w:bidi/>
        <w:jc w:val="both"/>
        <w:rPr>
          <w:sz w:val="28"/>
          <w:szCs w:val="28"/>
          <w:rtl/>
        </w:rPr>
      </w:pPr>
      <w:r w:rsidRPr="008C6C99">
        <w:rPr>
          <w:rFonts w:hint="cs"/>
          <w:sz w:val="28"/>
          <w:szCs w:val="28"/>
          <w:rtl/>
        </w:rPr>
        <w:t>סקרתי את בעיית חילוק הנתונים לשם אימון המודל, התקדמתי להצגת בעיית ה-</w:t>
      </w:r>
      <w:r w:rsidRPr="008C6C99">
        <w:rPr>
          <w:sz w:val="28"/>
          <w:szCs w:val="28"/>
        </w:rPr>
        <w:t xml:space="preserve"> </w:t>
      </w:r>
      <w:proofErr w:type="spellStart"/>
      <w:r w:rsidRPr="008C6C99">
        <w:rPr>
          <w:sz w:val="28"/>
          <w:szCs w:val="28"/>
        </w:rPr>
        <w:t>OverFit</w:t>
      </w:r>
      <w:proofErr w:type="spellEnd"/>
      <w:r w:rsidRPr="008C6C99">
        <w:rPr>
          <w:rFonts w:hint="cs"/>
          <w:sz w:val="28"/>
          <w:szCs w:val="28"/>
          <w:rtl/>
        </w:rPr>
        <w:t xml:space="preserve"> וכיצד ניתן להימנע ממנה ברשתות </w:t>
      </w:r>
      <w:proofErr w:type="spellStart"/>
      <w:r w:rsidRPr="008C6C99">
        <w:rPr>
          <w:rFonts w:hint="cs"/>
          <w:sz w:val="28"/>
          <w:szCs w:val="28"/>
          <w:rtl/>
        </w:rPr>
        <w:t>קונבולוציה</w:t>
      </w:r>
      <w:proofErr w:type="spellEnd"/>
      <w:r w:rsidRPr="008C6C99">
        <w:rPr>
          <w:rFonts w:hint="cs"/>
          <w:sz w:val="28"/>
          <w:szCs w:val="28"/>
          <w:rtl/>
        </w:rPr>
        <w:t xml:space="preserve"> באמצעות כיבוי נוירונים </w:t>
      </w:r>
      <w:proofErr w:type="spellStart"/>
      <w:r w:rsidRPr="008C6C99">
        <w:rPr>
          <w:rFonts w:hint="cs"/>
          <w:sz w:val="28"/>
          <w:szCs w:val="28"/>
          <w:rtl/>
        </w:rPr>
        <w:t>ואוגמנטציית</w:t>
      </w:r>
      <w:proofErr w:type="spellEnd"/>
      <w:r w:rsidRPr="008C6C99">
        <w:rPr>
          <w:rFonts w:hint="cs"/>
          <w:sz w:val="28"/>
          <w:szCs w:val="28"/>
          <w:rtl/>
        </w:rPr>
        <w:t xml:space="preserve"> תמונה פשוטה.</w:t>
      </w:r>
    </w:p>
    <w:p w14:paraId="5DBAEDF7" w14:textId="77777777" w:rsidR="00060D40" w:rsidRPr="008C6C99" w:rsidRDefault="00060D40" w:rsidP="00F30BC6">
      <w:pPr>
        <w:bidi/>
        <w:jc w:val="both"/>
        <w:rPr>
          <w:sz w:val="28"/>
          <w:szCs w:val="28"/>
          <w:rtl/>
        </w:rPr>
      </w:pPr>
      <w:r w:rsidRPr="008C6C99">
        <w:rPr>
          <w:rFonts w:hint="cs"/>
          <w:sz w:val="28"/>
          <w:szCs w:val="28"/>
          <w:rtl/>
        </w:rPr>
        <w:t xml:space="preserve"> </w:t>
      </w:r>
      <w:r w:rsidR="00985CCB" w:rsidRPr="008C6C99">
        <w:rPr>
          <w:rFonts w:hint="cs"/>
          <w:sz w:val="28"/>
          <w:szCs w:val="28"/>
          <w:rtl/>
        </w:rPr>
        <w:t>הצגתי את ה</w:t>
      </w:r>
      <w:r w:rsidR="000A1C45" w:rsidRPr="008C6C99">
        <w:rPr>
          <w:rFonts w:hint="cs"/>
          <w:sz w:val="28"/>
          <w:szCs w:val="28"/>
          <w:rtl/>
        </w:rPr>
        <w:t>סנסורים הנפוצים הנמצאים ברכבים אוטונומיי</w:t>
      </w:r>
      <w:r w:rsidR="000A1C45" w:rsidRPr="008C6C99">
        <w:rPr>
          <w:rFonts w:hint="eastAsia"/>
          <w:sz w:val="28"/>
          <w:szCs w:val="28"/>
          <w:rtl/>
        </w:rPr>
        <w:t>ם</w:t>
      </w:r>
      <w:r w:rsidR="000A1C45" w:rsidRPr="008C6C99">
        <w:rPr>
          <w:rFonts w:hint="cs"/>
          <w:sz w:val="28"/>
          <w:szCs w:val="28"/>
          <w:rtl/>
        </w:rPr>
        <w:t xml:space="preserve"> וסקרתי שלוש מערכות ראייה ממוחשבת הנמצאות בכל רכב אוטונומי המעניקות לו את היכולת "לראות" את סביבתו.</w:t>
      </w:r>
    </w:p>
    <w:p w14:paraId="67481344" w14:textId="77777777" w:rsidR="005E5599" w:rsidRDefault="005E5599" w:rsidP="00F30BC6">
      <w:pPr>
        <w:bidi/>
        <w:jc w:val="both"/>
        <w:rPr>
          <w:sz w:val="28"/>
          <w:szCs w:val="28"/>
          <w:rtl/>
        </w:rPr>
      </w:pPr>
      <w:r w:rsidRPr="008C6C99">
        <w:rPr>
          <w:rFonts w:hint="cs"/>
          <w:sz w:val="28"/>
          <w:szCs w:val="28"/>
          <w:rtl/>
        </w:rPr>
        <w:t>לאחר סקירת שלוש המערכות שציינתי שה</w:t>
      </w:r>
      <w:r w:rsidR="00881348" w:rsidRPr="008C6C99">
        <w:rPr>
          <w:rFonts w:hint="cs"/>
          <w:sz w:val="28"/>
          <w:szCs w:val="28"/>
          <w:rtl/>
        </w:rPr>
        <w:t>ן</w:t>
      </w:r>
      <w:r w:rsidRPr="008C6C99">
        <w:rPr>
          <w:rFonts w:hint="cs"/>
          <w:sz w:val="28"/>
          <w:szCs w:val="28"/>
          <w:rtl/>
        </w:rPr>
        <w:t xml:space="preserve"> רק חלק מהמערכות ראייה ממוחשבת שנדרשות למכוניות אוטונומיות, ניתן להבין את הצורך במערכות ראייה במכוניות אוטונומיות.</w:t>
      </w:r>
    </w:p>
    <w:p w14:paraId="5317FF2E" w14:textId="3730AC3A" w:rsidR="006F4A58" w:rsidRPr="008C6C99" w:rsidRDefault="006F4A58" w:rsidP="006F4A58">
      <w:pPr>
        <w:bidi/>
        <w:jc w:val="both"/>
        <w:rPr>
          <w:sz w:val="28"/>
          <w:szCs w:val="28"/>
          <w:rtl/>
        </w:rPr>
      </w:pPr>
      <w:r>
        <w:rPr>
          <w:rFonts w:hint="cs"/>
          <w:sz w:val="28"/>
          <w:szCs w:val="28"/>
          <w:rtl/>
        </w:rPr>
        <w:t xml:space="preserve">בניתי מודל </w:t>
      </w:r>
      <w:r>
        <w:rPr>
          <w:rFonts w:hint="cs"/>
          <w:sz w:val="28"/>
          <w:szCs w:val="28"/>
        </w:rPr>
        <w:t>CNN</w:t>
      </w:r>
      <w:r>
        <w:rPr>
          <w:rFonts w:hint="cs"/>
          <w:sz w:val="28"/>
          <w:szCs w:val="28"/>
          <w:rtl/>
        </w:rPr>
        <w:t xml:space="preserve"> המשתמש בטכנולוגית הנסקרות בסמינר ומציג דוגמא מצומצמ</w:t>
      </w:r>
      <w:r>
        <w:rPr>
          <w:rFonts w:hint="eastAsia"/>
          <w:sz w:val="28"/>
          <w:szCs w:val="28"/>
          <w:rtl/>
        </w:rPr>
        <w:t>ת</w:t>
      </w:r>
      <w:r>
        <w:rPr>
          <w:rFonts w:hint="cs"/>
          <w:sz w:val="28"/>
          <w:szCs w:val="28"/>
          <w:rtl/>
        </w:rPr>
        <w:t xml:space="preserve"> מאחת מערכות הראייה הממוחשבות שנמצאות בכל מכונית אוטונומית</w:t>
      </w:r>
      <w:ins w:id="2617" w:author="Stav Cohen" w:date="2020-10-26T20:03:00Z">
        <w:r w:rsidR="00964AB8">
          <w:rPr>
            <w:rFonts w:hint="cs"/>
            <w:sz w:val="28"/>
            <w:szCs w:val="28"/>
            <w:rtl/>
          </w:rPr>
          <w:t>.</w:t>
        </w:r>
      </w:ins>
    </w:p>
    <w:p w14:paraId="5AA55BA1" w14:textId="59910E2C" w:rsidR="005E5599" w:rsidRPr="008C6C99" w:rsidRDefault="005E5599" w:rsidP="00F30BC6">
      <w:pPr>
        <w:bidi/>
        <w:jc w:val="both"/>
        <w:rPr>
          <w:sz w:val="28"/>
          <w:szCs w:val="28"/>
          <w:rtl/>
        </w:rPr>
      </w:pPr>
      <w:r w:rsidRPr="008C6C99">
        <w:rPr>
          <w:rFonts w:hint="cs"/>
          <w:sz w:val="28"/>
          <w:szCs w:val="28"/>
          <w:rtl/>
        </w:rPr>
        <w:t xml:space="preserve">מערכות הראייה </w:t>
      </w:r>
      <w:r w:rsidR="00881348" w:rsidRPr="008C6C99">
        <w:rPr>
          <w:rFonts w:hint="cs"/>
          <w:sz w:val="28"/>
          <w:szCs w:val="28"/>
          <w:rtl/>
        </w:rPr>
        <w:t>ה</w:t>
      </w:r>
      <w:r w:rsidRPr="008C6C99">
        <w:rPr>
          <w:rFonts w:hint="cs"/>
          <w:sz w:val="28"/>
          <w:szCs w:val="28"/>
          <w:rtl/>
        </w:rPr>
        <w:t>ממוחשבת ה</w:t>
      </w:r>
      <w:r w:rsidR="00881348" w:rsidRPr="008C6C99">
        <w:rPr>
          <w:rFonts w:hint="cs"/>
          <w:sz w:val="28"/>
          <w:szCs w:val="28"/>
          <w:rtl/>
        </w:rPr>
        <w:t>ן</w:t>
      </w:r>
      <w:r w:rsidRPr="008C6C99">
        <w:rPr>
          <w:rFonts w:hint="cs"/>
          <w:sz w:val="28"/>
          <w:szCs w:val="28"/>
          <w:rtl/>
        </w:rPr>
        <w:t xml:space="preserve"> ה</w:t>
      </w:r>
      <w:r w:rsidR="00881348" w:rsidRPr="008C6C99">
        <w:rPr>
          <w:rFonts w:hint="cs"/>
          <w:sz w:val="28"/>
          <w:szCs w:val="28"/>
          <w:rtl/>
        </w:rPr>
        <w:t>אמצעי דרכו</w:t>
      </w:r>
      <w:r w:rsidRPr="008C6C99">
        <w:rPr>
          <w:rFonts w:hint="cs"/>
          <w:sz w:val="28"/>
          <w:szCs w:val="28"/>
          <w:rtl/>
        </w:rPr>
        <w:t xml:space="preserve"> המכונית האוטונומית קולטת את הסביבה שלה ומגיבה </w:t>
      </w:r>
      <w:r w:rsidR="00881348" w:rsidRPr="008C6C99">
        <w:rPr>
          <w:rFonts w:hint="cs"/>
          <w:sz w:val="28"/>
          <w:szCs w:val="28"/>
          <w:rtl/>
        </w:rPr>
        <w:t xml:space="preserve">על פיה </w:t>
      </w:r>
      <w:r w:rsidRPr="008C6C99">
        <w:rPr>
          <w:rFonts w:hint="cs"/>
          <w:sz w:val="28"/>
          <w:szCs w:val="28"/>
          <w:rtl/>
        </w:rPr>
        <w:t xml:space="preserve">בצורה דומה לצורה שבה אנחנו </w:t>
      </w:r>
      <w:del w:id="2618" w:author="Stav Cohen" w:date="2020-10-26T20:03:00Z">
        <w:r w:rsidRPr="008C6C99" w:rsidDel="00964AB8">
          <w:rPr>
            <w:rFonts w:hint="cs"/>
            <w:sz w:val="28"/>
            <w:szCs w:val="28"/>
            <w:rtl/>
          </w:rPr>
          <w:delText xml:space="preserve">בתור </w:delText>
        </w:r>
      </w:del>
      <w:ins w:id="2619" w:author="Stav Cohen" w:date="2020-10-26T20:03:00Z">
        <w:r w:rsidR="00964AB8">
          <w:rPr>
            <w:rFonts w:hint="cs"/>
            <w:sz w:val="28"/>
            <w:szCs w:val="28"/>
            <w:rtl/>
          </w:rPr>
          <w:t>כ</w:t>
        </w:r>
      </w:ins>
      <w:r w:rsidRPr="008C6C99">
        <w:rPr>
          <w:rFonts w:hint="cs"/>
          <w:sz w:val="28"/>
          <w:szCs w:val="28"/>
          <w:rtl/>
        </w:rPr>
        <w:t>בני אדם מגיבים לסביבה.</w:t>
      </w:r>
    </w:p>
    <w:p w14:paraId="14B91A1D" w14:textId="77777777" w:rsidR="005E5599" w:rsidRDefault="005E5599" w:rsidP="00F30BC6">
      <w:pPr>
        <w:bidi/>
        <w:jc w:val="both"/>
        <w:rPr>
          <w:sz w:val="28"/>
          <w:szCs w:val="28"/>
          <w:rtl/>
        </w:rPr>
      </w:pPr>
      <w:r w:rsidRPr="008C6C99">
        <w:rPr>
          <w:rFonts w:hint="cs"/>
          <w:sz w:val="28"/>
          <w:szCs w:val="28"/>
          <w:rtl/>
        </w:rPr>
        <w:t>מערכות אל</w:t>
      </w:r>
      <w:r w:rsidR="00881348" w:rsidRPr="008C6C99">
        <w:rPr>
          <w:rFonts w:hint="cs"/>
          <w:sz w:val="28"/>
          <w:szCs w:val="28"/>
          <w:rtl/>
        </w:rPr>
        <w:t>ה</w:t>
      </w:r>
      <w:r w:rsidRPr="008C6C99">
        <w:rPr>
          <w:rFonts w:hint="cs"/>
          <w:sz w:val="28"/>
          <w:szCs w:val="28"/>
          <w:rtl/>
        </w:rPr>
        <w:t xml:space="preserve"> ה</w:t>
      </w:r>
      <w:r w:rsidR="00881348" w:rsidRPr="008C6C99">
        <w:rPr>
          <w:rFonts w:hint="cs"/>
          <w:sz w:val="28"/>
          <w:szCs w:val="28"/>
          <w:rtl/>
        </w:rPr>
        <w:t>ן</w:t>
      </w:r>
      <w:r w:rsidRPr="008C6C99">
        <w:rPr>
          <w:rFonts w:hint="cs"/>
          <w:sz w:val="28"/>
          <w:szCs w:val="28"/>
          <w:rtl/>
        </w:rPr>
        <w:t xml:space="preserve"> צעד ראשוני </w:t>
      </w:r>
      <w:r w:rsidR="00881348" w:rsidRPr="008C6C99">
        <w:rPr>
          <w:rFonts w:hint="cs"/>
          <w:sz w:val="28"/>
          <w:szCs w:val="28"/>
          <w:rtl/>
        </w:rPr>
        <w:t xml:space="preserve">בלבד </w:t>
      </w:r>
      <w:r w:rsidRPr="008C6C99">
        <w:rPr>
          <w:rFonts w:hint="cs"/>
          <w:sz w:val="28"/>
          <w:szCs w:val="28"/>
          <w:rtl/>
        </w:rPr>
        <w:t>בתכנון מכוניות אוטונומיות</w:t>
      </w:r>
      <w:r w:rsidR="00881348" w:rsidRPr="008C6C99">
        <w:rPr>
          <w:rFonts w:hint="cs"/>
          <w:sz w:val="28"/>
          <w:szCs w:val="28"/>
          <w:rtl/>
        </w:rPr>
        <w:t>.</w:t>
      </w:r>
      <w:r w:rsidRPr="008C6C99">
        <w:rPr>
          <w:rFonts w:hint="cs"/>
          <w:sz w:val="28"/>
          <w:szCs w:val="28"/>
          <w:rtl/>
        </w:rPr>
        <w:t xml:space="preserve"> לאחר קליטת המידע ועיבודו מגיע החלק שבו המכונית צריכה להחליט כיצד להגיב לשלל הסיטואציות היכולות לקרות </w:t>
      </w:r>
      <w:r w:rsidRPr="008C6C99">
        <w:rPr>
          <w:rFonts w:hint="cs"/>
          <w:sz w:val="28"/>
          <w:szCs w:val="28"/>
          <w:rtl/>
        </w:rPr>
        <w:lastRenderedPageBreak/>
        <w:t>בסביבתה</w:t>
      </w:r>
      <w:r w:rsidR="00881348" w:rsidRPr="008C6C99">
        <w:rPr>
          <w:rFonts w:hint="cs"/>
          <w:sz w:val="28"/>
          <w:szCs w:val="28"/>
          <w:rtl/>
        </w:rPr>
        <w:t>.</w:t>
      </w:r>
      <w:r w:rsidR="0033195B" w:rsidRPr="008C6C99">
        <w:rPr>
          <w:rFonts w:hint="cs"/>
          <w:sz w:val="28"/>
          <w:szCs w:val="28"/>
          <w:rtl/>
        </w:rPr>
        <w:t xml:space="preserve"> משימה זו אינה פשוטה בכלל ויכולה להציג גם דילמות מוסריות </w:t>
      </w:r>
      <w:r w:rsidR="00144D19" w:rsidRPr="008C6C99">
        <w:rPr>
          <w:rFonts w:hint="cs"/>
          <w:sz w:val="28"/>
          <w:szCs w:val="28"/>
          <w:rtl/>
        </w:rPr>
        <w:t>כמו בעיית "</w:t>
      </w:r>
      <w:r w:rsidR="00144D19" w:rsidRPr="008C6C99">
        <w:rPr>
          <w:sz w:val="28"/>
          <w:szCs w:val="28"/>
        </w:rPr>
        <w:t>Who dies and Who lives?</w:t>
      </w:r>
      <w:r w:rsidR="00144D19" w:rsidRPr="008C6C99">
        <w:rPr>
          <w:rFonts w:hint="cs"/>
          <w:sz w:val="28"/>
          <w:szCs w:val="28"/>
          <w:rtl/>
        </w:rPr>
        <w:t>" אשר סקרתי בתחילת הסמינר.</w:t>
      </w:r>
    </w:p>
    <w:p w14:paraId="1C2B9039" w14:textId="77777777" w:rsidR="00144D19" w:rsidRDefault="00144D19" w:rsidP="00F30BC6">
      <w:pPr>
        <w:bidi/>
        <w:jc w:val="both"/>
        <w:rPr>
          <w:sz w:val="28"/>
          <w:szCs w:val="28"/>
          <w:rtl/>
        </w:rPr>
      </w:pPr>
    </w:p>
    <w:p w14:paraId="4E488B56" w14:textId="77777777" w:rsidR="0033195B" w:rsidRPr="008C6C99" w:rsidRDefault="00144D19" w:rsidP="00F30BC6">
      <w:pPr>
        <w:bidi/>
        <w:jc w:val="both"/>
        <w:rPr>
          <w:sz w:val="28"/>
          <w:szCs w:val="28"/>
          <w:rtl/>
        </w:rPr>
      </w:pPr>
      <w:r w:rsidRPr="008C6C99">
        <w:rPr>
          <w:rFonts w:hint="cs"/>
          <w:sz w:val="28"/>
          <w:szCs w:val="28"/>
          <w:rtl/>
        </w:rPr>
        <w:t xml:space="preserve">בעוד שטכנולוגית המכוניות האוטונומיות משתפרת כל הזמן עדיין קשה לחזות האם ומתי מכוניות אוטונומיות יהפכו להיות חלק משגרת חיינו. אנו בעצם מנסים לבנות מכונה שתצליח להשתוות לביצועים שלנו </w:t>
      </w:r>
      <w:r w:rsidR="00ED0020" w:rsidRPr="008C6C99">
        <w:rPr>
          <w:rFonts w:hint="cs"/>
          <w:sz w:val="28"/>
          <w:szCs w:val="28"/>
          <w:rtl/>
        </w:rPr>
        <w:t>כ</w:t>
      </w:r>
      <w:r w:rsidRPr="008C6C99">
        <w:rPr>
          <w:rFonts w:hint="cs"/>
          <w:sz w:val="28"/>
          <w:szCs w:val="28"/>
          <w:rtl/>
        </w:rPr>
        <w:t xml:space="preserve">בני אדם ולהתחקות אחרי "המחשב" המסובך ביותר בעולם </w:t>
      </w:r>
      <w:r w:rsidRPr="008C6C99">
        <w:rPr>
          <w:sz w:val="28"/>
          <w:szCs w:val="28"/>
          <w:rtl/>
        </w:rPr>
        <w:t>–</w:t>
      </w:r>
      <w:r w:rsidRPr="008C6C99">
        <w:rPr>
          <w:rFonts w:hint="cs"/>
          <w:sz w:val="28"/>
          <w:szCs w:val="28"/>
          <w:rtl/>
        </w:rPr>
        <w:t xml:space="preserve"> המוח שלנו, משימה זו בהחלט מסובכת יותר ממה שהיא נשמעת.</w:t>
      </w:r>
    </w:p>
    <w:p w14:paraId="501637A9" w14:textId="77777777" w:rsidR="00144D19" w:rsidRPr="008C6C99" w:rsidRDefault="00D47ED8" w:rsidP="00F30BC6">
      <w:pPr>
        <w:bidi/>
        <w:jc w:val="both"/>
        <w:rPr>
          <w:sz w:val="28"/>
          <w:szCs w:val="28"/>
          <w:rtl/>
        </w:rPr>
      </w:pPr>
      <w:r w:rsidRPr="008C6C99">
        <w:rPr>
          <w:rFonts w:hint="cs"/>
          <w:sz w:val="28"/>
          <w:szCs w:val="28"/>
          <w:rtl/>
        </w:rPr>
        <w:t xml:space="preserve">ישנם המון </w:t>
      </w:r>
      <w:r w:rsidR="00144D19" w:rsidRPr="008C6C99">
        <w:rPr>
          <w:rFonts w:hint="cs"/>
          <w:sz w:val="28"/>
          <w:szCs w:val="28"/>
          <w:rtl/>
        </w:rPr>
        <w:t>אתגרים שעומדים לפנינו</w:t>
      </w:r>
      <w:r w:rsidR="00ED0020" w:rsidRPr="008C6C99">
        <w:rPr>
          <w:rFonts w:hint="cs"/>
          <w:sz w:val="28"/>
          <w:szCs w:val="28"/>
          <w:rtl/>
        </w:rPr>
        <w:t>,</w:t>
      </w:r>
      <w:r w:rsidR="00144D19" w:rsidRPr="008C6C99">
        <w:rPr>
          <w:rFonts w:hint="cs"/>
          <w:sz w:val="28"/>
          <w:szCs w:val="28"/>
          <w:rtl/>
        </w:rPr>
        <w:t xml:space="preserve"> </w:t>
      </w:r>
      <w:r w:rsidRPr="008C6C99">
        <w:rPr>
          <w:rFonts w:hint="cs"/>
          <w:sz w:val="28"/>
          <w:szCs w:val="28"/>
          <w:rtl/>
        </w:rPr>
        <w:t xml:space="preserve">לדוגמא: </w:t>
      </w:r>
      <w:r w:rsidR="00144D19" w:rsidRPr="008C6C99">
        <w:rPr>
          <w:rFonts w:hint="cs"/>
          <w:sz w:val="28"/>
          <w:szCs w:val="28"/>
          <w:rtl/>
        </w:rPr>
        <w:t>הדיוק המושלם בראיית הסביבה שמכונית אוטונומית צריכה להשיג</w:t>
      </w:r>
      <w:r w:rsidRPr="008C6C99">
        <w:rPr>
          <w:rFonts w:hint="cs"/>
          <w:sz w:val="28"/>
          <w:szCs w:val="28"/>
          <w:rtl/>
        </w:rPr>
        <w:t xml:space="preserve"> בשביל להימנע מפגיעה בסביבה או בעצמה</w:t>
      </w:r>
      <w:del w:id="2620" w:author="Stav Cohen" w:date="2020-10-26T20:04:00Z">
        <w:r w:rsidRPr="008C6C99" w:rsidDel="00964AB8">
          <w:rPr>
            <w:rFonts w:hint="cs"/>
            <w:sz w:val="28"/>
            <w:szCs w:val="28"/>
            <w:rtl/>
          </w:rPr>
          <w:delText xml:space="preserve"> </w:delText>
        </w:r>
      </w:del>
      <w:r w:rsidR="00144D19" w:rsidRPr="008C6C99">
        <w:rPr>
          <w:rFonts w:hint="cs"/>
          <w:sz w:val="28"/>
          <w:szCs w:val="28"/>
          <w:rtl/>
        </w:rPr>
        <w:t xml:space="preserve">, העמידות של המערכות </w:t>
      </w:r>
      <w:r w:rsidR="00ED0020" w:rsidRPr="008C6C99">
        <w:rPr>
          <w:rFonts w:hint="cs"/>
          <w:sz w:val="28"/>
          <w:szCs w:val="28"/>
          <w:rtl/>
        </w:rPr>
        <w:t>מול</w:t>
      </w:r>
      <w:r w:rsidR="00144D19" w:rsidRPr="008C6C99">
        <w:rPr>
          <w:rFonts w:hint="cs"/>
          <w:sz w:val="28"/>
          <w:szCs w:val="28"/>
          <w:rtl/>
        </w:rPr>
        <w:t xml:space="preserve"> תופעות טבע משתנות כמו: גשם, שלג, ערפל, חושך</w:t>
      </w:r>
      <w:r w:rsidRPr="008C6C99">
        <w:rPr>
          <w:rFonts w:hint="cs"/>
          <w:sz w:val="28"/>
          <w:szCs w:val="28"/>
          <w:rtl/>
        </w:rPr>
        <w:t xml:space="preserve">, מגנטיות חזקה ועוד אשר יכולות להקשות על הסנסורים של המכונית. אתגר גדול שלא סקרתי בסמינר הינו  היכולת של המכונית לבצע החלטות קריטיות בזמן קצר מאוד, האם מכונית תוכל להגיב במהירות כמו מערכת האינסטינקטים של האדם? </w:t>
      </w:r>
    </w:p>
    <w:p w14:paraId="7F622AED" w14:textId="7C39827C" w:rsidR="00D47ED8" w:rsidRPr="008C6C99" w:rsidRDefault="004428FC" w:rsidP="00F30BC6">
      <w:pPr>
        <w:bidi/>
        <w:jc w:val="both"/>
        <w:rPr>
          <w:sz w:val="28"/>
          <w:szCs w:val="28"/>
          <w:rtl/>
        </w:rPr>
      </w:pPr>
      <w:r w:rsidRPr="008C6C99">
        <w:rPr>
          <w:rFonts w:hint="cs"/>
          <w:sz w:val="28"/>
          <w:szCs w:val="28"/>
          <w:rtl/>
        </w:rPr>
        <w:t>אתגר מעניין נוסף שאינו נסקר במהלך הסמינר הוא</w:t>
      </w:r>
      <w:ins w:id="2621" w:author="Stav Cohen" w:date="2020-10-26T20:04:00Z">
        <w:r w:rsidR="00964AB8">
          <w:rPr>
            <w:rFonts w:hint="cs"/>
            <w:sz w:val="28"/>
            <w:szCs w:val="28"/>
            <w:rtl/>
          </w:rPr>
          <w:t xml:space="preserve"> השאלה אם</w:t>
        </w:r>
      </w:ins>
      <w:r w:rsidRPr="008C6C99">
        <w:rPr>
          <w:rFonts w:hint="cs"/>
          <w:sz w:val="28"/>
          <w:szCs w:val="28"/>
          <w:rtl/>
        </w:rPr>
        <w:t xml:space="preserve"> נניח שמכוניות אוטונומיות היו קיימות</w:t>
      </w:r>
      <w:ins w:id="2622" w:author="Stav Cohen" w:date="2020-10-26T20:04:00Z">
        <w:r w:rsidR="00964AB8">
          <w:rPr>
            <w:rFonts w:hint="cs"/>
            <w:sz w:val="28"/>
            <w:szCs w:val="28"/>
            <w:rtl/>
          </w:rPr>
          <w:t>,</w:t>
        </w:r>
      </w:ins>
      <w:r w:rsidRPr="008C6C99">
        <w:rPr>
          <w:rFonts w:hint="cs"/>
          <w:sz w:val="28"/>
          <w:szCs w:val="28"/>
          <w:rtl/>
        </w:rPr>
        <w:t xml:space="preserve"> האם היית מוכן "להסתכן" בל</w:t>
      </w:r>
      <w:r w:rsidR="001145CA" w:rsidRPr="008C6C99">
        <w:rPr>
          <w:rFonts w:hint="cs"/>
          <w:sz w:val="28"/>
          <w:szCs w:val="28"/>
          <w:rtl/>
        </w:rPr>
        <w:t>אפשר</w:t>
      </w:r>
      <w:r w:rsidRPr="008C6C99">
        <w:rPr>
          <w:rFonts w:hint="cs"/>
          <w:sz w:val="28"/>
          <w:szCs w:val="28"/>
          <w:rtl/>
        </w:rPr>
        <w:t xml:space="preserve"> למכונית כזו לנהוג עבורך?</w:t>
      </w:r>
    </w:p>
    <w:p w14:paraId="7415D2CF" w14:textId="454FC4C2" w:rsidR="0033195B" w:rsidRPr="008C6C99" w:rsidRDefault="001145CA" w:rsidP="00F30BC6">
      <w:pPr>
        <w:bidi/>
        <w:jc w:val="both"/>
        <w:rPr>
          <w:sz w:val="28"/>
          <w:szCs w:val="28"/>
          <w:rtl/>
        </w:rPr>
      </w:pPr>
      <w:r w:rsidRPr="008C6C99">
        <w:rPr>
          <w:rFonts w:hint="cs"/>
          <w:sz w:val="28"/>
          <w:szCs w:val="28"/>
          <w:rtl/>
        </w:rPr>
        <w:t>ובנימה אישית</w:t>
      </w:r>
      <w:ins w:id="2623" w:author="Stav Cohen" w:date="2020-10-26T20:04:00Z">
        <w:r w:rsidR="00964AB8">
          <w:rPr>
            <w:rFonts w:hint="cs"/>
            <w:sz w:val="28"/>
            <w:szCs w:val="28"/>
            <w:rtl/>
          </w:rPr>
          <w:t>,</w:t>
        </w:r>
      </w:ins>
      <w:r w:rsidRPr="008C6C99">
        <w:rPr>
          <w:rFonts w:hint="cs"/>
          <w:sz w:val="28"/>
          <w:szCs w:val="28"/>
          <w:rtl/>
        </w:rPr>
        <w:t xml:space="preserve"> </w:t>
      </w:r>
      <w:proofErr w:type="spellStart"/>
      <w:r w:rsidRPr="008C6C99">
        <w:rPr>
          <w:rFonts w:hint="cs"/>
          <w:sz w:val="28"/>
          <w:szCs w:val="28"/>
          <w:rtl/>
        </w:rPr>
        <w:t>נהנתי</w:t>
      </w:r>
      <w:proofErr w:type="spellEnd"/>
      <w:r w:rsidRPr="008C6C99">
        <w:rPr>
          <w:rFonts w:hint="cs"/>
          <w:sz w:val="28"/>
          <w:szCs w:val="28"/>
          <w:rtl/>
        </w:rPr>
        <w:t xml:space="preserve"> מאוד לחקור כיצד ראייה ממוחשבת עובדת במכוניות אוטונומיות ולכתוב את הסמינר. ניסיתי </w:t>
      </w:r>
      <w:proofErr w:type="spellStart"/>
      <w:r w:rsidRPr="008C6C99">
        <w:rPr>
          <w:rFonts w:hint="cs"/>
          <w:sz w:val="28"/>
          <w:szCs w:val="28"/>
          <w:rtl/>
        </w:rPr>
        <w:t>להנגיש</w:t>
      </w:r>
      <w:proofErr w:type="spellEnd"/>
      <w:r w:rsidRPr="008C6C99">
        <w:rPr>
          <w:rFonts w:hint="cs"/>
          <w:sz w:val="28"/>
          <w:szCs w:val="28"/>
          <w:rtl/>
        </w:rPr>
        <w:t xml:space="preserve"> את החומר כך שגם מי שאינו </w:t>
      </w:r>
      <w:r w:rsidR="00ED0020" w:rsidRPr="008C6C99">
        <w:rPr>
          <w:rFonts w:hint="cs"/>
          <w:sz w:val="28"/>
          <w:szCs w:val="28"/>
          <w:rtl/>
        </w:rPr>
        <w:t xml:space="preserve">בקיא </w:t>
      </w:r>
      <w:r w:rsidRPr="008C6C99">
        <w:rPr>
          <w:rFonts w:hint="cs"/>
          <w:sz w:val="28"/>
          <w:szCs w:val="28"/>
          <w:rtl/>
        </w:rPr>
        <w:t xml:space="preserve">בתחום של למידת מכונה יוכל להנות לקרוא את הסמינר ולקבל הצצה אל עולם הבינה </w:t>
      </w:r>
      <w:r w:rsidR="00ED0020" w:rsidRPr="008C6C99">
        <w:rPr>
          <w:rFonts w:hint="cs"/>
          <w:sz w:val="28"/>
          <w:szCs w:val="28"/>
          <w:rtl/>
        </w:rPr>
        <w:t>ה</w:t>
      </w:r>
      <w:r w:rsidRPr="008C6C99">
        <w:rPr>
          <w:rFonts w:hint="cs"/>
          <w:sz w:val="28"/>
          <w:szCs w:val="28"/>
          <w:rtl/>
        </w:rPr>
        <w:t>מלאכותית, למידת מכונה וראייה במכוניות אוטונומיות.</w:t>
      </w:r>
    </w:p>
    <w:p w14:paraId="04455433" w14:textId="77777777" w:rsidR="001145CA" w:rsidRDefault="001145CA" w:rsidP="00F30BC6">
      <w:pPr>
        <w:bidi/>
        <w:jc w:val="both"/>
        <w:rPr>
          <w:sz w:val="28"/>
          <w:szCs w:val="28"/>
          <w:rtl/>
        </w:rPr>
      </w:pPr>
      <w:r w:rsidRPr="008C6C99">
        <w:rPr>
          <w:rFonts w:hint="cs"/>
          <w:sz w:val="28"/>
          <w:szCs w:val="28"/>
          <w:rtl/>
        </w:rPr>
        <w:t>סמינר זה גרם לי לרצות להמשיך לחקור את עולם הבינה מלאכותית ולבחור לעשות את התואר השני שלי בתחום זה.</w:t>
      </w:r>
    </w:p>
    <w:p w14:paraId="72BBEBE3" w14:textId="77777777" w:rsidR="001145CA" w:rsidRDefault="001145CA" w:rsidP="00F30BC6">
      <w:pPr>
        <w:bidi/>
        <w:jc w:val="both"/>
        <w:rPr>
          <w:sz w:val="28"/>
          <w:szCs w:val="28"/>
          <w:rtl/>
        </w:rPr>
      </w:pPr>
    </w:p>
    <w:p w14:paraId="2E55489F" w14:textId="77777777" w:rsidR="000A1C45" w:rsidRDefault="000A1C45" w:rsidP="00F30BC6">
      <w:pPr>
        <w:bidi/>
        <w:jc w:val="both"/>
        <w:rPr>
          <w:sz w:val="28"/>
          <w:szCs w:val="28"/>
          <w:rtl/>
        </w:rPr>
      </w:pPr>
    </w:p>
    <w:p w14:paraId="18CFB7A2" w14:textId="77777777" w:rsidR="0001223A" w:rsidRDefault="0001223A" w:rsidP="00F30BC6">
      <w:pPr>
        <w:pStyle w:val="ListParagraph"/>
        <w:bidi/>
        <w:jc w:val="both"/>
        <w:rPr>
          <w:sz w:val="28"/>
          <w:szCs w:val="28"/>
          <w:rtl/>
        </w:rPr>
      </w:pPr>
    </w:p>
    <w:p w14:paraId="73C47A58" w14:textId="77777777" w:rsidR="00F30BC6" w:rsidRDefault="00F30BC6" w:rsidP="00F30BC6">
      <w:pPr>
        <w:pStyle w:val="ListParagraph"/>
        <w:bidi/>
        <w:jc w:val="both"/>
        <w:rPr>
          <w:sz w:val="28"/>
          <w:szCs w:val="28"/>
          <w:rtl/>
        </w:rPr>
      </w:pPr>
    </w:p>
    <w:p w14:paraId="53968086" w14:textId="77777777" w:rsidR="00F30BC6" w:rsidRDefault="00F30BC6" w:rsidP="00F30BC6">
      <w:pPr>
        <w:pStyle w:val="ListParagraph"/>
        <w:bidi/>
        <w:jc w:val="both"/>
        <w:rPr>
          <w:sz w:val="28"/>
          <w:szCs w:val="28"/>
          <w:rtl/>
        </w:rPr>
      </w:pPr>
    </w:p>
    <w:p w14:paraId="4FCD6693" w14:textId="77777777" w:rsidR="00F30BC6" w:rsidRDefault="00F30BC6" w:rsidP="00F30BC6">
      <w:pPr>
        <w:pStyle w:val="ListParagraph"/>
        <w:bidi/>
        <w:jc w:val="both"/>
        <w:rPr>
          <w:sz w:val="28"/>
          <w:szCs w:val="28"/>
          <w:rtl/>
        </w:rPr>
      </w:pPr>
    </w:p>
    <w:p w14:paraId="15E503B3" w14:textId="77777777" w:rsidR="00F30BC6" w:rsidRDefault="00F30BC6" w:rsidP="00F30BC6">
      <w:pPr>
        <w:pStyle w:val="ListParagraph"/>
        <w:bidi/>
        <w:jc w:val="both"/>
        <w:rPr>
          <w:sz w:val="28"/>
          <w:szCs w:val="28"/>
          <w:rtl/>
        </w:rPr>
      </w:pPr>
    </w:p>
    <w:p w14:paraId="0DCBABE5" w14:textId="77777777" w:rsidR="00F30BC6" w:rsidRDefault="00F30BC6" w:rsidP="00F30BC6">
      <w:pPr>
        <w:pStyle w:val="ListParagraph"/>
        <w:bidi/>
        <w:jc w:val="both"/>
        <w:rPr>
          <w:sz w:val="28"/>
          <w:szCs w:val="28"/>
          <w:rtl/>
        </w:rPr>
      </w:pPr>
    </w:p>
    <w:p w14:paraId="598E16B4" w14:textId="77777777" w:rsidR="00F30BC6" w:rsidRDefault="00F30BC6" w:rsidP="00F30BC6">
      <w:pPr>
        <w:pStyle w:val="ListParagraph"/>
        <w:bidi/>
        <w:jc w:val="both"/>
        <w:rPr>
          <w:sz w:val="28"/>
          <w:szCs w:val="28"/>
          <w:rtl/>
        </w:rPr>
      </w:pPr>
    </w:p>
    <w:p w14:paraId="3B09DF2B" w14:textId="77777777" w:rsidR="00F30BC6" w:rsidRDefault="00F30BC6" w:rsidP="00F30BC6">
      <w:pPr>
        <w:pStyle w:val="ListParagraph"/>
        <w:bidi/>
        <w:jc w:val="both"/>
        <w:rPr>
          <w:sz w:val="28"/>
          <w:szCs w:val="28"/>
          <w:rtl/>
        </w:rPr>
      </w:pPr>
    </w:p>
    <w:p w14:paraId="04C33E0E" w14:textId="77777777" w:rsidR="00C34A9B" w:rsidRDefault="00C34A9B" w:rsidP="00C34A9B">
      <w:pPr>
        <w:pStyle w:val="ListParagraph"/>
        <w:bidi/>
        <w:jc w:val="both"/>
        <w:rPr>
          <w:sz w:val="28"/>
          <w:szCs w:val="28"/>
          <w:rtl/>
        </w:rPr>
      </w:pPr>
    </w:p>
    <w:p w14:paraId="513052DC" w14:textId="77777777" w:rsidR="00F30BC6" w:rsidRPr="00EC5547" w:rsidRDefault="00B92B1B" w:rsidP="00F30BC6">
      <w:pPr>
        <w:jc w:val="center"/>
        <w:rPr>
          <w:b/>
          <w:bCs/>
          <w:sz w:val="36"/>
          <w:szCs w:val="36"/>
          <w:u w:val="single"/>
          <w:rtl/>
        </w:rPr>
      </w:pPr>
      <w:r>
        <w:rPr>
          <w:rFonts w:hint="cs"/>
          <w:b/>
          <w:bCs/>
          <w:sz w:val="36"/>
          <w:szCs w:val="36"/>
          <w:u w:val="single"/>
          <w:rtl/>
        </w:rPr>
        <w:lastRenderedPageBreak/>
        <w:t>ביבליוגרפיה</w:t>
      </w:r>
    </w:p>
    <w:p w14:paraId="45E7AF78" w14:textId="77777777" w:rsidR="00F30BC6" w:rsidRPr="00EC5547" w:rsidRDefault="00F30BC6" w:rsidP="00F30BC6">
      <w:pPr>
        <w:jc w:val="both"/>
        <w:rPr>
          <w:sz w:val="24"/>
          <w:szCs w:val="24"/>
          <w:rtl/>
        </w:rPr>
      </w:pPr>
    </w:p>
    <w:bookmarkStart w:id="2624" w:name="_Hlk50829539"/>
    <w:p w14:paraId="6443577F" w14:textId="703C6166" w:rsidR="00F30BC6" w:rsidRPr="008B4540" w:rsidRDefault="00F30BC6" w:rsidP="00F30BC6">
      <w:pPr>
        <w:pStyle w:val="ListParagraph"/>
        <w:numPr>
          <w:ilvl w:val="0"/>
          <w:numId w:val="2"/>
        </w:numPr>
        <w:jc w:val="both"/>
        <w:rPr>
          <w:ins w:id="2625" w:author="Stav Cohen" w:date="2020-10-16T13:26:00Z"/>
          <w:rStyle w:val="Hyperlink"/>
          <w:color w:val="auto"/>
          <w:sz w:val="24"/>
          <w:szCs w:val="24"/>
          <w:u w:val="none"/>
          <w:rtl/>
          <w:rPrChange w:id="2626" w:author="Stav Cohen" w:date="2020-10-16T13:26:00Z">
            <w:rPr>
              <w:ins w:id="2627" w:author="Stav Cohen" w:date="2020-10-16T13:26:00Z"/>
              <w:rStyle w:val="Hyperlink"/>
              <w:sz w:val="24"/>
              <w:szCs w:val="24"/>
              <w:rtl/>
            </w:rPr>
          </w:rPrChange>
        </w:rPr>
      </w:pPr>
      <w:r w:rsidRPr="00EC5547">
        <w:fldChar w:fldCharType="begin"/>
      </w:r>
      <w:r w:rsidRPr="00EC5547">
        <w:rPr>
          <w:sz w:val="24"/>
          <w:szCs w:val="24"/>
        </w:rPr>
        <w:instrText xml:space="preserve"> HYPERLINK "https://search-ebscohost-com.elib.openu.ac.il/login.aspx?direct=true&amp;db=nlebk&amp;AN=1607842&amp;site=eds-live&amp;ebv=EB&amp;ppid=pp_Cover" </w:instrText>
      </w:r>
      <w:r w:rsidRPr="00EC5547">
        <w:fldChar w:fldCharType="separate"/>
      </w:r>
      <w:proofErr w:type="spellStart"/>
      <w:r w:rsidRPr="00EC5547">
        <w:rPr>
          <w:rStyle w:val="Hyperlink"/>
          <w:rFonts w:ascii="Helvetica" w:hAnsi="Helvetica" w:cs="Helvetica"/>
          <w:sz w:val="24"/>
          <w:szCs w:val="24"/>
        </w:rPr>
        <w:t>Ciaburro</w:t>
      </w:r>
      <w:proofErr w:type="spellEnd"/>
      <w:r w:rsidRPr="00EC5547">
        <w:rPr>
          <w:rStyle w:val="Hyperlink"/>
          <w:rFonts w:ascii="Helvetica" w:hAnsi="Helvetica" w:cs="Helvetica"/>
          <w:sz w:val="24"/>
          <w:szCs w:val="24"/>
        </w:rPr>
        <w:t xml:space="preserve">, Giuseppe, </w:t>
      </w:r>
      <w:proofErr w:type="spellStart"/>
      <w:r w:rsidRPr="00EC5547">
        <w:rPr>
          <w:rStyle w:val="Hyperlink"/>
          <w:rFonts w:ascii="Helvetica" w:hAnsi="Helvetica" w:cs="Helvetica"/>
          <w:sz w:val="24"/>
          <w:szCs w:val="24"/>
        </w:rPr>
        <w:t>Venkateswaran</w:t>
      </w:r>
      <w:proofErr w:type="spellEnd"/>
      <w:r w:rsidRPr="00EC5547">
        <w:rPr>
          <w:rStyle w:val="Hyperlink"/>
          <w:rFonts w:ascii="Helvetica" w:hAnsi="Helvetica" w:cs="Helvetica"/>
          <w:sz w:val="24"/>
          <w:szCs w:val="24"/>
        </w:rPr>
        <w:t>, Balaji</w:t>
      </w:r>
      <w:r w:rsidRPr="00EC5547">
        <w:rPr>
          <w:rStyle w:val="Hyperlink"/>
          <w:sz w:val="24"/>
          <w:szCs w:val="24"/>
        </w:rPr>
        <w:t xml:space="preserve"> (2017</w:t>
      </w:r>
      <w:proofErr w:type="gramStart"/>
      <w:r w:rsidRPr="00EC5547">
        <w:rPr>
          <w:rStyle w:val="Hyperlink"/>
          <w:sz w:val="24"/>
          <w:szCs w:val="24"/>
        </w:rPr>
        <w:t>):Neural</w:t>
      </w:r>
      <w:proofErr w:type="gramEnd"/>
      <w:r w:rsidRPr="00EC5547">
        <w:rPr>
          <w:rStyle w:val="Hyperlink"/>
          <w:sz w:val="24"/>
          <w:szCs w:val="24"/>
        </w:rPr>
        <w:t xml:space="preserve"> Networks with R</w:t>
      </w:r>
      <w:r w:rsidRPr="00EC5547">
        <w:rPr>
          <w:rStyle w:val="Hyperlink"/>
          <w:sz w:val="24"/>
          <w:szCs w:val="24"/>
        </w:rPr>
        <w:fldChar w:fldCharType="end"/>
      </w:r>
    </w:p>
    <w:p w14:paraId="57717506" w14:textId="3CD4074D" w:rsidR="008B4540" w:rsidRDefault="008B4540" w:rsidP="00F30BC6">
      <w:pPr>
        <w:pStyle w:val="ListParagraph"/>
        <w:numPr>
          <w:ilvl w:val="0"/>
          <w:numId w:val="2"/>
        </w:numPr>
        <w:jc w:val="both"/>
        <w:rPr>
          <w:ins w:id="2628" w:author="Stav Cohen" w:date="2020-10-16T13:27:00Z"/>
          <w:sz w:val="24"/>
          <w:szCs w:val="24"/>
        </w:rPr>
      </w:pPr>
      <w:ins w:id="2629" w:author="Stav Cohen" w:date="2020-10-16T13:27:00Z">
        <w:r>
          <w:rPr>
            <w:sz w:val="24"/>
            <w:szCs w:val="24"/>
          </w:rPr>
          <w:fldChar w:fldCharType="begin"/>
        </w:r>
        <w:r>
          <w:rPr>
            <w:sz w:val="24"/>
            <w:szCs w:val="24"/>
          </w:rPr>
          <w:instrText xml:space="preserve"> HYPERLINK "https://towardsdatascience.com/transposed-convolution-demystified-84ca81b4baba" </w:instrText>
        </w:r>
        <w:r>
          <w:rPr>
            <w:sz w:val="24"/>
            <w:szCs w:val="24"/>
          </w:rPr>
          <w:fldChar w:fldCharType="separate"/>
        </w:r>
        <w:proofErr w:type="spellStart"/>
        <w:r w:rsidRPr="008B4540">
          <w:rPr>
            <w:rStyle w:val="Hyperlink"/>
            <w:sz w:val="24"/>
            <w:szCs w:val="24"/>
          </w:rPr>
          <w:t>Divyanshu</w:t>
        </w:r>
        <w:proofErr w:type="spellEnd"/>
        <w:r w:rsidRPr="008B4540">
          <w:rPr>
            <w:rStyle w:val="Hyperlink"/>
            <w:sz w:val="24"/>
            <w:szCs w:val="24"/>
          </w:rPr>
          <w:t xml:space="preserve"> Mishra: Transposed Convolution Demystified</w:t>
        </w:r>
        <w:r>
          <w:rPr>
            <w:sz w:val="24"/>
            <w:szCs w:val="24"/>
          </w:rPr>
          <w:fldChar w:fldCharType="end"/>
        </w:r>
      </w:ins>
    </w:p>
    <w:p w14:paraId="2D28D6D6" w14:textId="07A88FA2" w:rsidR="008B4540" w:rsidRPr="008B4540" w:rsidRDefault="008B4540">
      <w:pPr>
        <w:pStyle w:val="ListParagraph"/>
        <w:numPr>
          <w:ilvl w:val="0"/>
          <w:numId w:val="2"/>
        </w:numPr>
        <w:jc w:val="both"/>
        <w:rPr>
          <w:sz w:val="24"/>
          <w:szCs w:val="24"/>
          <w:rPrChange w:id="2630" w:author="Stav Cohen" w:date="2020-10-16T13:27:00Z">
            <w:rPr/>
          </w:rPrChange>
        </w:rPr>
      </w:pPr>
      <w:ins w:id="2631" w:author="Stav Cohen" w:date="2020-10-16T13:27:00Z">
        <w:r>
          <w:rPr>
            <w:sz w:val="24"/>
            <w:szCs w:val="24"/>
          </w:rPr>
          <w:fldChar w:fldCharType="begin"/>
        </w:r>
        <w:r>
          <w:rPr>
            <w:sz w:val="24"/>
            <w:szCs w:val="24"/>
          </w:rPr>
          <w:instrText xml:space="preserve"> HYPERLINK "https://towardsdatascience.com/dive-really-deep-into-yolo-v3-a-beginners-guide-9e3d2666280e" </w:instrText>
        </w:r>
        <w:r>
          <w:rPr>
            <w:sz w:val="24"/>
            <w:szCs w:val="24"/>
          </w:rPr>
          <w:fldChar w:fldCharType="separate"/>
        </w:r>
        <w:r w:rsidRPr="008B4540">
          <w:rPr>
            <w:rStyle w:val="Hyperlink"/>
            <w:sz w:val="24"/>
            <w:szCs w:val="24"/>
          </w:rPr>
          <w:t xml:space="preserve">Ethan </w:t>
        </w:r>
        <w:proofErr w:type="spellStart"/>
        <w:r w:rsidRPr="008B4540">
          <w:rPr>
            <w:rStyle w:val="Hyperlink"/>
            <w:sz w:val="24"/>
            <w:szCs w:val="24"/>
          </w:rPr>
          <w:t>Yanjia</w:t>
        </w:r>
        <w:proofErr w:type="spellEnd"/>
        <w:r w:rsidRPr="008B4540">
          <w:rPr>
            <w:rStyle w:val="Hyperlink"/>
            <w:sz w:val="24"/>
            <w:szCs w:val="24"/>
          </w:rPr>
          <w:t xml:space="preserve"> Li: Dive Really Deep into YOLO v3: A Beginner’s Guide</w:t>
        </w:r>
        <w:r>
          <w:rPr>
            <w:sz w:val="24"/>
            <w:szCs w:val="24"/>
          </w:rPr>
          <w:fldChar w:fldCharType="end"/>
        </w:r>
        <w:r w:rsidRPr="008B4540">
          <w:rPr>
            <w:sz w:val="24"/>
            <w:szCs w:val="24"/>
          </w:rPr>
          <w:t xml:space="preserve"> </w:t>
        </w:r>
      </w:ins>
    </w:p>
    <w:p w14:paraId="0680993A" w14:textId="77777777" w:rsidR="00F30BC6" w:rsidRPr="00EC5547" w:rsidRDefault="000E52FC" w:rsidP="00F30BC6">
      <w:pPr>
        <w:pStyle w:val="ListParagraph"/>
        <w:numPr>
          <w:ilvl w:val="0"/>
          <w:numId w:val="2"/>
        </w:numPr>
        <w:jc w:val="both"/>
        <w:rPr>
          <w:rStyle w:val="Hyperlink"/>
          <w:color w:val="auto"/>
          <w:sz w:val="24"/>
          <w:szCs w:val="24"/>
          <w:u w:val="none"/>
        </w:rPr>
      </w:pPr>
      <w:hyperlink r:id="rId110" w:history="1">
        <w:r w:rsidR="00F30BC6" w:rsidRPr="00EC5547">
          <w:rPr>
            <w:rStyle w:val="Hyperlink"/>
            <w:rFonts w:ascii="Helvetica" w:hAnsi="Helvetica" w:cs="Helvetica"/>
            <w:sz w:val="24"/>
            <w:szCs w:val="24"/>
          </w:rPr>
          <w:t xml:space="preserve">Fatma </w:t>
        </w:r>
        <w:proofErr w:type="spellStart"/>
        <w:r w:rsidR="00F30BC6" w:rsidRPr="00EC5547">
          <w:rPr>
            <w:rStyle w:val="Hyperlink"/>
            <w:rFonts w:ascii="Helvetica" w:hAnsi="Helvetica" w:cs="Helvetica"/>
            <w:sz w:val="24"/>
            <w:szCs w:val="24"/>
          </w:rPr>
          <w:t>Güney</w:t>
        </w:r>
        <w:proofErr w:type="spellEnd"/>
        <w:r w:rsidR="00F30BC6" w:rsidRPr="00EC5547">
          <w:rPr>
            <w:rStyle w:val="Hyperlink"/>
            <w:rFonts w:ascii="Helvetica" w:hAnsi="Helvetica" w:cs="Helvetica"/>
            <w:sz w:val="24"/>
            <w:szCs w:val="24"/>
          </w:rPr>
          <w:t xml:space="preserve">, </w:t>
        </w:r>
        <w:proofErr w:type="spellStart"/>
        <w:r w:rsidR="00F30BC6" w:rsidRPr="00EC5547">
          <w:rPr>
            <w:rStyle w:val="Hyperlink"/>
            <w:rFonts w:ascii="Helvetica" w:hAnsi="Helvetica" w:cs="Helvetica"/>
            <w:sz w:val="24"/>
            <w:szCs w:val="24"/>
          </w:rPr>
          <w:t>Aseem</w:t>
        </w:r>
        <w:proofErr w:type="spellEnd"/>
        <w:r w:rsidR="00F30BC6" w:rsidRPr="00EC5547">
          <w:rPr>
            <w:rStyle w:val="Hyperlink"/>
            <w:rFonts w:ascii="Helvetica" w:hAnsi="Helvetica" w:cs="Helvetica"/>
            <w:sz w:val="24"/>
            <w:szCs w:val="24"/>
          </w:rPr>
          <w:t xml:space="preserve"> </w:t>
        </w:r>
        <w:proofErr w:type="spellStart"/>
        <w:r w:rsidR="00F30BC6" w:rsidRPr="00EC5547">
          <w:rPr>
            <w:rStyle w:val="Hyperlink"/>
            <w:rFonts w:ascii="Helvetica" w:hAnsi="Helvetica" w:cs="Helvetica"/>
            <w:sz w:val="24"/>
            <w:szCs w:val="24"/>
          </w:rPr>
          <w:t>Behl</w:t>
        </w:r>
        <w:proofErr w:type="spellEnd"/>
        <w:r w:rsidR="00F30BC6" w:rsidRPr="00EC5547">
          <w:rPr>
            <w:rStyle w:val="Hyperlink"/>
            <w:rFonts w:ascii="Helvetica" w:hAnsi="Helvetica" w:cs="Helvetica"/>
            <w:sz w:val="24"/>
            <w:szCs w:val="24"/>
          </w:rPr>
          <w:t>, Andreas Geiger</w:t>
        </w:r>
        <w:r w:rsidR="00F30BC6" w:rsidRPr="00EC5547">
          <w:rPr>
            <w:rStyle w:val="Hyperlink"/>
            <w:sz w:val="24"/>
            <w:szCs w:val="24"/>
          </w:rPr>
          <w:t xml:space="preserve"> (2020): Computer Vision for Autonomous </w:t>
        </w:r>
        <w:proofErr w:type="gramStart"/>
        <w:r w:rsidR="00F30BC6" w:rsidRPr="00EC5547">
          <w:rPr>
            <w:rStyle w:val="Hyperlink"/>
            <w:sz w:val="24"/>
            <w:szCs w:val="24"/>
          </w:rPr>
          <w:t>Vehicles :</w:t>
        </w:r>
        <w:proofErr w:type="gramEnd"/>
        <w:r w:rsidR="00F30BC6" w:rsidRPr="00EC5547">
          <w:rPr>
            <w:rStyle w:val="Hyperlink"/>
            <w:sz w:val="24"/>
            <w:szCs w:val="24"/>
          </w:rPr>
          <w:t xml:space="preserve"> Problems, Datasets and State of the Art</w:t>
        </w:r>
      </w:hyperlink>
    </w:p>
    <w:p w14:paraId="0E8303BD" w14:textId="77777777" w:rsidR="00F30BC6" w:rsidRPr="00EC5547" w:rsidRDefault="000E52FC" w:rsidP="00F30BC6">
      <w:pPr>
        <w:pStyle w:val="ListParagraph"/>
        <w:numPr>
          <w:ilvl w:val="0"/>
          <w:numId w:val="2"/>
        </w:numPr>
        <w:jc w:val="both"/>
        <w:rPr>
          <w:rStyle w:val="Hyperlink"/>
          <w:color w:val="auto"/>
          <w:sz w:val="24"/>
          <w:szCs w:val="24"/>
          <w:u w:val="none"/>
        </w:rPr>
      </w:pPr>
      <w:hyperlink r:id="rId111" w:history="1">
        <w:proofErr w:type="spellStart"/>
        <w:r w:rsidR="00F30BC6" w:rsidRPr="00EC5547">
          <w:rPr>
            <w:rStyle w:val="Hyperlink"/>
            <w:sz w:val="24"/>
            <w:szCs w:val="24"/>
          </w:rPr>
          <w:t>Farzeen</w:t>
        </w:r>
        <w:proofErr w:type="spellEnd"/>
        <w:r w:rsidR="00F30BC6" w:rsidRPr="00EC5547">
          <w:rPr>
            <w:rStyle w:val="Hyperlink"/>
            <w:sz w:val="24"/>
            <w:szCs w:val="24"/>
          </w:rPr>
          <w:t xml:space="preserve"> Munir, Shoaib Azam, Muhammad </w:t>
        </w:r>
        <w:proofErr w:type="spellStart"/>
        <w:r w:rsidR="00F30BC6" w:rsidRPr="00EC5547">
          <w:rPr>
            <w:rStyle w:val="Hyperlink"/>
            <w:sz w:val="24"/>
            <w:szCs w:val="24"/>
          </w:rPr>
          <w:t>Ishfaq</w:t>
        </w:r>
        <w:proofErr w:type="spellEnd"/>
        <w:r w:rsidR="00F30BC6" w:rsidRPr="00EC5547">
          <w:rPr>
            <w:rStyle w:val="Hyperlink"/>
            <w:sz w:val="24"/>
            <w:szCs w:val="24"/>
          </w:rPr>
          <w:t xml:space="preserve"> Hussain, Ahmed </w:t>
        </w:r>
        <w:proofErr w:type="spellStart"/>
        <w:r w:rsidR="00F30BC6" w:rsidRPr="00EC5547">
          <w:rPr>
            <w:rStyle w:val="Hyperlink"/>
            <w:sz w:val="24"/>
            <w:szCs w:val="24"/>
          </w:rPr>
          <w:t>Muqeem</w:t>
        </w:r>
        <w:proofErr w:type="spellEnd"/>
        <w:r w:rsidR="00F30BC6" w:rsidRPr="00EC5547">
          <w:rPr>
            <w:rStyle w:val="Hyperlink"/>
            <w:sz w:val="24"/>
            <w:szCs w:val="24"/>
          </w:rPr>
          <w:t xml:space="preserve"> Sheri</w:t>
        </w:r>
        <w:r w:rsidR="00F30BC6" w:rsidRPr="00EC5547">
          <w:rPr>
            <w:rStyle w:val="Hyperlink"/>
            <w:rFonts w:hint="cs"/>
            <w:sz w:val="24"/>
            <w:szCs w:val="24"/>
            <w:rtl/>
          </w:rPr>
          <w:t xml:space="preserve"> </w:t>
        </w:r>
        <w:r w:rsidR="00F30BC6" w:rsidRPr="00EC5547">
          <w:rPr>
            <w:rStyle w:val="Hyperlink"/>
            <w:sz w:val="24"/>
            <w:szCs w:val="24"/>
          </w:rPr>
          <w:t>(2018): Autonomous Vehicle: The Architecture Aspect of Self Driving Car</w:t>
        </w:r>
      </w:hyperlink>
      <w:r w:rsidR="00F30BC6" w:rsidRPr="00EC5547">
        <w:rPr>
          <w:sz w:val="24"/>
          <w:szCs w:val="24"/>
        </w:rPr>
        <w:t xml:space="preserve"> (ACM)</w:t>
      </w:r>
    </w:p>
    <w:p w14:paraId="53332FF1" w14:textId="77777777" w:rsidR="00F30BC6" w:rsidRPr="00EC5547" w:rsidRDefault="000E52FC" w:rsidP="00F30BC6">
      <w:pPr>
        <w:pStyle w:val="ListParagraph"/>
        <w:numPr>
          <w:ilvl w:val="0"/>
          <w:numId w:val="2"/>
        </w:numPr>
        <w:jc w:val="both"/>
        <w:rPr>
          <w:rStyle w:val="Hyperlink"/>
          <w:color w:val="auto"/>
          <w:sz w:val="24"/>
          <w:szCs w:val="24"/>
          <w:u w:val="none"/>
        </w:rPr>
      </w:pPr>
      <w:hyperlink r:id="rId112" w:history="1">
        <w:r w:rsidR="00F30BC6" w:rsidRPr="00EC5547">
          <w:rPr>
            <w:rStyle w:val="Hyperlink"/>
            <w:sz w:val="24"/>
            <w:szCs w:val="24"/>
          </w:rPr>
          <w:t xml:space="preserve">John P. </w:t>
        </w:r>
        <w:proofErr w:type="spellStart"/>
        <w:r w:rsidR="00F30BC6" w:rsidRPr="00EC5547">
          <w:rPr>
            <w:rStyle w:val="Hyperlink"/>
            <w:sz w:val="24"/>
            <w:szCs w:val="24"/>
          </w:rPr>
          <w:t>Holdren</w:t>
        </w:r>
        <w:proofErr w:type="spellEnd"/>
        <w:r w:rsidR="00F30BC6" w:rsidRPr="00EC5547">
          <w:rPr>
            <w:rStyle w:val="Hyperlink"/>
            <w:sz w:val="24"/>
            <w:szCs w:val="24"/>
          </w:rPr>
          <w:t xml:space="preserve"> Megan Smith U.S. Chief Technology Officer (2016): Preparing for the future of ai</w:t>
        </w:r>
      </w:hyperlink>
    </w:p>
    <w:p w14:paraId="6DC318EC" w14:textId="77777777" w:rsidR="00F30BC6" w:rsidRPr="00EC5547" w:rsidRDefault="000E52FC" w:rsidP="00F30BC6">
      <w:pPr>
        <w:pStyle w:val="ListParagraph"/>
        <w:numPr>
          <w:ilvl w:val="0"/>
          <w:numId w:val="2"/>
        </w:numPr>
        <w:jc w:val="both"/>
        <w:rPr>
          <w:rStyle w:val="Hyperlink"/>
          <w:color w:val="auto"/>
          <w:sz w:val="24"/>
          <w:szCs w:val="24"/>
          <w:u w:val="none"/>
        </w:rPr>
      </w:pPr>
      <w:hyperlink r:id="rId113" w:history="1">
        <w:r w:rsidR="00F30BC6" w:rsidRPr="00EC5547">
          <w:rPr>
            <w:rStyle w:val="Hyperlink"/>
            <w:sz w:val="24"/>
            <w:szCs w:val="24"/>
          </w:rPr>
          <w:t xml:space="preserve"> Karen </w:t>
        </w:r>
        <w:proofErr w:type="gramStart"/>
        <w:r w:rsidR="00F30BC6" w:rsidRPr="00EC5547">
          <w:rPr>
            <w:rStyle w:val="Hyperlink"/>
            <w:sz w:val="24"/>
            <w:szCs w:val="24"/>
          </w:rPr>
          <w:t>Hao(</w:t>
        </w:r>
        <w:proofErr w:type="gramEnd"/>
        <w:r w:rsidR="00F30BC6" w:rsidRPr="00EC5547">
          <w:rPr>
            <w:rStyle w:val="Hyperlink"/>
            <w:sz w:val="24"/>
            <w:szCs w:val="24"/>
          </w:rPr>
          <w:t xml:space="preserve">2018):Should a self-driving car kill the baby or the grandma? Depends on where </w:t>
        </w:r>
        <w:proofErr w:type="gramStart"/>
        <w:r w:rsidR="00F30BC6" w:rsidRPr="00EC5547">
          <w:rPr>
            <w:rStyle w:val="Hyperlink"/>
            <w:sz w:val="24"/>
            <w:szCs w:val="24"/>
          </w:rPr>
          <w:t>you’re</w:t>
        </w:r>
        <w:proofErr w:type="gramEnd"/>
        <w:r w:rsidR="00F30BC6" w:rsidRPr="00EC5547">
          <w:rPr>
            <w:rStyle w:val="Hyperlink"/>
            <w:sz w:val="24"/>
            <w:szCs w:val="24"/>
          </w:rPr>
          <w:t xml:space="preserve"> from</w:t>
        </w:r>
      </w:hyperlink>
    </w:p>
    <w:p w14:paraId="70A016E8" w14:textId="77777777" w:rsidR="00F30BC6" w:rsidRPr="00EC5547" w:rsidRDefault="000E52FC" w:rsidP="00F30BC6">
      <w:pPr>
        <w:pStyle w:val="ListParagraph"/>
        <w:numPr>
          <w:ilvl w:val="0"/>
          <w:numId w:val="2"/>
        </w:numPr>
        <w:jc w:val="both"/>
        <w:rPr>
          <w:sz w:val="24"/>
          <w:szCs w:val="24"/>
        </w:rPr>
      </w:pPr>
      <w:hyperlink r:id="rId114" w:history="1">
        <w:r w:rsidR="00F30BC6" w:rsidRPr="00EC5547">
          <w:rPr>
            <w:rStyle w:val="Hyperlink"/>
            <w:sz w:val="24"/>
            <w:szCs w:val="24"/>
          </w:rPr>
          <w:t>Michael Nielsen (2019</w:t>
        </w:r>
        <w:proofErr w:type="gramStart"/>
        <w:r w:rsidR="00F30BC6" w:rsidRPr="00EC5547">
          <w:rPr>
            <w:rStyle w:val="Hyperlink"/>
            <w:sz w:val="24"/>
            <w:szCs w:val="24"/>
          </w:rPr>
          <w:t>):Neural</w:t>
        </w:r>
        <w:proofErr w:type="gramEnd"/>
        <w:r w:rsidR="00F30BC6" w:rsidRPr="00EC5547">
          <w:rPr>
            <w:rStyle w:val="Hyperlink"/>
            <w:sz w:val="24"/>
            <w:szCs w:val="24"/>
          </w:rPr>
          <w:t xml:space="preserve"> Networks and Deep Learning</w:t>
        </w:r>
      </w:hyperlink>
    </w:p>
    <w:p w14:paraId="489BC82E" w14:textId="77777777" w:rsidR="00F30BC6" w:rsidRPr="00EC5547" w:rsidRDefault="000E52FC" w:rsidP="00F30BC6">
      <w:pPr>
        <w:pStyle w:val="ListParagraph"/>
        <w:numPr>
          <w:ilvl w:val="0"/>
          <w:numId w:val="2"/>
        </w:numPr>
        <w:jc w:val="both"/>
        <w:rPr>
          <w:rStyle w:val="Hyperlink"/>
          <w:color w:val="auto"/>
          <w:sz w:val="24"/>
          <w:szCs w:val="24"/>
          <w:u w:val="none"/>
        </w:rPr>
      </w:pPr>
      <w:hyperlink r:id="rId115" w:history="1">
        <w:r w:rsidR="00F30BC6" w:rsidRPr="00EC5547">
          <w:rPr>
            <w:rStyle w:val="Hyperlink"/>
            <w:sz w:val="24"/>
            <w:szCs w:val="24"/>
          </w:rPr>
          <w:t xml:space="preserve"> Niranjan Kumar (2019</w:t>
        </w:r>
        <w:proofErr w:type="gramStart"/>
        <w:r w:rsidR="00F30BC6" w:rsidRPr="00EC5547">
          <w:rPr>
            <w:rStyle w:val="Hyperlink"/>
            <w:sz w:val="24"/>
            <w:szCs w:val="24"/>
          </w:rPr>
          <w:t>) :</w:t>
        </w:r>
        <w:proofErr w:type="gramEnd"/>
        <w:r w:rsidR="00F30BC6" w:rsidRPr="00EC5547">
          <w:rPr>
            <w:rStyle w:val="Hyperlink"/>
            <w:sz w:val="24"/>
            <w:szCs w:val="24"/>
          </w:rPr>
          <w:t xml:space="preserve"> Sigmoid Neuron</w:t>
        </w:r>
      </w:hyperlink>
    </w:p>
    <w:p w14:paraId="1B5B56F8" w14:textId="77777777" w:rsidR="00F30BC6" w:rsidRPr="00EC5547" w:rsidRDefault="00F30BC6" w:rsidP="00F30BC6">
      <w:pPr>
        <w:pStyle w:val="ListParagraph"/>
        <w:numPr>
          <w:ilvl w:val="0"/>
          <w:numId w:val="2"/>
        </w:numPr>
        <w:jc w:val="both"/>
        <w:rPr>
          <w:rStyle w:val="Hyperlink"/>
          <w:sz w:val="24"/>
          <w:szCs w:val="24"/>
        </w:rPr>
      </w:pPr>
      <w:r w:rsidRPr="00EC5547">
        <w:rPr>
          <w:rStyle w:val="ar"/>
          <w:rFonts w:ascii="inherit" w:hAnsi="inherit" w:cs="Lucida Sans Unicode"/>
          <w:color w:val="292929"/>
          <w:sz w:val="26"/>
          <w:szCs w:val="24"/>
          <w:shd w:val="clear" w:color="auto" w:fill="FFFFFF"/>
        </w:rPr>
        <w:fldChar w:fldCharType="begin"/>
      </w:r>
      <w:r w:rsidRPr="00EC5547">
        <w:rPr>
          <w:rStyle w:val="ar"/>
          <w:rFonts w:ascii="inherit" w:hAnsi="inherit" w:cs="Lucida Sans Unicode"/>
          <w:color w:val="292929"/>
          <w:sz w:val="26"/>
          <w:szCs w:val="24"/>
          <w:shd w:val="clear" w:color="auto" w:fill="FFFFFF"/>
        </w:rPr>
        <w:instrText xml:space="preserve"> HYPERLINK "https://towardsdatascience.com/understanding-the-mathematics-behind-gradient-descent-dde5dc9be06e" </w:instrText>
      </w:r>
      <w:r w:rsidRPr="00EC5547">
        <w:rPr>
          <w:rStyle w:val="ar"/>
          <w:rFonts w:ascii="inherit" w:hAnsi="inherit" w:cs="Lucida Sans Unicode"/>
          <w:color w:val="292929"/>
          <w:sz w:val="26"/>
          <w:szCs w:val="24"/>
          <w:shd w:val="clear" w:color="auto" w:fill="FFFFFF"/>
        </w:rPr>
        <w:fldChar w:fldCharType="separate"/>
      </w:r>
      <w:proofErr w:type="spellStart"/>
      <w:r w:rsidRPr="00EC5547">
        <w:rPr>
          <w:rStyle w:val="Hyperlink"/>
          <w:rFonts w:ascii="inherit" w:hAnsi="inherit" w:cs="Lucida Sans Unicode"/>
          <w:sz w:val="26"/>
          <w:szCs w:val="24"/>
          <w:shd w:val="clear" w:color="auto" w:fill="FFFFFF"/>
        </w:rPr>
        <w:t>Parul</w:t>
      </w:r>
      <w:proofErr w:type="spellEnd"/>
      <w:r w:rsidRPr="00EC5547">
        <w:rPr>
          <w:rStyle w:val="Hyperlink"/>
          <w:rFonts w:ascii="inherit" w:hAnsi="inherit" w:cs="Lucida Sans Unicode"/>
          <w:sz w:val="26"/>
          <w:szCs w:val="24"/>
          <w:shd w:val="clear" w:color="auto" w:fill="FFFFFF"/>
        </w:rPr>
        <w:t xml:space="preserve"> Pandey</w:t>
      </w:r>
      <w:r w:rsidRPr="00EC5547">
        <w:rPr>
          <w:rStyle w:val="Hyperlink"/>
          <w:rFonts w:ascii="Lucida Sans Unicode" w:hAnsi="Lucida Sans Unicode" w:cs="Lucida Sans Unicode"/>
          <w:sz w:val="24"/>
          <w:szCs w:val="24"/>
          <w:shd w:val="clear" w:color="auto" w:fill="FFFFFF"/>
        </w:rPr>
        <w:t xml:space="preserve"> (2019</w:t>
      </w:r>
      <w:proofErr w:type="gramStart"/>
      <w:r w:rsidRPr="00EC5547">
        <w:rPr>
          <w:rStyle w:val="Hyperlink"/>
          <w:rFonts w:ascii="Lucida Sans Unicode" w:hAnsi="Lucida Sans Unicode" w:cs="Lucida Sans Unicode"/>
          <w:sz w:val="24"/>
          <w:szCs w:val="24"/>
          <w:shd w:val="clear" w:color="auto" w:fill="FFFFFF"/>
        </w:rPr>
        <w:t>) :Understanding</w:t>
      </w:r>
      <w:proofErr w:type="gramEnd"/>
      <w:r w:rsidRPr="00EC5547">
        <w:rPr>
          <w:rStyle w:val="Hyperlink"/>
          <w:rFonts w:ascii="Lucida Sans Unicode" w:hAnsi="Lucida Sans Unicode" w:cs="Lucida Sans Unicode"/>
          <w:sz w:val="24"/>
          <w:szCs w:val="24"/>
          <w:shd w:val="clear" w:color="auto" w:fill="FFFFFF"/>
        </w:rPr>
        <w:t xml:space="preserve"> the Mathematics behind Gradient Descent.</w:t>
      </w:r>
    </w:p>
    <w:p w14:paraId="1A241BCC" w14:textId="77777777" w:rsidR="00F30BC6" w:rsidRPr="00EC5547" w:rsidRDefault="00F30BC6" w:rsidP="00F30BC6">
      <w:pPr>
        <w:pStyle w:val="ListParagraph"/>
        <w:numPr>
          <w:ilvl w:val="0"/>
          <w:numId w:val="2"/>
        </w:numPr>
        <w:jc w:val="both"/>
        <w:rPr>
          <w:sz w:val="24"/>
          <w:szCs w:val="24"/>
        </w:rPr>
      </w:pPr>
      <w:r w:rsidRPr="00EC5547">
        <w:rPr>
          <w:rStyle w:val="ar"/>
          <w:rFonts w:ascii="inherit" w:hAnsi="inherit" w:cs="Lucida Sans Unicode"/>
          <w:color w:val="292929"/>
          <w:sz w:val="26"/>
          <w:szCs w:val="24"/>
          <w:shd w:val="clear" w:color="auto" w:fill="FFFFFF"/>
        </w:rPr>
        <w:fldChar w:fldCharType="end"/>
      </w:r>
      <w:hyperlink r:id="rId116" w:history="1">
        <w:r w:rsidRPr="00EC5547">
          <w:rPr>
            <w:rStyle w:val="Hyperlink"/>
            <w:sz w:val="24"/>
            <w:szCs w:val="24"/>
          </w:rPr>
          <w:t xml:space="preserve">Patrizio </w:t>
        </w:r>
        <w:proofErr w:type="spellStart"/>
        <w:proofErr w:type="gramStart"/>
        <w:r w:rsidRPr="00EC5547">
          <w:rPr>
            <w:rStyle w:val="Hyperlink"/>
            <w:sz w:val="24"/>
            <w:szCs w:val="24"/>
          </w:rPr>
          <w:t>Pelliccione</w:t>
        </w:r>
        <w:proofErr w:type="spellEnd"/>
        <w:r w:rsidRPr="00EC5547">
          <w:rPr>
            <w:rStyle w:val="Hyperlink"/>
            <w:sz w:val="24"/>
            <w:szCs w:val="24"/>
          </w:rPr>
          <w:t xml:space="preserve"> ,</w:t>
        </w:r>
        <w:proofErr w:type="gramEnd"/>
        <w:r w:rsidRPr="00EC5547">
          <w:rPr>
            <w:rStyle w:val="Hyperlink"/>
            <w:sz w:val="24"/>
            <w:szCs w:val="24"/>
          </w:rPr>
          <w:t xml:space="preserve"> Avenir </w:t>
        </w:r>
        <w:proofErr w:type="spellStart"/>
        <w:r w:rsidRPr="00EC5547">
          <w:rPr>
            <w:rStyle w:val="Hyperlink"/>
            <w:sz w:val="24"/>
            <w:szCs w:val="24"/>
          </w:rPr>
          <w:t>Kobetski</w:t>
        </w:r>
        <w:proofErr w:type="spellEnd"/>
        <w:r w:rsidRPr="00EC5547">
          <w:rPr>
            <w:rStyle w:val="Hyperlink"/>
            <w:sz w:val="24"/>
            <w:szCs w:val="24"/>
          </w:rPr>
          <w:t xml:space="preserve"> , Tony Larsson , </w:t>
        </w:r>
        <w:proofErr w:type="spellStart"/>
        <w:r w:rsidRPr="00EC5547">
          <w:rPr>
            <w:rStyle w:val="Hyperlink"/>
            <w:sz w:val="24"/>
            <w:szCs w:val="24"/>
          </w:rPr>
          <w:t>Maytheewat</w:t>
        </w:r>
        <w:proofErr w:type="spellEnd"/>
        <w:r w:rsidRPr="00EC5547">
          <w:rPr>
            <w:rStyle w:val="Hyperlink"/>
            <w:sz w:val="24"/>
            <w:szCs w:val="24"/>
          </w:rPr>
          <w:t xml:space="preserve"> </w:t>
        </w:r>
        <w:proofErr w:type="spellStart"/>
        <w:r w:rsidRPr="00EC5547">
          <w:rPr>
            <w:rStyle w:val="Hyperlink"/>
            <w:sz w:val="24"/>
            <w:szCs w:val="24"/>
          </w:rPr>
          <w:t>Aramrattana</w:t>
        </w:r>
        <w:proofErr w:type="spellEnd"/>
        <w:r w:rsidRPr="00EC5547">
          <w:rPr>
            <w:rStyle w:val="Hyperlink"/>
            <w:sz w:val="24"/>
            <w:szCs w:val="24"/>
          </w:rPr>
          <w:t xml:space="preserve"> (2016): Architecting cars as constituents of a system of systems</w:t>
        </w:r>
      </w:hyperlink>
      <w:r w:rsidRPr="00EC5547">
        <w:rPr>
          <w:sz w:val="24"/>
          <w:szCs w:val="24"/>
        </w:rPr>
        <w:t xml:space="preserve"> (ACM)</w:t>
      </w:r>
    </w:p>
    <w:p w14:paraId="764B2152" w14:textId="77777777" w:rsidR="00F30BC6" w:rsidRPr="00EC5547" w:rsidRDefault="000E52FC" w:rsidP="00F30BC6">
      <w:pPr>
        <w:pStyle w:val="ListParagraph"/>
        <w:numPr>
          <w:ilvl w:val="0"/>
          <w:numId w:val="2"/>
        </w:numPr>
        <w:jc w:val="both"/>
        <w:rPr>
          <w:sz w:val="24"/>
          <w:szCs w:val="24"/>
        </w:rPr>
      </w:pPr>
      <w:hyperlink r:id="rId117" w:history="1">
        <w:proofErr w:type="spellStart"/>
        <w:r w:rsidR="00F30BC6" w:rsidRPr="00EC5547">
          <w:rPr>
            <w:rStyle w:val="Hyperlink"/>
            <w:sz w:val="24"/>
            <w:szCs w:val="24"/>
          </w:rPr>
          <w:t>Qiang</w:t>
        </w:r>
        <w:proofErr w:type="spellEnd"/>
        <w:r w:rsidR="00F30BC6" w:rsidRPr="00EC5547">
          <w:rPr>
            <w:rStyle w:val="Hyperlink"/>
            <w:sz w:val="24"/>
            <w:szCs w:val="24"/>
          </w:rPr>
          <w:t xml:space="preserve"> Chen, </w:t>
        </w:r>
        <w:proofErr w:type="spellStart"/>
        <w:r w:rsidR="00F30BC6" w:rsidRPr="00EC5547">
          <w:rPr>
            <w:rStyle w:val="Hyperlink"/>
            <w:sz w:val="24"/>
            <w:szCs w:val="24"/>
          </w:rPr>
          <w:t>Shaoyu</w:t>
        </w:r>
        <w:proofErr w:type="spellEnd"/>
        <w:r w:rsidR="00F30BC6" w:rsidRPr="00EC5547">
          <w:rPr>
            <w:rStyle w:val="Hyperlink"/>
            <w:sz w:val="24"/>
            <w:szCs w:val="24"/>
          </w:rPr>
          <w:t xml:space="preserve"> Wang</w:t>
        </w:r>
        <w:r w:rsidR="00F30BC6" w:rsidRPr="00EC5547">
          <w:rPr>
            <w:rStyle w:val="Hyperlink"/>
            <w:sz w:val="24"/>
            <w:szCs w:val="24"/>
          </w:rPr>
          <w:sym w:font="Symbol" w:char="F02A"/>
        </w:r>
        <w:r w:rsidR="00F30BC6" w:rsidRPr="00EC5547">
          <w:rPr>
            <w:rStyle w:val="Hyperlink"/>
            <w:sz w:val="24"/>
            <w:szCs w:val="24"/>
          </w:rPr>
          <w:t xml:space="preserve">, </w:t>
        </w:r>
        <w:proofErr w:type="spellStart"/>
        <w:r w:rsidR="00F30BC6" w:rsidRPr="00EC5547">
          <w:rPr>
            <w:rStyle w:val="Hyperlink"/>
            <w:sz w:val="24"/>
            <w:szCs w:val="24"/>
          </w:rPr>
          <w:t>Lirong</w:t>
        </w:r>
        <w:proofErr w:type="spellEnd"/>
        <w:r w:rsidR="00F30BC6" w:rsidRPr="00EC5547">
          <w:rPr>
            <w:rStyle w:val="Hyperlink"/>
            <w:sz w:val="24"/>
            <w:szCs w:val="24"/>
          </w:rPr>
          <w:t xml:space="preserve"> Yi (2019</w:t>
        </w:r>
        <w:proofErr w:type="gramStart"/>
        <w:r w:rsidR="00F30BC6" w:rsidRPr="00EC5547">
          <w:rPr>
            <w:rStyle w:val="Hyperlink"/>
            <w:sz w:val="24"/>
            <w:szCs w:val="24"/>
          </w:rPr>
          <w:t>) :</w:t>
        </w:r>
        <w:proofErr w:type="gramEnd"/>
        <w:r w:rsidR="00F30BC6" w:rsidRPr="00EC5547">
          <w:rPr>
            <w:rStyle w:val="Hyperlink"/>
            <w:sz w:val="24"/>
            <w:szCs w:val="24"/>
          </w:rPr>
          <w:t xml:space="preserve"> Traffic signs recognition using dynamic-scale CNN</w:t>
        </w:r>
      </w:hyperlink>
      <w:r w:rsidR="00F30BC6" w:rsidRPr="00EC5547">
        <w:rPr>
          <w:sz w:val="24"/>
          <w:szCs w:val="24"/>
        </w:rPr>
        <w:t xml:space="preserve"> (ACM)</w:t>
      </w:r>
    </w:p>
    <w:p w14:paraId="3B4A3A2E" w14:textId="77777777" w:rsidR="00F30BC6" w:rsidRPr="00EC5547" w:rsidRDefault="00F30BC6" w:rsidP="00F30BC6">
      <w:pPr>
        <w:pStyle w:val="ListParagraph"/>
        <w:numPr>
          <w:ilvl w:val="0"/>
          <w:numId w:val="2"/>
        </w:numPr>
        <w:jc w:val="both"/>
        <w:rPr>
          <w:rStyle w:val="Hyperlink"/>
          <w:sz w:val="24"/>
          <w:szCs w:val="24"/>
        </w:rPr>
      </w:pPr>
      <w:r w:rsidRPr="00EC5547">
        <w:rPr>
          <w:rStyle w:val="ce"/>
          <w:rFonts w:ascii="inherit" w:hAnsi="inherit" w:cs="Lucida Sans Unicode"/>
          <w:color w:val="292929"/>
          <w:sz w:val="26"/>
          <w:szCs w:val="24"/>
          <w:shd w:val="clear" w:color="auto" w:fill="FFFFFF"/>
        </w:rPr>
        <w:fldChar w:fldCharType="begin"/>
      </w:r>
      <w:r w:rsidRPr="00EC5547">
        <w:rPr>
          <w:rStyle w:val="ce"/>
          <w:rFonts w:ascii="inherit" w:hAnsi="inherit" w:cs="Lucida Sans Unicode"/>
          <w:color w:val="292929"/>
          <w:sz w:val="26"/>
          <w:szCs w:val="24"/>
          <w:shd w:val="clear" w:color="auto" w:fill="FFFFFF"/>
        </w:rPr>
        <w:instrText xml:space="preserve"> HYPERLINK "https://towardsdatascience.com/r-cnn-fast-r-cnn-faster-r-cnn-yolo-object-detection-algorithms-36d53571365e" </w:instrText>
      </w:r>
      <w:r w:rsidRPr="00EC5547">
        <w:rPr>
          <w:rStyle w:val="ce"/>
          <w:rFonts w:ascii="inherit" w:hAnsi="inherit" w:cs="Lucida Sans Unicode"/>
          <w:color w:val="292929"/>
          <w:sz w:val="26"/>
          <w:szCs w:val="24"/>
          <w:shd w:val="clear" w:color="auto" w:fill="FFFFFF"/>
        </w:rPr>
        <w:fldChar w:fldCharType="separate"/>
      </w:r>
      <w:r w:rsidRPr="00EC5547">
        <w:rPr>
          <w:rStyle w:val="Hyperlink"/>
          <w:rFonts w:ascii="inherit" w:hAnsi="inherit" w:cs="Lucida Sans Unicode"/>
          <w:sz w:val="26"/>
          <w:szCs w:val="24"/>
          <w:shd w:val="clear" w:color="auto" w:fill="FFFFFF"/>
        </w:rPr>
        <w:t>Rohith Gandhi</w:t>
      </w:r>
      <w:r w:rsidRPr="00EC5547">
        <w:rPr>
          <w:rStyle w:val="Hyperlink"/>
          <w:rFonts w:ascii="Lucida Sans Unicode" w:hAnsi="Lucida Sans Unicode" w:cs="Lucida Sans Unicode" w:hint="cs"/>
          <w:sz w:val="24"/>
          <w:szCs w:val="24"/>
          <w:shd w:val="clear" w:color="auto" w:fill="FFFFFF"/>
          <w:rtl/>
        </w:rPr>
        <w:t xml:space="preserve"> </w:t>
      </w:r>
      <w:r w:rsidRPr="00EC5547">
        <w:rPr>
          <w:rStyle w:val="Hyperlink"/>
          <w:rFonts w:ascii="Lucida Sans Unicode" w:hAnsi="Lucida Sans Unicode" w:cs="Lucida Sans Unicode"/>
          <w:sz w:val="24"/>
          <w:szCs w:val="24"/>
          <w:shd w:val="clear" w:color="auto" w:fill="FFFFFF"/>
        </w:rPr>
        <w:t xml:space="preserve">(2018) </w:t>
      </w:r>
      <w:r w:rsidRPr="00EC5547">
        <w:rPr>
          <w:rStyle w:val="Hyperlink"/>
          <w:sz w:val="24"/>
          <w:szCs w:val="24"/>
        </w:rPr>
        <w:t>R-CNN, Fast R-CNN, Faster R-CNN, YOLO — Object Detection Algorithms</w:t>
      </w:r>
    </w:p>
    <w:p w14:paraId="29A6C610" w14:textId="77777777" w:rsidR="00F30BC6" w:rsidRPr="00EC5547" w:rsidRDefault="00F30BC6" w:rsidP="00F30BC6">
      <w:pPr>
        <w:pStyle w:val="ListParagraph"/>
        <w:numPr>
          <w:ilvl w:val="0"/>
          <w:numId w:val="2"/>
        </w:numPr>
        <w:jc w:val="both"/>
        <w:rPr>
          <w:sz w:val="24"/>
          <w:szCs w:val="24"/>
        </w:rPr>
      </w:pPr>
      <w:r w:rsidRPr="00EC5547">
        <w:rPr>
          <w:rStyle w:val="ce"/>
          <w:rFonts w:ascii="inherit" w:hAnsi="inherit" w:cs="Lucida Sans Unicode"/>
          <w:color w:val="292929"/>
          <w:sz w:val="26"/>
          <w:szCs w:val="24"/>
          <w:shd w:val="clear" w:color="auto" w:fill="FFFFFF"/>
        </w:rPr>
        <w:fldChar w:fldCharType="end"/>
      </w:r>
      <w:hyperlink r:id="rId118" w:history="1">
        <w:proofErr w:type="spellStart"/>
        <w:r w:rsidRPr="00EC5547">
          <w:rPr>
            <w:rStyle w:val="Hyperlink"/>
            <w:rFonts w:ascii="Helvetica" w:hAnsi="Helvetica" w:cs="Helvetica"/>
            <w:sz w:val="24"/>
            <w:szCs w:val="24"/>
          </w:rPr>
          <w:t>Shanmugamani</w:t>
        </w:r>
        <w:proofErr w:type="spellEnd"/>
        <w:r w:rsidRPr="00EC5547">
          <w:rPr>
            <w:rStyle w:val="Hyperlink"/>
            <w:rFonts w:ascii="Helvetica" w:hAnsi="Helvetica" w:cs="Helvetica"/>
            <w:sz w:val="24"/>
            <w:szCs w:val="24"/>
          </w:rPr>
          <w:t xml:space="preserve">, </w:t>
        </w:r>
        <w:proofErr w:type="spellStart"/>
        <w:r w:rsidRPr="00EC5547">
          <w:rPr>
            <w:rStyle w:val="Hyperlink"/>
            <w:rFonts w:ascii="Helvetica" w:hAnsi="Helvetica" w:cs="Helvetica"/>
            <w:sz w:val="24"/>
            <w:szCs w:val="24"/>
          </w:rPr>
          <w:t>Rajalingappaa</w:t>
        </w:r>
        <w:proofErr w:type="spellEnd"/>
        <w:r w:rsidRPr="00EC5547">
          <w:rPr>
            <w:rStyle w:val="Hyperlink"/>
            <w:rFonts w:hint="cs"/>
            <w:sz w:val="24"/>
            <w:szCs w:val="24"/>
            <w:rtl/>
          </w:rPr>
          <w:t xml:space="preserve"> </w:t>
        </w:r>
        <w:r w:rsidRPr="00EC5547">
          <w:rPr>
            <w:rStyle w:val="Hyperlink"/>
            <w:sz w:val="24"/>
            <w:szCs w:val="24"/>
          </w:rPr>
          <w:t>(2018</w:t>
        </w:r>
        <w:proofErr w:type="gramStart"/>
        <w:r w:rsidRPr="00EC5547">
          <w:rPr>
            <w:rStyle w:val="Hyperlink"/>
            <w:sz w:val="24"/>
            <w:szCs w:val="24"/>
          </w:rPr>
          <w:t>) :</w:t>
        </w:r>
        <w:proofErr w:type="gramEnd"/>
        <w:r w:rsidRPr="00EC5547">
          <w:rPr>
            <w:rStyle w:val="Hyperlink"/>
            <w:sz w:val="24"/>
            <w:szCs w:val="24"/>
          </w:rPr>
          <w:t xml:space="preserve"> Deep Learning for Computer Vision : Expert Techniques to Train Advanced Neural Networks Using TensorFlow and </w:t>
        </w:r>
        <w:proofErr w:type="spellStart"/>
        <w:r w:rsidRPr="00EC5547">
          <w:rPr>
            <w:rStyle w:val="Hyperlink"/>
            <w:sz w:val="24"/>
            <w:szCs w:val="24"/>
          </w:rPr>
          <w:t>Keras</w:t>
        </w:r>
        <w:proofErr w:type="spellEnd"/>
      </w:hyperlink>
    </w:p>
    <w:p w14:paraId="7E0914FF" w14:textId="77777777" w:rsidR="00F30BC6" w:rsidRPr="00747CEB" w:rsidRDefault="000E52FC" w:rsidP="00747CEB">
      <w:pPr>
        <w:pStyle w:val="ListParagraph"/>
        <w:numPr>
          <w:ilvl w:val="0"/>
          <w:numId w:val="2"/>
        </w:numPr>
        <w:jc w:val="both"/>
        <w:rPr>
          <w:sz w:val="24"/>
          <w:szCs w:val="24"/>
        </w:rPr>
      </w:pPr>
      <w:hyperlink r:id="rId119" w:history="1">
        <w:proofErr w:type="spellStart"/>
        <w:r w:rsidR="00F30BC6" w:rsidRPr="00EC5547">
          <w:rPr>
            <w:rStyle w:val="Hyperlink"/>
            <w:sz w:val="24"/>
            <w:szCs w:val="24"/>
          </w:rPr>
          <w:t>Siham</w:t>
        </w:r>
        <w:proofErr w:type="spellEnd"/>
        <w:r w:rsidR="00F30BC6" w:rsidRPr="00EC5547">
          <w:rPr>
            <w:rStyle w:val="Hyperlink"/>
            <w:sz w:val="24"/>
            <w:szCs w:val="24"/>
          </w:rPr>
          <w:t xml:space="preserve"> </w:t>
        </w:r>
        <w:proofErr w:type="spellStart"/>
        <w:proofErr w:type="gramStart"/>
        <w:r w:rsidR="00F30BC6" w:rsidRPr="00EC5547">
          <w:rPr>
            <w:rStyle w:val="Hyperlink"/>
            <w:sz w:val="24"/>
            <w:szCs w:val="24"/>
          </w:rPr>
          <w:t>Tabik</w:t>
        </w:r>
        <w:proofErr w:type="spellEnd"/>
        <w:r w:rsidR="00F30BC6" w:rsidRPr="00EC5547">
          <w:rPr>
            <w:rStyle w:val="Hyperlink"/>
            <w:sz w:val="24"/>
            <w:szCs w:val="24"/>
          </w:rPr>
          <w:t xml:space="preserve"> ,</w:t>
        </w:r>
        <w:proofErr w:type="gramEnd"/>
        <w:r w:rsidR="00F30BC6" w:rsidRPr="00EC5547">
          <w:rPr>
            <w:rStyle w:val="Hyperlink"/>
            <w:sz w:val="24"/>
            <w:szCs w:val="24"/>
          </w:rPr>
          <w:t xml:space="preserve"> Luigi Troiano , Roberto </w:t>
        </w:r>
        <w:proofErr w:type="spellStart"/>
        <w:r w:rsidR="00F30BC6" w:rsidRPr="00EC5547">
          <w:rPr>
            <w:rStyle w:val="Hyperlink"/>
            <w:sz w:val="24"/>
            <w:szCs w:val="24"/>
          </w:rPr>
          <w:t>Tagliaferri</w:t>
        </w:r>
        <w:proofErr w:type="spellEnd"/>
        <w:r w:rsidR="00F30BC6" w:rsidRPr="00EC5547">
          <w:rPr>
            <w:rStyle w:val="Hyperlink"/>
            <w:sz w:val="24"/>
            <w:szCs w:val="24"/>
          </w:rPr>
          <w:t xml:space="preserve"> , Francisco Herrera, </w:t>
        </w:r>
        <w:proofErr w:type="spellStart"/>
        <w:r w:rsidR="00F30BC6" w:rsidRPr="00EC5547">
          <w:rPr>
            <w:rStyle w:val="Hyperlink"/>
            <w:sz w:val="24"/>
            <w:szCs w:val="24"/>
          </w:rPr>
          <w:t>Gioele</w:t>
        </w:r>
        <w:proofErr w:type="spellEnd"/>
        <w:r w:rsidR="00F30BC6" w:rsidRPr="00EC5547">
          <w:rPr>
            <w:rStyle w:val="Hyperlink"/>
            <w:sz w:val="24"/>
            <w:szCs w:val="24"/>
          </w:rPr>
          <w:t xml:space="preserve"> </w:t>
        </w:r>
        <w:proofErr w:type="spellStart"/>
        <w:r w:rsidR="00F30BC6" w:rsidRPr="00EC5547">
          <w:rPr>
            <w:rStyle w:val="Hyperlink"/>
            <w:sz w:val="24"/>
            <w:szCs w:val="24"/>
          </w:rPr>
          <w:t>Ciaparrone</w:t>
        </w:r>
        <w:proofErr w:type="spellEnd"/>
        <w:r w:rsidR="00F30BC6" w:rsidRPr="00EC5547">
          <w:rPr>
            <w:rStyle w:val="Hyperlink"/>
            <w:sz w:val="24"/>
            <w:szCs w:val="24"/>
          </w:rPr>
          <w:t xml:space="preserve">, Francisco </w:t>
        </w:r>
        <w:proofErr w:type="spellStart"/>
        <w:r w:rsidR="00F30BC6" w:rsidRPr="00EC5547">
          <w:rPr>
            <w:rStyle w:val="Hyperlink"/>
            <w:sz w:val="24"/>
            <w:szCs w:val="24"/>
          </w:rPr>
          <w:t>Luque</w:t>
        </w:r>
        <w:proofErr w:type="spellEnd"/>
        <w:r w:rsidR="00F30BC6" w:rsidRPr="00EC5547">
          <w:rPr>
            <w:rStyle w:val="Hyperlink"/>
            <w:sz w:val="24"/>
            <w:szCs w:val="24"/>
          </w:rPr>
          <w:t xml:space="preserve"> Sánchez (2019): DEEP LEARNING IN VIDEO MULTI-OBJECT TRACKING: A SURVEY</w:t>
        </w:r>
      </w:hyperlink>
      <w:bookmarkEnd w:id="2624"/>
    </w:p>
    <w:p w14:paraId="3D777BE3" w14:textId="7C0181BA" w:rsidR="005E2DE9" w:rsidRPr="00157281" w:rsidRDefault="000E52FC" w:rsidP="005E2DE9">
      <w:pPr>
        <w:pStyle w:val="ListParagraph"/>
        <w:numPr>
          <w:ilvl w:val="0"/>
          <w:numId w:val="2"/>
        </w:numPr>
        <w:jc w:val="both"/>
        <w:rPr>
          <w:ins w:id="2632" w:author="Stav Cohen" w:date="2020-09-14T22:11:00Z"/>
          <w:rStyle w:val="Hyperlink"/>
          <w:color w:val="auto"/>
          <w:sz w:val="24"/>
          <w:szCs w:val="24"/>
          <w:u w:val="none"/>
          <w:rtl/>
          <w:rPrChange w:id="2633" w:author="Stav Cohen" w:date="2020-09-14T22:11:00Z">
            <w:rPr>
              <w:ins w:id="2634" w:author="Stav Cohen" w:date="2020-09-14T22:11:00Z"/>
              <w:rStyle w:val="Hyperlink"/>
              <w:sz w:val="24"/>
              <w:szCs w:val="24"/>
              <w:rtl/>
            </w:rPr>
          </w:rPrChange>
        </w:rPr>
      </w:pPr>
      <w:hyperlink r:id="rId120" w:history="1">
        <w:r w:rsidR="005E2DE9" w:rsidRPr="00EC5547">
          <w:rPr>
            <w:rStyle w:val="Hyperlink"/>
            <w:sz w:val="24"/>
            <w:szCs w:val="24"/>
          </w:rPr>
          <w:t xml:space="preserve"> Stanford University - CS231n Convolutional Neural Networks for Visual Recognition</w:t>
        </w:r>
      </w:hyperlink>
    </w:p>
    <w:p w14:paraId="60DAB893" w14:textId="02019A44" w:rsidR="00157281" w:rsidRPr="006A11C2" w:rsidRDefault="00157281" w:rsidP="005E2DE9">
      <w:pPr>
        <w:pStyle w:val="ListParagraph"/>
        <w:numPr>
          <w:ilvl w:val="0"/>
          <w:numId w:val="2"/>
        </w:numPr>
        <w:jc w:val="both"/>
        <w:rPr>
          <w:ins w:id="2635" w:author="Stav Cohen" w:date="2020-09-24T18:41:00Z"/>
          <w:sz w:val="24"/>
          <w:szCs w:val="24"/>
          <w:rtl/>
          <w:rPrChange w:id="2636" w:author="Stav Cohen" w:date="2020-09-24T18:41:00Z">
            <w:rPr>
              <w:ins w:id="2637" w:author="Stav Cohen" w:date="2020-09-24T18:41:00Z"/>
              <w:rtl/>
            </w:rPr>
          </w:rPrChange>
        </w:rPr>
      </w:pPr>
      <w:ins w:id="2638" w:author="Stav Cohen" w:date="2020-09-14T22:11:00Z">
        <w:r>
          <w:fldChar w:fldCharType="begin"/>
        </w:r>
        <w:r>
          <w:instrText xml:space="preserve"> HYPERLINK "https://arxiv.org/pdf/1511.00561.pdf" </w:instrText>
        </w:r>
        <w:r>
          <w:fldChar w:fldCharType="separate"/>
        </w:r>
        <w:r w:rsidRPr="00157281">
          <w:rPr>
            <w:rStyle w:val="Hyperlink"/>
          </w:rPr>
          <w:t xml:space="preserve">Vijay </w:t>
        </w:r>
        <w:proofErr w:type="spellStart"/>
        <w:r w:rsidRPr="00157281">
          <w:rPr>
            <w:rStyle w:val="Hyperlink"/>
          </w:rPr>
          <w:t>Badrinarayanan</w:t>
        </w:r>
        <w:proofErr w:type="spellEnd"/>
        <w:r w:rsidRPr="00157281">
          <w:rPr>
            <w:rStyle w:val="Hyperlink"/>
          </w:rPr>
          <w:t xml:space="preserve">, Alex Kendall, Roberto </w:t>
        </w:r>
        <w:proofErr w:type="spellStart"/>
        <w:r w:rsidRPr="00157281">
          <w:rPr>
            <w:rStyle w:val="Hyperlink"/>
          </w:rPr>
          <w:t>Cipolla</w:t>
        </w:r>
        <w:proofErr w:type="spellEnd"/>
        <w:r w:rsidRPr="00157281">
          <w:rPr>
            <w:rStyle w:val="Hyperlink"/>
          </w:rPr>
          <w:t xml:space="preserve">, Senior Member, </w:t>
        </w:r>
        <w:proofErr w:type="gramStart"/>
        <w:r w:rsidRPr="00157281">
          <w:rPr>
            <w:rStyle w:val="Hyperlink"/>
          </w:rPr>
          <w:t>IEEE</w:t>
        </w:r>
      </w:ins>
      <w:ins w:id="2639" w:author="Stav Cohen" w:date="2020-09-24T14:46:00Z">
        <w:r w:rsidR="004738BE">
          <w:rPr>
            <w:rStyle w:val="Hyperlink"/>
          </w:rPr>
          <w:t>(</w:t>
        </w:r>
        <w:proofErr w:type="gramEnd"/>
        <w:r w:rsidR="004738BE">
          <w:rPr>
            <w:rStyle w:val="Hyperlink"/>
          </w:rPr>
          <w:t>2016)_</w:t>
        </w:r>
      </w:ins>
      <w:ins w:id="2640" w:author="Stav Cohen" w:date="2020-09-14T22:11:00Z">
        <w:r w:rsidRPr="00157281">
          <w:rPr>
            <w:rStyle w:val="Hyperlink"/>
          </w:rPr>
          <w:t xml:space="preserve">: </w:t>
        </w:r>
        <w:proofErr w:type="spellStart"/>
        <w:r w:rsidRPr="00157281">
          <w:rPr>
            <w:rStyle w:val="Hyperlink"/>
          </w:rPr>
          <w:t>SegNet</w:t>
        </w:r>
        <w:proofErr w:type="spellEnd"/>
        <w:r w:rsidRPr="00157281">
          <w:rPr>
            <w:rStyle w:val="Hyperlink"/>
          </w:rPr>
          <w:t>: A Deep Convolutional Encoder-Decoder Architecture for Image Segmentation</w:t>
        </w:r>
        <w:r>
          <w:fldChar w:fldCharType="end"/>
        </w:r>
      </w:ins>
    </w:p>
    <w:p w14:paraId="1C5BC7A8" w14:textId="1A1B6864" w:rsidR="006A11C2" w:rsidRPr="006A11C2" w:rsidRDefault="006A11C2">
      <w:pPr>
        <w:jc w:val="both"/>
        <w:rPr>
          <w:ins w:id="2641" w:author="Stav Cohen" w:date="2020-09-24T18:42:00Z"/>
          <w:rStyle w:val="Hyperlink"/>
          <w:rFonts w:ascii="inherit" w:hAnsi="inherit" w:cs="Lucida Sans Unicode"/>
          <w:shd w:val="clear" w:color="auto" w:fill="FFFFFF"/>
        </w:rPr>
      </w:pPr>
      <w:ins w:id="2642" w:author="Stav Cohen" w:date="2020-09-24T18:41:00Z">
        <w:r>
          <w:rPr>
            <w:rStyle w:val="at"/>
            <w:rFonts w:ascii="inherit" w:hAnsi="inherit" w:cs="Lucida Sans Unicode"/>
            <w:color w:val="292929"/>
            <w:shd w:val="clear" w:color="auto" w:fill="FFFFFF"/>
          </w:rPr>
          <w:fldChar w:fldCharType="begin"/>
        </w:r>
        <w:r>
          <w:rPr>
            <w:rStyle w:val="at"/>
            <w:rFonts w:ascii="inherit" w:hAnsi="inherit" w:cs="Lucida Sans Unicode"/>
            <w:color w:val="292929"/>
            <w:shd w:val="clear" w:color="auto" w:fill="FFFFFF"/>
          </w:rPr>
          <w:instrText xml:space="preserve"> HYPERLINK "https://towardsdatascience.com/dive-really-deep-into-yolo-v3-a-beginners-guide-9e3d2666280e" </w:instrText>
        </w:r>
        <w:r>
          <w:rPr>
            <w:rStyle w:val="at"/>
            <w:rFonts w:ascii="inherit" w:hAnsi="inherit" w:cs="Lucida Sans Unicode"/>
            <w:color w:val="292929"/>
            <w:shd w:val="clear" w:color="auto" w:fill="FFFFFF"/>
          </w:rPr>
          <w:fldChar w:fldCharType="end"/>
        </w:r>
      </w:ins>
      <w:ins w:id="2643" w:author="Stav Cohen" w:date="2020-09-24T18:42:00Z">
        <w:r>
          <w:rPr>
            <w:rStyle w:val="Hyperlink"/>
            <w:rFonts w:ascii="Lucida Sans Unicode" w:hAnsi="Lucida Sans Unicode" w:cs="Lucida Sans Unicode"/>
            <w:color w:val="292929"/>
            <w:shd w:val="clear" w:color="auto" w:fill="FFFFFF"/>
          </w:rPr>
          <w:fldChar w:fldCharType="begin"/>
        </w:r>
        <w:r>
          <w:rPr>
            <w:rStyle w:val="Hyperlink"/>
            <w:rFonts w:ascii="Lucida Sans Unicode" w:hAnsi="Lucida Sans Unicode" w:cs="Lucida Sans Unicode"/>
            <w:color w:val="292929"/>
            <w:shd w:val="clear" w:color="auto" w:fill="FFFFFF"/>
          </w:rPr>
          <w:instrText xml:space="preserve"> HYPERLINK "https://towardsdatascience.com/transposed-convolution-demystified-84ca81b4baba" </w:instrText>
        </w:r>
        <w:r>
          <w:rPr>
            <w:rStyle w:val="Hyperlink"/>
            <w:rFonts w:ascii="Lucida Sans Unicode" w:hAnsi="Lucida Sans Unicode" w:cs="Lucida Sans Unicode"/>
            <w:color w:val="292929"/>
            <w:shd w:val="clear" w:color="auto" w:fill="FFFFFF"/>
          </w:rPr>
          <w:fldChar w:fldCharType="separate"/>
        </w:r>
        <w:r w:rsidRPr="006A11C2">
          <w:rPr>
            <w:rStyle w:val="Hyperlink"/>
            <w:rFonts w:ascii="Lucida Sans Unicode" w:hAnsi="Lucida Sans Unicode" w:cs="Lucida Sans Unicode"/>
            <w:shd w:val="clear" w:color="auto" w:fill="FFFFFF"/>
          </w:rPr>
          <w:t xml:space="preserve"> </w:t>
        </w:r>
      </w:ins>
    </w:p>
    <w:p w14:paraId="656273E1" w14:textId="56D411F3" w:rsidR="00351B75" w:rsidRPr="00F10347" w:rsidRDefault="006A11C2">
      <w:pPr>
        <w:jc w:val="both"/>
        <w:rPr>
          <w:sz w:val="24"/>
          <w:szCs w:val="24"/>
          <w:rtl/>
          <w:rPrChange w:id="2644" w:author="Stav Cohen" w:date="2020-09-14T19:24:00Z">
            <w:rPr>
              <w:rtl/>
            </w:rPr>
          </w:rPrChange>
        </w:rPr>
        <w:pPrChange w:id="2645" w:author="Stav Cohen" w:date="2020-09-24T18:42:00Z">
          <w:pPr>
            <w:pStyle w:val="ListParagraph"/>
            <w:numPr>
              <w:numId w:val="2"/>
            </w:numPr>
            <w:ind w:left="1440" w:hanging="360"/>
            <w:jc w:val="both"/>
          </w:pPr>
        </w:pPrChange>
      </w:pPr>
      <w:ins w:id="2646" w:author="Stav Cohen" w:date="2020-09-24T18:42:00Z">
        <w:r>
          <w:rPr>
            <w:rStyle w:val="Hyperlink"/>
            <w:rFonts w:ascii="Lucida Sans Unicode" w:hAnsi="Lucida Sans Unicode" w:cs="Lucida Sans Unicode"/>
            <w:color w:val="292929"/>
            <w:shd w:val="clear" w:color="auto" w:fill="FFFFFF"/>
          </w:rPr>
          <w:fldChar w:fldCharType="end"/>
        </w:r>
      </w:ins>
    </w:p>
    <w:sectPr w:rsidR="00351B75" w:rsidRPr="00F10347">
      <w:footerReference w:type="default" r:id="rId12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maya" w:date="2020-09-13T13:34:00Z" w:initials="maya">
    <w:p w14:paraId="5A5E400C" w14:textId="77777777" w:rsidR="001B2C97" w:rsidRDefault="001B2C97">
      <w:pPr>
        <w:pStyle w:val="CommentText"/>
      </w:pPr>
      <w:r>
        <w:rPr>
          <w:rStyle w:val="CommentReference"/>
        </w:rPr>
        <w:annotationRef/>
      </w:r>
      <w:r>
        <w:rPr>
          <w:rFonts w:hint="cs"/>
          <w:rtl/>
        </w:rPr>
        <w:t>נושא הסמינר ארוך ולא ממוקד. נושא אמור להיות מקסימום 40 תווים.</w:t>
      </w:r>
    </w:p>
  </w:comment>
  <w:comment w:id="6" w:author="maya" w:date="2020-09-13T13:36:00Z" w:initials="maya">
    <w:p w14:paraId="6CCBFED9" w14:textId="77777777" w:rsidR="001B2C97" w:rsidRDefault="001B2C97">
      <w:pPr>
        <w:pStyle w:val="CommentText"/>
        <w:rPr>
          <w:rtl/>
        </w:rPr>
      </w:pPr>
      <w:r>
        <w:rPr>
          <w:rStyle w:val="CommentReference"/>
        </w:rPr>
        <w:annotationRef/>
      </w:r>
      <w:r>
        <w:rPr>
          <w:rFonts w:hint="cs"/>
          <w:rtl/>
        </w:rPr>
        <w:t>הצעה:</w:t>
      </w:r>
    </w:p>
    <w:p w14:paraId="68FCB9A6" w14:textId="77777777" w:rsidR="001B2C97" w:rsidRDefault="001B2C97">
      <w:pPr>
        <w:pStyle w:val="CommentText"/>
      </w:pPr>
      <w:r>
        <w:rPr>
          <w:rFonts w:hint="cs"/>
          <w:rtl/>
        </w:rPr>
        <w:t>גישות לזיהוי תמרורים ברכבים אוטונטמיים</w:t>
      </w:r>
    </w:p>
  </w:comment>
  <w:comment w:id="9" w:author="maya" w:date="2020-09-13T13:35:00Z" w:initials="maya">
    <w:p w14:paraId="426B0805" w14:textId="31DC533F" w:rsidR="001B2C97" w:rsidRDefault="001B2C97">
      <w:pPr>
        <w:pStyle w:val="CommentText"/>
      </w:pPr>
      <w:r>
        <w:rPr>
          <w:rStyle w:val="CommentReference"/>
        </w:rPr>
        <w:annotationRef/>
      </w:r>
      <w:r>
        <w:rPr>
          <w:rFonts w:hint="cs"/>
          <w:rtl/>
        </w:rPr>
        <w:t>.</w:t>
      </w:r>
    </w:p>
  </w:comment>
  <w:comment w:id="58" w:author="maya" w:date="2020-09-13T13:37:00Z" w:initials="maya">
    <w:p w14:paraId="1F1F852E" w14:textId="77777777" w:rsidR="001B2C97" w:rsidRDefault="001B2C97">
      <w:pPr>
        <w:pStyle w:val="CommentText"/>
        <w:rPr>
          <w:rtl/>
        </w:rPr>
      </w:pPr>
      <w:r>
        <w:rPr>
          <w:rStyle w:val="CommentReference"/>
        </w:rPr>
        <w:annotationRef/>
      </w:r>
      <w:r>
        <w:rPr>
          <w:rFonts w:hint="cs"/>
          <w:rtl/>
        </w:rPr>
        <w:t xml:space="preserve">הסתכל על הפרופורציה </w:t>
      </w:r>
      <w:r>
        <w:rPr>
          <w:rtl/>
        </w:rPr>
        <w:t>–</w:t>
      </w:r>
      <w:r>
        <w:rPr>
          <w:rFonts w:hint="cs"/>
          <w:rtl/>
        </w:rPr>
        <w:t xml:space="preserve"> רכבים אוטונומיים ובעיית זיהוי תמרורים המהווה את נושא הסמינר הקדשת לו כ-15 עמודים</w:t>
      </w:r>
    </w:p>
    <w:p w14:paraId="1744F5A1" w14:textId="77777777" w:rsidR="001B2C97" w:rsidRDefault="001B2C97">
      <w:pPr>
        <w:pStyle w:val="CommentText"/>
        <w:rPr>
          <w:rtl/>
        </w:rPr>
      </w:pPr>
      <w:r>
        <w:rPr>
          <w:rFonts w:hint="cs"/>
          <w:rtl/>
        </w:rPr>
        <w:t>כל חומרי הרקע השונים הקדשת כ-34 עמודים</w:t>
      </w:r>
    </w:p>
    <w:p w14:paraId="4B8FD2A4" w14:textId="77777777" w:rsidR="001B2C97" w:rsidRDefault="001B2C97">
      <w:pPr>
        <w:pStyle w:val="CommentText"/>
      </w:pPr>
      <w:r>
        <w:rPr>
          <w:rFonts w:hint="cs"/>
          <w:rtl/>
        </w:rPr>
        <w:t>קצת בעייתי!</w:t>
      </w:r>
    </w:p>
  </w:comment>
  <w:comment w:id="132" w:author="maya" w:date="2020-09-13T14:08:00Z" w:initials="maya">
    <w:p w14:paraId="4ECF481B" w14:textId="77777777" w:rsidR="001B2C97" w:rsidRDefault="001B2C97">
      <w:pPr>
        <w:pStyle w:val="CommentText"/>
      </w:pPr>
      <w:r>
        <w:rPr>
          <w:rStyle w:val="CommentReference"/>
        </w:rPr>
        <w:annotationRef/>
      </w:r>
      <w:r>
        <w:rPr>
          <w:rFonts w:hint="cs"/>
          <w:rtl/>
        </w:rPr>
        <w:t>הגדרה שאינה מדויקת</w:t>
      </w:r>
    </w:p>
  </w:comment>
  <w:comment w:id="147" w:author="maya" w:date="2020-09-13T14:19:00Z" w:initials="maya">
    <w:p w14:paraId="147EBBD9" w14:textId="77777777" w:rsidR="001B2C97" w:rsidRDefault="001B2C97">
      <w:pPr>
        <w:pStyle w:val="CommentText"/>
      </w:pPr>
      <w:r>
        <w:rPr>
          <w:rStyle w:val="CommentReference"/>
        </w:rPr>
        <w:annotationRef/>
      </w:r>
      <w:r>
        <w:rPr>
          <w:rFonts w:hint="cs"/>
          <w:rtl/>
        </w:rPr>
        <w:t>סעיף זה מיותר להשמיטו</w:t>
      </w:r>
    </w:p>
  </w:comment>
  <w:comment w:id="195" w:author="maya" w:date="2020-09-13T14:23:00Z" w:initials="maya">
    <w:p w14:paraId="5CF9376B" w14:textId="77777777" w:rsidR="001B2C97" w:rsidRDefault="001B2C97">
      <w:pPr>
        <w:pStyle w:val="CommentText"/>
      </w:pPr>
      <w:r>
        <w:rPr>
          <w:rStyle w:val="CommentReference"/>
        </w:rPr>
        <w:annotationRef/>
      </w:r>
      <w:r>
        <w:rPr>
          <w:rFonts w:hint="cs"/>
          <w:rtl/>
        </w:rPr>
        <w:t>לא ברור</w:t>
      </w:r>
    </w:p>
  </w:comment>
  <w:comment w:id="383" w:author="maya" w:date="2020-09-13T14:36:00Z" w:initials="maya">
    <w:p w14:paraId="42685B99" w14:textId="77777777" w:rsidR="001B2C97" w:rsidRDefault="001B2C97">
      <w:pPr>
        <w:pStyle w:val="CommentText"/>
      </w:pPr>
      <w:r>
        <w:rPr>
          <w:rStyle w:val="CommentReference"/>
        </w:rPr>
        <w:annotationRef/>
      </w:r>
      <w:r>
        <w:rPr>
          <w:rFonts w:hint="cs"/>
          <w:rtl/>
        </w:rPr>
        <w:t>?</w:t>
      </w:r>
    </w:p>
  </w:comment>
  <w:comment w:id="456" w:author="maya" w:date="2020-09-13T14:40:00Z" w:initials="maya">
    <w:p w14:paraId="5B31F9FE" w14:textId="77777777" w:rsidR="001B2C97" w:rsidRDefault="001B2C97">
      <w:pPr>
        <w:pStyle w:val="CommentText"/>
      </w:pPr>
      <w:r>
        <w:rPr>
          <w:rStyle w:val="CommentReference"/>
        </w:rPr>
        <w:annotationRef/>
      </w:r>
      <w:r>
        <w:rPr>
          <w:rFonts w:hint="cs"/>
          <w:rtl/>
        </w:rPr>
        <w:t>הגדרה לא ברורה</w:t>
      </w:r>
    </w:p>
  </w:comment>
  <w:comment w:id="474" w:author="maya" w:date="2020-09-13T14:44:00Z" w:initials="maya">
    <w:p w14:paraId="50D3B36A" w14:textId="77777777" w:rsidR="001B2C97" w:rsidRDefault="001B2C97">
      <w:pPr>
        <w:pStyle w:val="CommentText"/>
        <w:rPr>
          <w:rtl/>
        </w:rPr>
      </w:pPr>
      <w:r>
        <w:rPr>
          <w:rStyle w:val="CommentReference"/>
        </w:rPr>
        <w:annotationRef/>
      </w:r>
      <w:r>
        <w:rPr>
          <w:rFonts w:hint="cs"/>
          <w:rtl/>
        </w:rPr>
        <w:t xml:space="preserve">תציין </w:t>
      </w:r>
      <w:r>
        <w:rPr>
          <w:rFonts w:hint="cs"/>
        </w:rPr>
        <w:t>URL</w:t>
      </w:r>
    </w:p>
    <w:p w14:paraId="6496C8E4" w14:textId="77777777" w:rsidR="001B2C97" w:rsidRDefault="001B2C97">
      <w:pPr>
        <w:pStyle w:val="CommentText"/>
        <w:rPr>
          <w:rtl/>
        </w:rPr>
      </w:pPr>
    </w:p>
  </w:comment>
  <w:comment w:id="633" w:author="maya" w:date="2020-09-13T15:11:00Z" w:initials="maya">
    <w:p w14:paraId="4220DAD0" w14:textId="77777777" w:rsidR="001B2C97" w:rsidRDefault="001B2C97">
      <w:pPr>
        <w:pStyle w:val="CommentText"/>
      </w:pPr>
      <w:r>
        <w:rPr>
          <w:rStyle w:val="CommentReference"/>
        </w:rPr>
        <w:annotationRef/>
      </w:r>
      <w:r>
        <w:rPr>
          <w:rFonts w:hint="cs"/>
          <w:rtl/>
        </w:rPr>
        <w:t>חסרה התייחסות לזיהוי אובייקט נייח לעומת זיהוי אובייקט נייד.</w:t>
      </w:r>
    </w:p>
  </w:comment>
  <w:comment w:id="1028" w:author="maya" w:date="2020-09-13T15:14:00Z" w:initials="maya">
    <w:p w14:paraId="01774139" w14:textId="77777777" w:rsidR="001B2C97" w:rsidRDefault="001B2C97">
      <w:pPr>
        <w:pStyle w:val="CommentText"/>
      </w:pPr>
      <w:r>
        <w:rPr>
          <w:rStyle w:val="CommentReference"/>
        </w:rPr>
        <w:annotationRef/>
      </w:r>
      <w:r>
        <w:rPr>
          <w:rFonts w:hint="cs"/>
          <w:rtl/>
        </w:rPr>
        <w:t>משפט סתום</w:t>
      </w:r>
    </w:p>
  </w:comment>
  <w:comment w:id="2581" w:author="maya" w:date="2020-09-13T15:20:00Z" w:initials="maya">
    <w:p w14:paraId="2EBBDEA4" w14:textId="77777777" w:rsidR="001B2C97" w:rsidRDefault="001B2C97">
      <w:pPr>
        <w:pStyle w:val="CommentText"/>
      </w:pPr>
      <w:r>
        <w:rPr>
          <w:rStyle w:val="CommentReference"/>
        </w:rPr>
        <w:annotationRef/>
      </w:r>
      <w:r>
        <w:rPr>
          <w:rFonts w:hint="cs"/>
          <w:rtl/>
        </w:rPr>
        <w:t xml:space="preserve">כיצד הגעת ל- 20 </w:t>
      </w:r>
      <w:r>
        <w:t>epochs</w:t>
      </w:r>
    </w:p>
  </w:comment>
  <w:comment w:id="2584" w:author="maya" w:date="2020-09-13T15:21:00Z" w:initials="maya">
    <w:p w14:paraId="7858FC56" w14:textId="77777777" w:rsidR="001B2C97" w:rsidRDefault="001B2C97">
      <w:pPr>
        <w:pStyle w:val="CommentText"/>
      </w:pPr>
      <w:r>
        <w:rPr>
          <w:rStyle w:val="CommentReference"/>
        </w:rPr>
        <w:annotationRef/>
      </w:r>
      <w:r>
        <w:rPr>
          <w:rFonts w:hint="cs"/>
          <w:rtl/>
        </w:rPr>
        <w:t xml:space="preserve">התוצאות יותר מידי טובות. </w:t>
      </w:r>
    </w:p>
  </w:comment>
  <w:comment w:id="2596" w:author="maya" w:date="2020-09-13T15:27:00Z" w:initials="maya">
    <w:p w14:paraId="08D56961" w14:textId="77777777" w:rsidR="001B2C97" w:rsidRDefault="001B2C97">
      <w:pPr>
        <w:pStyle w:val="CommentText"/>
      </w:pPr>
      <w:r>
        <w:rPr>
          <w:rStyle w:val="CommentReference"/>
        </w:rPr>
        <w:annotationRef/>
      </w:r>
      <w:r>
        <w:rPr>
          <w:rFonts w:hint="cs"/>
          <w:rtl/>
        </w:rPr>
        <w:t>לא הצלחתי להכנס לקישור שציינת</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5E400C" w15:done="0"/>
  <w15:commentEx w15:paraId="68FCB9A6" w15:done="0"/>
  <w15:commentEx w15:paraId="426B0805" w15:done="0"/>
  <w15:commentEx w15:paraId="4B8FD2A4" w15:done="0"/>
  <w15:commentEx w15:paraId="4ECF481B" w15:done="0"/>
  <w15:commentEx w15:paraId="147EBBD9" w15:done="0"/>
  <w15:commentEx w15:paraId="5CF9376B" w15:done="0"/>
  <w15:commentEx w15:paraId="42685B99" w15:done="0"/>
  <w15:commentEx w15:paraId="5B31F9FE" w15:done="0"/>
  <w15:commentEx w15:paraId="6496C8E4" w15:done="0"/>
  <w15:commentEx w15:paraId="4220DAD0" w15:done="1"/>
  <w15:commentEx w15:paraId="01774139" w15:done="0"/>
  <w15:commentEx w15:paraId="2EBBDEA4" w15:done="0"/>
  <w15:commentEx w15:paraId="7858FC56" w15:done="0"/>
  <w15:commentEx w15:paraId="08D569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5E400C" w16cid:durableId="2309CE19"/>
  <w16cid:commentId w16cid:paraId="68FCB9A6" w16cid:durableId="2309CE1A"/>
  <w16cid:commentId w16cid:paraId="426B0805" w16cid:durableId="2309CE1B"/>
  <w16cid:commentId w16cid:paraId="4B8FD2A4" w16cid:durableId="2309CE1C"/>
  <w16cid:commentId w16cid:paraId="4ECF481B" w16cid:durableId="2309CE23"/>
  <w16cid:commentId w16cid:paraId="147EBBD9" w16cid:durableId="2309CE25"/>
  <w16cid:commentId w16cid:paraId="5CF9376B" w16cid:durableId="2309CE26"/>
  <w16cid:commentId w16cid:paraId="42685B99" w16cid:durableId="2309CE2A"/>
  <w16cid:commentId w16cid:paraId="5B31F9FE" w16cid:durableId="2309CE2C"/>
  <w16cid:commentId w16cid:paraId="6496C8E4" w16cid:durableId="2309CE2E"/>
  <w16cid:commentId w16cid:paraId="4220DAD0" w16cid:durableId="2309CE32"/>
  <w16cid:commentId w16cid:paraId="01774139" w16cid:durableId="2309CE33"/>
  <w16cid:commentId w16cid:paraId="2EBBDEA4" w16cid:durableId="2309CE36"/>
  <w16cid:commentId w16cid:paraId="7858FC56" w16cid:durableId="2309CE37"/>
  <w16cid:commentId w16cid:paraId="08D56961" w16cid:durableId="2309CE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D44C79" w14:textId="77777777" w:rsidR="000E52FC" w:rsidRDefault="000E52FC" w:rsidP="00BD1E78">
      <w:pPr>
        <w:spacing w:after="0" w:line="240" w:lineRule="auto"/>
      </w:pPr>
      <w:r>
        <w:separator/>
      </w:r>
    </w:p>
  </w:endnote>
  <w:endnote w:type="continuationSeparator" w:id="0">
    <w:p w14:paraId="3D8B26FC" w14:textId="77777777" w:rsidR="000E52FC" w:rsidRDefault="000E52FC" w:rsidP="00BD1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1175260"/>
      <w:docPartObj>
        <w:docPartGallery w:val="Page Numbers (Bottom of Page)"/>
        <w:docPartUnique/>
      </w:docPartObj>
    </w:sdtPr>
    <w:sdtEndPr>
      <w:rPr>
        <w:noProof/>
      </w:rPr>
    </w:sdtEndPr>
    <w:sdtContent>
      <w:p w14:paraId="3F2C278A" w14:textId="77777777" w:rsidR="001B2C97" w:rsidRDefault="001B2C97">
        <w:pPr>
          <w:pStyle w:val="Footer"/>
          <w:jc w:val="center"/>
        </w:pPr>
        <w:r>
          <w:fldChar w:fldCharType="begin"/>
        </w:r>
        <w:r>
          <w:instrText xml:space="preserve"> PAGE   \* MERGEFORMAT </w:instrText>
        </w:r>
        <w:r>
          <w:fldChar w:fldCharType="separate"/>
        </w:r>
        <w:r>
          <w:rPr>
            <w:noProof/>
          </w:rPr>
          <w:t>47</w:t>
        </w:r>
        <w:r>
          <w:rPr>
            <w:noProof/>
          </w:rPr>
          <w:fldChar w:fldCharType="end"/>
        </w:r>
      </w:p>
    </w:sdtContent>
  </w:sdt>
  <w:p w14:paraId="1BF5C1E3" w14:textId="77777777" w:rsidR="001B2C97" w:rsidRDefault="001B2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71998" w14:textId="77777777" w:rsidR="000E52FC" w:rsidRDefault="000E52FC" w:rsidP="00BD1E78">
      <w:pPr>
        <w:spacing w:after="0" w:line="240" w:lineRule="auto"/>
      </w:pPr>
      <w:r>
        <w:separator/>
      </w:r>
    </w:p>
  </w:footnote>
  <w:footnote w:type="continuationSeparator" w:id="0">
    <w:p w14:paraId="4D19D3F6" w14:textId="77777777" w:rsidR="000E52FC" w:rsidRDefault="000E52FC" w:rsidP="00BD1E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96F7A"/>
    <w:multiLevelType w:val="hybridMultilevel"/>
    <w:tmpl w:val="E4E6C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9779F"/>
    <w:multiLevelType w:val="hybridMultilevel"/>
    <w:tmpl w:val="687E2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5529F"/>
    <w:multiLevelType w:val="hybridMultilevel"/>
    <w:tmpl w:val="B24203A8"/>
    <w:lvl w:ilvl="0" w:tplc="7C7C1CF6">
      <w:start w:val="1"/>
      <w:numFmt w:val="decimal"/>
      <w:lvlText w:val="%1."/>
      <w:lvlJc w:val="left"/>
      <w:pPr>
        <w:ind w:left="1080" w:hanging="72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01CAE"/>
    <w:multiLevelType w:val="hybridMultilevel"/>
    <w:tmpl w:val="E9CAAA2A"/>
    <w:lvl w:ilvl="0" w:tplc="F9A27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EDB6E00"/>
    <w:multiLevelType w:val="hybridMultilevel"/>
    <w:tmpl w:val="C4941F2C"/>
    <w:lvl w:ilvl="0" w:tplc="F2FA28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E72F43"/>
    <w:multiLevelType w:val="hybridMultilevel"/>
    <w:tmpl w:val="5BEA8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BD22B1"/>
    <w:multiLevelType w:val="hybridMultilevel"/>
    <w:tmpl w:val="097C1C6C"/>
    <w:lvl w:ilvl="0" w:tplc="6EAE908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4E43DB2"/>
    <w:multiLevelType w:val="hybridMultilevel"/>
    <w:tmpl w:val="1E146404"/>
    <w:lvl w:ilvl="0" w:tplc="7C8EC1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53F4CDE"/>
    <w:multiLevelType w:val="hybridMultilevel"/>
    <w:tmpl w:val="654A2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C0135"/>
    <w:multiLevelType w:val="hybridMultilevel"/>
    <w:tmpl w:val="1752FF44"/>
    <w:lvl w:ilvl="0" w:tplc="83025F08">
      <w:numFmt w:val="bullet"/>
      <w:lvlText w:val=""/>
      <w:lvlJc w:val="left"/>
      <w:pPr>
        <w:ind w:left="720" w:hanging="360"/>
      </w:pPr>
      <w:rPr>
        <w:rFonts w:ascii="Symbol" w:eastAsiaTheme="minorHAnsi" w:hAnsi="Symbol"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2F4BCF"/>
    <w:multiLevelType w:val="hybridMultilevel"/>
    <w:tmpl w:val="B7F26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094E94"/>
    <w:multiLevelType w:val="hybridMultilevel"/>
    <w:tmpl w:val="AAA63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259BA"/>
    <w:multiLevelType w:val="hybridMultilevel"/>
    <w:tmpl w:val="9FDAD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9"/>
  </w:num>
  <w:num w:numId="4">
    <w:abstractNumId w:val="8"/>
  </w:num>
  <w:num w:numId="5">
    <w:abstractNumId w:val="0"/>
  </w:num>
  <w:num w:numId="6">
    <w:abstractNumId w:val="7"/>
  </w:num>
  <w:num w:numId="7">
    <w:abstractNumId w:val="5"/>
  </w:num>
  <w:num w:numId="8">
    <w:abstractNumId w:val="10"/>
  </w:num>
  <w:num w:numId="9">
    <w:abstractNumId w:val="1"/>
  </w:num>
  <w:num w:numId="10">
    <w:abstractNumId w:val="11"/>
  </w:num>
  <w:num w:numId="11">
    <w:abstractNumId w:val="4"/>
  </w:num>
  <w:num w:numId="12">
    <w:abstractNumId w:val="3"/>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av Cohen">
    <w15:presenceInfo w15:providerId="Windows Live" w15:userId="8f47afad962b3197"/>
  </w15:person>
  <w15:person w15:author="maya">
    <w15:presenceInfo w15:providerId="None" w15:userId="may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3C6"/>
    <w:rsid w:val="00000A00"/>
    <w:rsid w:val="00001BB7"/>
    <w:rsid w:val="00011CBA"/>
    <w:rsid w:val="0001223A"/>
    <w:rsid w:val="000158D7"/>
    <w:rsid w:val="0001612B"/>
    <w:rsid w:val="00016C5B"/>
    <w:rsid w:val="00017B62"/>
    <w:rsid w:val="00021658"/>
    <w:rsid w:val="00027FC8"/>
    <w:rsid w:val="000308E6"/>
    <w:rsid w:val="0003156D"/>
    <w:rsid w:val="0003247F"/>
    <w:rsid w:val="0003311C"/>
    <w:rsid w:val="00036310"/>
    <w:rsid w:val="00036FC5"/>
    <w:rsid w:val="00041455"/>
    <w:rsid w:val="000422EA"/>
    <w:rsid w:val="00045B5C"/>
    <w:rsid w:val="00054263"/>
    <w:rsid w:val="00054767"/>
    <w:rsid w:val="00060B66"/>
    <w:rsid w:val="00060D40"/>
    <w:rsid w:val="0006274D"/>
    <w:rsid w:val="00063F88"/>
    <w:rsid w:val="00064A33"/>
    <w:rsid w:val="0007079C"/>
    <w:rsid w:val="00071D2D"/>
    <w:rsid w:val="00080EA0"/>
    <w:rsid w:val="00086142"/>
    <w:rsid w:val="00086B99"/>
    <w:rsid w:val="000876BE"/>
    <w:rsid w:val="00091B08"/>
    <w:rsid w:val="00091D0C"/>
    <w:rsid w:val="00094014"/>
    <w:rsid w:val="000A1C45"/>
    <w:rsid w:val="000A2143"/>
    <w:rsid w:val="000A4BF0"/>
    <w:rsid w:val="000A7F9B"/>
    <w:rsid w:val="000B2B44"/>
    <w:rsid w:val="000B4400"/>
    <w:rsid w:val="000C01FD"/>
    <w:rsid w:val="000C4AAC"/>
    <w:rsid w:val="000C5A0C"/>
    <w:rsid w:val="000D28C8"/>
    <w:rsid w:val="000D4AC3"/>
    <w:rsid w:val="000E2586"/>
    <w:rsid w:val="000E30B4"/>
    <w:rsid w:val="000E52FC"/>
    <w:rsid w:val="000E5542"/>
    <w:rsid w:val="000E57FA"/>
    <w:rsid w:val="000E6343"/>
    <w:rsid w:val="000E6805"/>
    <w:rsid w:val="00101AE0"/>
    <w:rsid w:val="001145CA"/>
    <w:rsid w:val="001356C3"/>
    <w:rsid w:val="0014250F"/>
    <w:rsid w:val="00144D19"/>
    <w:rsid w:val="00144EC7"/>
    <w:rsid w:val="00150B46"/>
    <w:rsid w:val="00153C29"/>
    <w:rsid w:val="001554D0"/>
    <w:rsid w:val="00157281"/>
    <w:rsid w:val="00160070"/>
    <w:rsid w:val="001649F8"/>
    <w:rsid w:val="001729E0"/>
    <w:rsid w:val="00177546"/>
    <w:rsid w:val="00177C93"/>
    <w:rsid w:val="00182B0B"/>
    <w:rsid w:val="00183FE7"/>
    <w:rsid w:val="001A5FA8"/>
    <w:rsid w:val="001B2C97"/>
    <w:rsid w:val="001B3364"/>
    <w:rsid w:val="001B462E"/>
    <w:rsid w:val="001B607C"/>
    <w:rsid w:val="001B6690"/>
    <w:rsid w:val="001C7E33"/>
    <w:rsid w:val="001D04D3"/>
    <w:rsid w:val="001E08F4"/>
    <w:rsid w:val="001E2995"/>
    <w:rsid w:val="001E7205"/>
    <w:rsid w:val="001F1B6F"/>
    <w:rsid w:val="001F7A65"/>
    <w:rsid w:val="0020452B"/>
    <w:rsid w:val="00211C3E"/>
    <w:rsid w:val="00213F90"/>
    <w:rsid w:val="002208BB"/>
    <w:rsid w:val="00220DF2"/>
    <w:rsid w:val="00221A7F"/>
    <w:rsid w:val="002220B3"/>
    <w:rsid w:val="00224055"/>
    <w:rsid w:val="0023043E"/>
    <w:rsid w:val="00231154"/>
    <w:rsid w:val="002311F3"/>
    <w:rsid w:val="002318AF"/>
    <w:rsid w:val="00232430"/>
    <w:rsid w:val="00232BA7"/>
    <w:rsid w:val="0023376C"/>
    <w:rsid w:val="002436F9"/>
    <w:rsid w:val="00257225"/>
    <w:rsid w:val="00264A00"/>
    <w:rsid w:val="00267D18"/>
    <w:rsid w:val="00273B5F"/>
    <w:rsid w:val="00275DA8"/>
    <w:rsid w:val="00296522"/>
    <w:rsid w:val="00297F89"/>
    <w:rsid w:val="002A1D88"/>
    <w:rsid w:val="002A2143"/>
    <w:rsid w:val="002B33F9"/>
    <w:rsid w:val="002B4319"/>
    <w:rsid w:val="002B5EF2"/>
    <w:rsid w:val="002C6899"/>
    <w:rsid w:val="002D22BD"/>
    <w:rsid w:val="002D2BB4"/>
    <w:rsid w:val="002D2D23"/>
    <w:rsid w:val="002D7B11"/>
    <w:rsid w:val="002E76C5"/>
    <w:rsid w:val="002F6C90"/>
    <w:rsid w:val="002F73DB"/>
    <w:rsid w:val="00304DEA"/>
    <w:rsid w:val="003111B5"/>
    <w:rsid w:val="003149E5"/>
    <w:rsid w:val="00322820"/>
    <w:rsid w:val="00324581"/>
    <w:rsid w:val="0033195B"/>
    <w:rsid w:val="00332F0E"/>
    <w:rsid w:val="0034036D"/>
    <w:rsid w:val="00351B75"/>
    <w:rsid w:val="00363615"/>
    <w:rsid w:val="00373EB1"/>
    <w:rsid w:val="00392AC4"/>
    <w:rsid w:val="003A3F36"/>
    <w:rsid w:val="003A40BE"/>
    <w:rsid w:val="003B03D5"/>
    <w:rsid w:val="003B2B43"/>
    <w:rsid w:val="003B37B7"/>
    <w:rsid w:val="003B4EBE"/>
    <w:rsid w:val="003D528E"/>
    <w:rsid w:val="003E1112"/>
    <w:rsid w:val="003E2AF5"/>
    <w:rsid w:val="003E4BBB"/>
    <w:rsid w:val="003E78E1"/>
    <w:rsid w:val="003E7A7A"/>
    <w:rsid w:val="003F7AA4"/>
    <w:rsid w:val="004065BB"/>
    <w:rsid w:val="00413C13"/>
    <w:rsid w:val="00417075"/>
    <w:rsid w:val="00421ABA"/>
    <w:rsid w:val="004233BF"/>
    <w:rsid w:val="00426B43"/>
    <w:rsid w:val="00432B6C"/>
    <w:rsid w:val="00441BA0"/>
    <w:rsid w:val="004428FC"/>
    <w:rsid w:val="004637D5"/>
    <w:rsid w:val="00464064"/>
    <w:rsid w:val="00472DEF"/>
    <w:rsid w:val="004738BE"/>
    <w:rsid w:val="004754C7"/>
    <w:rsid w:val="00475589"/>
    <w:rsid w:val="00481BF9"/>
    <w:rsid w:val="0048352D"/>
    <w:rsid w:val="00484D49"/>
    <w:rsid w:val="004920AF"/>
    <w:rsid w:val="004A271F"/>
    <w:rsid w:val="004A6A7D"/>
    <w:rsid w:val="004A7960"/>
    <w:rsid w:val="004B08E8"/>
    <w:rsid w:val="004B1B26"/>
    <w:rsid w:val="004C559A"/>
    <w:rsid w:val="004C7317"/>
    <w:rsid w:val="004D075C"/>
    <w:rsid w:val="004D24C7"/>
    <w:rsid w:val="004D7D20"/>
    <w:rsid w:val="004E25D7"/>
    <w:rsid w:val="004F156F"/>
    <w:rsid w:val="004F24FA"/>
    <w:rsid w:val="004F4B9F"/>
    <w:rsid w:val="004F67C3"/>
    <w:rsid w:val="00504260"/>
    <w:rsid w:val="0050581C"/>
    <w:rsid w:val="005224FC"/>
    <w:rsid w:val="00524033"/>
    <w:rsid w:val="00525EFF"/>
    <w:rsid w:val="00532C38"/>
    <w:rsid w:val="00535D6A"/>
    <w:rsid w:val="00541E6E"/>
    <w:rsid w:val="005434C9"/>
    <w:rsid w:val="00551022"/>
    <w:rsid w:val="0055212A"/>
    <w:rsid w:val="005560E5"/>
    <w:rsid w:val="00563B5C"/>
    <w:rsid w:val="00564D4F"/>
    <w:rsid w:val="00567AC9"/>
    <w:rsid w:val="0057127D"/>
    <w:rsid w:val="00571A11"/>
    <w:rsid w:val="00574890"/>
    <w:rsid w:val="005824AD"/>
    <w:rsid w:val="005857BE"/>
    <w:rsid w:val="0058634E"/>
    <w:rsid w:val="00590488"/>
    <w:rsid w:val="00596C98"/>
    <w:rsid w:val="005A35FC"/>
    <w:rsid w:val="005B10F9"/>
    <w:rsid w:val="005B2C30"/>
    <w:rsid w:val="005B4BB7"/>
    <w:rsid w:val="005B670B"/>
    <w:rsid w:val="005C5093"/>
    <w:rsid w:val="005D0112"/>
    <w:rsid w:val="005D0983"/>
    <w:rsid w:val="005D149C"/>
    <w:rsid w:val="005D79E8"/>
    <w:rsid w:val="005E2DE9"/>
    <w:rsid w:val="005E5599"/>
    <w:rsid w:val="005F1E65"/>
    <w:rsid w:val="005F4C32"/>
    <w:rsid w:val="005F5522"/>
    <w:rsid w:val="005F5C68"/>
    <w:rsid w:val="005F6302"/>
    <w:rsid w:val="00600895"/>
    <w:rsid w:val="00611402"/>
    <w:rsid w:val="00611FAB"/>
    <w:rsid w:val="00614BE5"/>
    <w:rsid w:val="00616D3D"/>
    <w:rsid w:val="00630ED5"/>
    <w:rsid w:val="006311F0"/>
    <w:rsid w:val="00633262"/>
    <w:rsid w:val="00637156"/>
    <w:rsid w:val="006438F6"/>
    <w:rsid w:val="00643BBD"/>
    <w:rsid w:val="00645D4E"/>
    <w:rsid w:val="00651FBB"/>
    <w:rsid w:val="0066545E"/>
    <w:rsid w:val="00666018"/>
    <w:rsid w:val="006736C5"/>
    <w:rsid w:val="006875E0"/>
    <w:rsid w:val="00687827"/>
    <w:rsid w:val="006928A0"/>
    <w:rsid w:val="00694225"/>
    <w:rsid w:val="0069597E"/>
    <w:rsid w:val="006A11C2"/>
    <w:rsid w:val="006A6B49"/>
    <w:rsid w:val="006A6E06"/>
    <w:rsid w:val="006B1218"/>
    <w:rsid w:val="006B4EAD"/>
    <w:rsid w:val="006C05AB"/>
    <w:rsid w:val="006C3C94"/>
    <w:rsid w:val="006C4C76"/>
    <w:rsid w:val="006C7521"/>
    <w:rsid w:val="006D03E6"/>
    <w:rsid w:val="006D3CE6"/>
    <w:rsid w:val="006E1690"/>
    <w:rsid w:val="006F369C"/>
    <w:rsid w:val="006F4A58"/>
    <w:rsid w:val="006F5CF1"/>
    <w:rsid w:val="007014FA"/>
    <w:rsid w:val="00702473"/>
    <w:rsid w:val="00704CB2"/>
    <w:rsid w:val="00705A28"/>
    <w:rsid w:val="0072205C"/>
    <w:rsid w:val="007228B8"/>
    <w:rsid w:val="00722ED6"/>
    <w:rsid w:val="007262AF"/>
    <w:rsid w:val="00730EF7"/>
    <w:rsid w:val="007338B5"/>
    <w:rsid w:val="00742B87"/>
    <w:rsid w:val="00743604"/>
    <w:rsid w:val="00747CEB"/>
    <w:rsid w:val="00751A27"/>
    <w:rsid w:val="007701A0"/>
    <w:rsid w:val="00771348"/>
    <w:rsid w:val="00772AAC"/>
    <w:rsid w:val="00775D59"/>
    <w:rsid w:val="00781940"/>
    <w:rsid w:val="00784C80"/>
    <w:rsid w:val="0078659E"/>
    <w:rsid w:val="00792A48"/>
    <w:rsid w:val="007B1888"/>
    <w:rsid w:val="007B2902"/>
    <w:rsid w:val="007B4CB7"/>
    <w:rsid w:val="007B6452"/>
    <w:rsid w:val="007B7C41"/>
    <w:rsid w:val="007C1681"/>
    <w:rsid w:val="007C3E2E"/>
    <w:rsid w:val="007C7DC7"/>
    <w:rsid w:val="007D42BD"/>
    <w:rsid w:val="007E1543"/>
    <w:rsid w:val="007F3D5C"/>
    <w:rsid w:val="007F4565"/>
    <w:rsid w:val="007F45FB"/>
    <w:rsid w:val="007F53C6"/>
    <w:rsid w:val="008017A7"/>
    <w:rsid w:val="00802A03"/>
    <w:rsid w:val="00810CBE"/>
    <w:rsid w:val="0081482F"/>
    <w:rsid w:val="00814EA8"/>
    <w:rsid w:val="00824A7A"/>
    <w:rsid w:val="00826009"/>
    <w:rsid w:val="00830117"/>
    <w:rsid w:val="008316B3"/>
    <w:rsid w:val="00836754"/>
    <w:rsid w:val="00842968"/>
    <w:rsid w:val="00851F1D"/>
    <w:rsid w:val="00854B10"/>
    <w:rsid w:val="00865DBF"/>
    <w:rsid w:val="00873C2D"/>
    <w:rsid w:val="008744EA"/>
    <w:rsid w:val="00877119"/>
    <w:rsid w:val="00881348"/>
    <w:rsid w:val="008837B6"/>
    <w:rsid w:val="0088604D"/>
    <w:rsid w:val="008875CC"/>
    <w:rsid w:val="00894CD6"/>
    <w:rsid w:val="008A6C23"/>
    <w:rsid w:val="008B33E8"/>
    <w:rsid w:val="008B40BC"/>
    <w:rsid w:val="008B4540"/>
    <w:rsid w:val="008C25B1"/>
    <w:rsid w:val="008C5A5F"/>
    <w:rsid w:val="008C6C99"/>
    <w:rsid w:val="008D29DC"/>
    <w:rsid w:val="008D2E52"/>
    <w:rsid w:val="008E154F"/>
    <w:rsid w:val="008E2542"/>
    <w:rsid w:val="008E2E48"/>
    <w:rsid w:val="008E5B27"/>
    <w:rsid w:val="008E6274"/>
    <w:rsid w:val="008E67EE"/>
    <w:rsid w:val="008F1912"/>
    <w:rsid w:val="009000B3"/>
    <w:rsid w:val="00901BFD"/>
    <w:rsid w:val="00902FAA"/>
    <w:rsid w:val="0090316C"/>
    <w:rsid w:val="00910649"/>
    <w:rsid w:val="00910A8A"/>
    <w:rsid w:val="00913353"/>
    <w:rsid w:val="009138D6"/>
    <w:rsid w:val="0092183E"/>
    <w:rsid w:val="009252CB"/>
    <w:rsid w:val="009272DB"/>
    <w:rsid w:val="0092796B"/>
    <w:rsid w:val="0093772D"/>
    <w:rsid w:val="009378DE"/>
    <w:rsid w:val="0095699C"/>
    <w:rsid w:val="0096069C"/>
    <w:rsid w:val="009613E0"/>
    <w:rsid w:val="00962F33"/>
    <w:rsid w:val="00964AB8"/>
    <w:rsid w:val="00966020"/>
    <w:rsid w:val="00971E02"/>
    <w:rsid w:val="00975202"/>
    <w:rsid w:val="0098490B"/>
    <w:rsid w:val="0098521E"/>
    <w:rsid w:val="00985CCB"/>
    <w:rsid w:val="0098681E"/>
    <w:rsid w:val="009916C5"/>
    <w:rsid w:val="00995487"/>
    <w:rsid w:val="009A0940"/>
    <w:rsid w:val="009A2635"/>
    <w:rsid w:val="009A38D1"/>
    <w:rsid w:val="009B42D2"/>
    <w:rsid w:val="009B4487"/>
    <w:rsid w:val="009B6F49"/>
    <w:rsid w:val="009C4339"/>
    <w:rsid w:val="009D3728"/>
    <w:rsid w:val="009E2D33"/>
    <w:rsid w:val="009F4D57"/>
    <w:rsid w:val="009F4E91"/>
    <w:rsid w:val="009F76B9"/>
    <w:rsid w:val="00A0066A"/>
    <w:rsid w:val="00A01C2D"/>
    <w:rsid w:val="00A05C41"/>
    <w:rsid w:val="00A05F4E"/>
    <w:rsid w:val="00A077B7"/>
    <w:rsid w:val="00A07FC9"/>
    <w:rsid w:val="00A21728"/>
    <w:rsid w:val="00A226FB"/>
    <w:rsid w:val="00A33D45"/>
    <w:rsid w:val="00A36EEE"/>
    <w:rsid w:val="00A420A5"/>
    <w:rsid w:val="00A43558"/>
    <w:rsid w:val="00A50870"/>
    <w:rsid w:val="00A5506E"/>
    <w:rsid w:val="00A56E4E"/>
    <w:rsid w:val="00A605D9"/>
    <w:rsid w:val="00A62419"/>
    <w:rsid w:val="00A632D7"/>
    <w:rsid w:val="00A71C73"/>
    <w:rsid w:val="00A721D3"/>
    <w:rsid w:val="00A735C1"/>
    <w:rsid w:val="00A842D0"/>
    <w:rsid w:val="00A92A19"/>
    <w:rsid w:val="00A958B4"/>
    <w:rsid w:val="00A9637E"/>
    <w:rsid w:val="00A97BE0"/>
    <w:rsid w:val="00AC18E6"/>
    <w:rsid w:val="00AC4C0D"/>
    <w:rsid w:val="00AC7238"/>
    <w:rsid w:val="00AD0BB4"/>
    <w:rsid w:val="00AD176C"/>
    <w:rsid w:val="00AD2981"/>
    <w:rsid w:val="00AE5B08"/>
    <w:rsid w:val="00AE5DA8"/>
    <w:rsid w:val="00AE6881"/>
    <w:rsid w:val="00AE7B83"/>
    <w:rsid w:val="00AF1D1C"/>
    <w:rsid w:val="00AF39FC"/>
    <w:rsid w:val="00AF61E0"/>
    <w:rsid w:val="00B00697"/>
    <w:rsid w:val="00B15A56"/>
    <w:rsid w:val="00B20479"/>
    <w:rsid w:val="00B24B28"/>
    <w:rsid w:val="00B2512F"/>
    <w:rsid w:val="00B2781E"/>
    <w:rsid w:val="00B27E0F"/>
    <w:rsid w:val="00B30A07"/>
    <w:rsid w:val="00B3459F"/>
    <w:rsid w:val="00B37DC3"/>
    <w:rsid w:val="00B41B3F"/>
    <w:rsid w:val="00B4709B"/>
    <w:rsid w:val="00B47EAE"/>
    <w:rsid w:val="00B56788"/>
    <w:rsid w:val="00B62207"/>
    <w:rsid w:val="00B64ABC"/>
    <w:rsid w:val="00B701B5"/>
    <w:rsid w:val="00B80579"/>
    <w:rsid w:val="00B92B1B"/>
    <w:rsid w:val="00BB0E48"/>
    <w:rsid w:val="00BB3967"/>
    <w:rsid w:val="00BB63F6"/>
    <w:rsid w:val="00BC42A6"/>
    <w:rsid w:val="00BC5624"/>
    <w:rsid w:val="00BD1E78"/>
    <w:rsid w:val="00BD3C5E"/>
    <w:rsid w:val="00BD647B"/>
    <w:rsid w:val="00BD7906"/>
    <w:rsid w:val="00BF65D4"/>
    <w:rsid w:val="00C12D6A"/>
    <w:rsid w:val="00C1437E"/>
    <w:rsid w:val="00C24D06"/>
    <w:rsid w:val="00C32CB6"/>
    <w:rsid w:val="00C336F0"/>
    <w:rsid w:val="00C34A9B"/>
    <w:rsid w:val="00C45397"/>
    <w:rsid w:val="00C458A0"/>
    <w:rsid w:val="00C4767A"/>
    <w:rsid w:val="00C50064"/>
    <w:rsid w:val="00C51AA4"/>
    <w:rsid w:val="00C5435E"/>
    <w:rsid w:val="00C55B6F"/>
    <w:rsid w:val="00C61BA0"/>
    <w:rsid w:val="00C749BF"/>
    <w:rsid w:val="00C83A18"/>
    <w:rsid w:val="00C85936"/>
    <w:rsid w:val="00C8731B"/>
    <w:rsid w:val="00C90115"/>
    <w:rsid w:val="00C96697"/>
    <w:rsid w:val="00C97EF9"/>
    <w:rsid w:val="00CA5250"/>
    <w:rsid w:val="00CA5B61"/>
    <w:rsid w:val="00CB4E1C"/>
    <w:rsid w:val="00CB4FA2"/>
    <w:rsid w:val="00CB672D"/>
    <w:rsid w:val="00CB74BC"/>
    <w:rsid w:val="00CC0905"/>
    <w:rsid w:val="00CC4B05"/>
    <w:rsid w:val="00CD5195"/>
    <w:rsid w:val="00CD6654"/>
    <w:rsid w:val="00CD77BB"/>
    <w:rsid w:val="00CD7FA4"/>
    <w:rsid w:val="00CE63E3"/>
    <w:rsid w:val="00D11135"/>
    <w:rsid w:val="00D157F2"/>
    <w:rsid w:val="00D15958"/>
    <w:rsid w:val="00D22312"/>
    <w:rsid w:val="00D2394E"/>
    <w:rsid w:val="00D4659D"/>
    <w:rsid w:val="00D47ED8"/>
    <w:rsid w:val="00D50184"/>
    <w:rsid w:val="00D5043B"/>
    <w:rsid w:val="00D5166C"/>
    <w:rsid w:val="00D522AA"/>
    <w:rsid w:val="00D523E2"/>
    <w:rsid w:val="00D56E12"/>
    <w:rsid w:val="00D63A1E"/>
    <w:rsid w:val="00D650B9"/>
    <w:rsid w:val="00D65C2A"/>
    <w:rsid w:val="00D7186F"/>
    <w:rsid w:val="00D75A2A"/>
    <w:rsid w:val="00D77385"/>
    <w:rsid w:val="00D80771"/>
    <w:rsid w:val="00D82369"/>
    <w:rsid w:val="00D82DFD"/>
    <w:rsid w:val="00D84413"/>
    <w:rsid w:val="00D8568A"/>
    <w:rsid w:val="00D87ADF"/>
    <w:rsid w:val="00D90B73"/>
    <w:rsid w:val="00DA55CA"/>
    <w:rsid w:val="00DB2457"/>
    <w:rsid w:val="00DB2490"/>
    <w:rsid w:val="00DB7035"/>
    <w:rsid w:val="00DC083F"/>
    <w:rsid w:val="00DC406A"/>
    <w:rsid w:val="00DC7164"/>
    <w:rsid w:val="00DD5128"/>
    <w:rsid w:val="00DD5234"/>
    <w:rsid w:val="00DE4928"/>
    <w:rsid w:val="00DE4FB4"/>
    <w:rsid w:val="00DF2D9D"/>
    <w:rsid w:val="00E10003"/>
    <w:rsid w:val="00E11DB8"/>
    <w:rsid w:val="00E25239"/>
    <w:rsid w:val="00E25E46"/>
    <w:rsid w:val="00E264AC"/>
    <w:rsid w:val="00E32C23"/>
    <w:rsid w:val="00E3368C"/>
    <w:rsid w:val="00E373C7"/>
    <w:rsid w:val="00E45A6D"/>
    <w:rsid w:val="00E526BB"/>
    <w:rsid w:val="00E563BF"/>
    <w:rsid w:val="00E63731"/>
    <w:rsid w:val="00E677B1"/>
    <w:rsid w:val="00E71264"/>
    <w:rsid w:val="00E74CA4"/>
    <w:rsid w:val="00E77802"/>
    <w:rsid w:val="00E903F5"/>
    <w:rsid w:val="00E9494C"/>
    <w:rsid w:val="00E95BBA"/>
    <w:rsid w:val="00EA7054"/>
    <w:rsid w:val="00EB0B19"/>
    <w:rsid w:val="00EB1D71"/>
    <w:rsid w:val="00EB62B1"/>
    <w:rsid w:val="00EC0065"/>
    <w:rsid w:val="00EC5547"/>
    <w:rsid w:val="00EC5F78"/>
    <w:rsid w:val="00ED0020"/>
    <w:rsid w:val="00ED3F1F"/>
    <w:rsid w:val="00ED5CD9"/>
    <w:rsid w:val="00EE3376"/>
    <w:rsid w:val="00EE4E97"/>
    <w:rsid w:val="00EE797E"/>
    <w:rsid w:val="00EF2E03"/>
    <w:rsid w:val="00EF40E7"/>
    <w:rsid w:val="00EF6A9F"/>
    <w:rsid w:val="00F05EF6"/>
    <w:rsid w:val="00F07449"/>
    <w:rsid w:val="00F10347"/>
    <w:rsid w:val="00F13CCE"/>
    <w:rsid w:val="00F1687F"/>
    <w:rsid w:val="00F275D6"/>
    <w:rsid w:val="00F30BC6"/>
    <w:rsid w:val="00F318A2"/>
    <w:rsid w:val="00F35F6B"/>
    <w:rsid w:val="00F47686"/>
    <w:rsid w:val="00F52399"/>
    <w:rsid w:val="00F5443A"/>
    <w:rsid w:val="00F614D2"/>
    <w:rsid w:val="00F61BD1"/>
    <w:rsid w:val="00F61F5C"/>
    <w:rsid w:val="00F62D02"/>
    <w:rsid w:val="00F63C86"/>
    <w:rsid w:val="00F66180"/>
    <w:rsid w:val="00F71B01"/>
    <w:rsid w:val="00F7208E"/>
    <w:rsid w:val="00F77766"/>
    <w:rsid w:val="00F77872"/>
    <w:rsid w:val="00F81DBF"/>
    <w:rsid w:val="00F85695"/>
    <w:rsid w:val="00FB2A93"/>
    <w:rsid w:val="00FC5193"/>
    <w:rsid w:val="00FD7A2C"/>
    <w:rsid w:val="00FE148B"/>
    <w:rsid w:val="00FE35E6"/>
    <w:rsid w:val="00FE377E"/>
    <w:rsid w:val="00FF1289"/>
    <w:rsid w:val="00FF65AB"/>
    <w:rsid w:val="00FF7C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5056A"/>
  <w15:chartTrackingRefBased/>
  <w15:docId w15:val="{6903E105-CA43-4A3F-B81C-83CE08E87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53C6"/>
    <w:rPr>
      <w:color w:val="0563C1" w:themeColor="hyperlink"/>
      <w:u w:val="single"/>
    </w:rPr>
  </w:style>
  <w:style w:type="paragraph" w:styleId="ListParagraph">
    <w:name w:val="List Paragraph"/>
    <w:basedOn w:val="Normal"/>
    <w:uiPriority w:val="34"/>
    <w:qFormat/>
    <w:rsid w:val="00C51AA4"/>
    <w:pPr>
      <w:ind w:left="720"/>
      <w:contextualSpacing/>
    </w:pPr>
  </w:style>
  <w:style w:type="character" w:styleId="FollowedHyperlink">
    <w:name w:val="FollowedHyperlink"/>
    <w:basedOn w:val="DefaultParagraphFont"/>
    <w:uiPriority w:val="99"/>
    <w:semiHidden/>
    <w:unhideWhenUsed/>
    <w:rsid w:val="004065BB"/>
    <w:rPr>
      <w:color w:val="954F72" w:themeColor="followedHyperlink"/>
      <w:u w:val="single"/>
    </w:rPr>
  </w:style>
  <w:style w:type="character" w:customStyle="1" w:styleId="UnresolvedMention1">
    <w:name w:val="Unresolved Mention1"/>
    <w:basedOn w:val="DefaultParagraphFont"/>
    <w:uiPriority w:val="99"/>
    <w:semiHidden/>
    <w:unhideWhenUsed/>
    <w:rsid w:val="008E67EE"/>
    <w:rPr>
      <w:color w:val="605E5C"/>
      <w:shd w:val="clear" w:color="auto" w:fill="E1DFDD"/>
    </w:rPr>
  </w:style>
  <w:style w:type="paragraph" w:styleId="Caption">
    <w:name w:val="caption"/>
    <w:basedOn w:val="Normal"/>
    <w:next w:val="Normal"/>
    <w:uiPriority w:val="35"/>
    <w:unhideWhenUsed/>
    <w:qFormat/>
    <w:rsid w:val="000158D7"/>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6C05AB"/>
    <w:rPr>
      <w:color w:val="605E5C"/>
      <w:shd w:val="clear" w:color="auto" w:fill="E1DFDD"/>
    </w:rPr>
  </w:style>
  <w:style w:type="table" w:styleId="TableGrid">
    <w:name w:val="Table Grid"/>
    <w:basedOn w:val="TableNormal"/>
    <w:uiPriority w:val="39"/>
    <w:rsid w:val="00BB63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
    <w:name w:val="ar"/>
    <w:basedOn w:val="DefaultParagraphFont"/>
    <w:rsid w:val="00BB3967"/>
  </w:style>
  <w:style w:type="character" w:styleId="PlaceholderText">
    <w:name w:val="Placeholder Text"/>
    <w:basedOn w:val="DefaultParagraphFont"/>
    <w:uiPriority w:val="99"/>
    <w:semiHidden/>
    <w:rsid w:val="0003156D"/>
    <w:rPr>
      <w:color w:val="808080"/>
    </w:rPr>
  </w:style>
  <w:style w:type="paragraph" w:styleId="Header">
    <w:name w:val="header"/>
    <w:basedOn w:val="Normal"/>
    <w:link w:val="HeaderChar"/>
    <w:uiPriority w:val="99"/>
    <w:unhideWhenUsed/>
    <w:rsid w:val="00BD1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1E78"/>
  </w:style>
  <w:style w:type="paragraph" w:styleId="Footer">
    <w:name w:val="footer"/>
    <w:basedOn w:val="Normal"/>
    <w:link w:val="FooterChar"/>
    <w:uiPriority w:val="99"/>
    <w:unhideWhenUsed/>
    <w:rsid w:val="00BD1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1E78"/>
  </w:style>
  <w:style w:type="character" w:customStyle="1" w:styleId="UnresolvedMention3">
    <w:name w:val="Unresolved Mention3"/>
    <w:basedOn w:val="DefaultParagraphFont"/>
    <w:uiPriority w:val="99"/>
    <w:semiHidden/>
    <w:unhideWhenUsed/>
    <w:rsid w:val="006A6E06"/>
    <w:rPr>
      <w:color w:val="605E5C"/>
      <w:shd w:val="clear" w:color="auto" w:fill="E1DFDD"/>
    </w:rPr>
  </w:style>
  <w:style w:type="character" w:customStyle="1" w:styleId="ce">
    <w:name w:val="ce"/>
    <w:basedOn w:val="DefaultParagraphFont"/>
    <w:rsid w:val="00D56E12"/>
  </w:style>
  <w:style w:type="character" w:customStyle="1" w:styleId="UnresolvedMention4">
    <w:name w:val="Unresolved Mention4"/>
    <w:basedOn w:val="DefaultParagraphFont"/>
    <w:uiPriority w:val="99"/>
    <w:semiHidden/>
    <w:unhideWhenUsed/>
    <w:rsid w:val="005E2DE9"/>
    <w:rPr>
      <w:color w:val="605E5C"/>
      <w:shd w:val="clear" w:color="auto" w:fill="E1DFDD"/>
    </w:rPr>
  </w:style>
  <w:style w:type="character" w:styleId="CommentReference">
    <w:name w:val="annotation reference"/>
    <w:basedOn w:val="DefaultParagraphFont"/>
    <w:uiPriority w:val="99"/>
    <w:semiHidden/>
    <w:unhideWhenUsed/>
    <w:rsid w:val="007F4565"/>
    <w:rPr>
      <w:sz w:val="16"/>
      <w:szCs w:val="16"/>
    </w:rPr>
  </w:style>
  <w:style w:type="paragraph" w:styleId="CommentText">
    <w:name w:val="annotation text"/>
    <w:basedOn w:val="Normal"/>
    <w:link w:val="CommentTextChar"/>
    <w:uiPriority w:val="99"/>
    <w:semiHidden/>
    <w:unhideWhenUsed/>
    <w:rsid w:val="007F4565"/>
    <w:pPr>
      <w:spacing w:line="240" w:lineRule="auto"/>
    </w:pPr>
    <w:rPr>
      <w:sz w:val="20"/>
      <w:szCs w:val="20"/>
    </w:rPr>
  </w:style>
  <w:style w:type="character" w:customStyle="1" w:styleId="CommentTextChar">
    <w:name w:val="Comment Text Char"/>
    <w:basedOn w:val="DefaultParagraphFont"/>
    <w:link w:val="CommentText"/>
    <w:uiPriority w:val="99"/>
    <w:semiHidden/>
    <w:rsid w:val="007F4565"/>
    <w:rPr>
      <w:sz w:val="20"/>
      <w:szCs w:val="20"/>
    </w:rPr>
  </w:style>
  <w:style w:type="paragraph" w:styleId="CommentSubject">
    <w:name w:val="annotation subject"/>
    <w:basedOn w:val="CommentText"/>
    <w:next w:val="CommentText"/>
    <w:link w:val="CommentSubjectChar"/>
    <w:uiPriority w:val="99"/>
    <w:semiHidden/>
    <w:unhideWhenUsed/>
    <w:rsid w:val="007F4565"/>
    <w:rPr>
      <w:b/>
      <w:bCs/>
    </w:rPr>
  </w:style>
  <w:style w:type="character" w:customStyle="1" w:styleId="CommentSubjectChar">
    <w:name w:val="Comment Subject Char"/>
    <w:basedOn w:val="CommentTextChar"/>
    <w:link w:val="CommentSubject"/>
    <w:uiPriority w:val="99"/>
    <w:semiHidden/>
    <w:rsid w:val="007F4565"/>
    <w:rPr>
      <w:b/>
      <w:bCs/>
      <w:sz w:val="20"/>
      <w:szCs w:val="20"/>
    </w:rPr>
  </w:style>
  <w:style w:type="paragraph" w:styleId="BalloonText">
    <w:name w:val="Balloon Text"/>
    <w:basedOn w:val="Normal"/>
    <w:link w:val="BalloonTextChar"/>
    <w:uiPriority w:val="99"/>
    <w:semiHidden/>
    <w:unhideWhenUsed/>
    <w:rsid w:val="007F4565"/>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7F4565"/>
    <w:rPr>
      <w:rFonts w:ascii="Tahoma" w:hAnsi="Tahoma" w:cs="Tahoma"/>
      <w:sz w:val="18"/>
      <w:szCs w:val="18"/>
    </w:rPr>
  </w:style>
  <w:style w:type="character" w:styleId="UnresolvedMention">
    <w:name w:val="Unresolved Mention"/>
    <w:basedOn w:val="DefaultParagraphFont"/>
    <w:uiPriority w:val="99"/>
    <w:semiHidden/>
    <w:unhideWhenUsed/>
    <w:rsid w:val="00FE377E"/>
    <w:rPr>
      <w:color w:val="605E5C"/>
      <w:shd w:val="clear" w:color="auto" w:fill="E1DFDD"/>
    </w:rPr>
  </w:style>
  <w:style w:type="character" w:customStyle="1" w:styleId="at">
    <w:name w:val="at"/>
    <w:basedOn w:val="DefaultParagraphFont"/>
    <w:rsid w:val="006A11C2"/>
  </w:style>
  <w:style w:type="character" w:customStyle="1" w:styleId="cf">
    <w:name w:val="cf"/>
    <w:basedOn w:val="DefaultParagraphFont"/>
    <w:rsid w:val="006A1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821710">
      <w:bodyDiv w:val="1"/>
      <w:marLeft w:val="0"/>
      <w:marRight w:val="0"/>
      <w:marTop w:val="0"/>
      <w:marBottom w:val="0"/>
      <w:divBdr>
        <w:top w:val="none" w:sz="0" w:space="0" w:color="auto"/>
        <w:left w:val="none" w:sz="0" w:space="0" w:color="auto"/>
        <w:bottom w:val="none" w:sz="0" w:space="0" w:color="auto"/>
        <w:right w:val="none" w:sz="0" w:space="0" w:color="auto"/>
      </w:divBdr>
    </w:div>
    <w:div w:id="185366013">
      <w:bodyDiv w:val="1"/>
      <w:marLeft w:val="0"/>
      <w:marRight w:val="0"/>
      <w:marTop w:val="0"/>
      <w:marBottom w:val="0"/>
      <w:divBdr>
        <w:top w:val="none" w:sz="0" w:space="0" w:color="auto"/>
        <w:left w:val="none" w:sz="0" w:space="0" w:color="auto"/>
        <w:bottom w:val="none" w:sz="0" w:space="0" w:color="auto"/>
        <w:right w:val="none" w:sz="0" w:space="0" w:color="auto"/>
      </w:divBdr>
      <w:divsChild>
        <w:div w:id="2005742723">
          <w:marLeft w:val="0"/>
          <w:marRight w:val="0"/>
          <w:marTop w:val="0"/>
          <w:marBottom w:val="0"/>
          <w:divBdr>
            <w:top w:val="none" w:sz="0" w:space="0" w:color="auto"/>
            <w:left w:val="none" w:sz="0" w:space="0" w:color="auto"/>
            <w:bottom w:val="none" w:sz="0" w:space="0" w:color="auto"/>
            <w:right w:val="none" w:sz="0" w:space="0" w:color="auto"/>
          </w:divBdr>
        </w:div>
      </w:divsChild>
    </w:div>
    <w:div w:id="298849816">
      <w:bodyDiv w:val="1"/>
      <w:marLeft w:val="0"/>
      <w:marRight w:val="0"/>
      <w:marTop w:val="0"/>
      <w:marBottom w:val="0"/>
      <w:divBdr>
        <w:top w:val="none" w:sz="0" w:space="0" w:color="auto"/>
        <w:left w:val="none" w:sz="0" w:space="0" w:color="auto"/>
        <w:bottom w:val="none" w:sz="0" w:space="0" w:color="auto"/>
        <w:right w:val="none" w:sz="0" w:space="0" w:color="auto"/>
      </w:divBdr>
      <w:divsChild>
        <w:div w:id="353921309">
          <w:marLeft w:val="0"/>
          <w:marRight w:val="0"/>
          <w:marTop w:val="0"/>
          <w:marBottom w:val="0"/>
          <w:divBdr>
            <w:top w:val="none" w:sz="0" w:space="0" w:color="auto"/>
            <w:left w:val="none" w:sz="0" w:space="0" w:color="auto"/>
            <w:bottom w:val="none" w:sz="0" w:space="0" w:color="auto"/>
            <w:right w:val="none" w:sz="0" w:space="0" w:color="auto"/>
          </w:divBdr>
        </w:div>
      </w:divsChild>
    </w:div>
    <w:div w:id="626009547">
      <w:bodyDiv w:val="1"/>
      <w:marLeft w:val="0"/>
      <w:marRight w:val="0"/>
      <w:marTop w:val="0"/>
      <w:marBottom w:val="0"/>
      <w:divBdr>
        <w:top w:val="none" w:sz="0" w:space="0" w:color="auto"/>
        <w:left w:val="none" w:sz="0" w:space="0" w:color="auto"/>
        <w:bottom w:val="none" w:sz="0" w:space="0" w:color="auto"/>
        <w:right w:val="none" w:sz="0" w:space="0" w:color="auto"/>
      </w:divBdr>
      <w:divsChild>
        <w:div w:id="175463009">
          <w:marLeft w:val="0"/>
          <w:marRight w:val="0"/>
          <w:marTop w:val="0"/>
          <w:marBottom w:val="0"/>
          <w:divBdr>
            <w:top w:val="none" w:sz="0" w:space="0" w:color="auto"/>
            <w:left w:val="none" w:sz="0" w:space="0" w:color="auto"/>
            <w:bottom w:val="none" w:sz="0" w:space="0" w:color="auto"/>
            <w:right w:val="none" w:sz="0" w:space="0" w:color="auto"/>
          </w:divBdr>
        </w:div>
      </w:divsChild>
    </w:div>
    <w:div w:id="731579151">
      <w:bodyDiv w:val="1"/>
      <w:marLeft w:val="0"/>
      <w:marRight w:val="0"/>
      <w:marTop w:val="0"/>
      <w:marBottom w:val="0"/>
      <w:divBdr>
        <w:top w:val="none" w:sz="0" w:space="0" w:color="auto"/>
        <w:left w:val="none" w:sz="0" w:space="0" w:color="auto"/>
        <w:bottom w:val="none" w:sz="0" w:space="0" w:color="auto"/>
        <w:right w:val="none" w:sz="0" w:space="0" w:color="auto"/>
      </w:divBdr>
    </w:div>
    <w:div w:id="770661944">
      <w:bodyDiv w:val="1"/>
      <w:marLeft w:val="0"/>
      <w:marRight w:val="0"/>
      <w:marTop w:val="0"/>
      <w:marBottom w:val="0"/>
      <w:divBdr>
        <w:top w:val="none" w:sz="0" w:space="0" w:color="auto"/>
        <w:left w:val="none" w:sz="0" w:space="0" w:color="auto"/>
        <w:bottom w:val="none" w:sz="0" w:space="0" w:color="auto"/>
        <w:right w:val="none" w:sz="0" w:space="0" w:color="auto"/>
      </w:divBdr>
    </w:div>
    <w:div w:id="956329931">
      <w:bodyDiv w:val="1"/>
      <w:marLeft w:val="0"/>
      <w:marRight w:val="0"/>
      <w:marTop w:val="0"/>
      <w:marBottom w:val="0"/>
      <w:divBdr>
        <w:top w:val="none" w:sz="0" w:space="0" w:color="auto"/>
        <w:left w:val="none" w:sz="0" w:space="0" w:color="auto"/>
        <w:bottom w:val="none" w:sz="0" w:space="0" w:color="auto"/>
        <w:right w:val="none" w:sz="0" w:space="0" w:color="auto"/>
      </w:divBdr>
    </w:div>
    <w:div w:id="1287347476">
      <w:bodyDiv w:val="1"/>
      <w:marLeft w:val="0"/>
      <w:marRight w:val="0"/>
      <w:marTop w:val="0"/>
      <w:marBottom w:val="0"/>
      <w:divBdr>
        <w:top w:val="none" w:sz="0" w:space="0" w:color="auto"/>
        <w:left w:val="none" w:sz="0" w:space="0" w:color="auto"/>
        <w:bottom w:val="none" w:sz="0" w:space="0" w:color="auto"/>
        <w:right w:val="none" w:sz="0" w:space="0" w:color="auto"/>
      </w:divBdr>
    </w:div>
    <w:div w:id="1363169947">
      <w:bodyDiv w:val="1"/>
      <w:marLeft w:val="0"/>
      <w:marRight w:val="0"/>
      <w:marTop w:val="0"/>
      <w:marBottom w:val="0"/>
      <w:divBdr>
        <w:top w:val="none" w:sz="0" w:space="0" w:color="auto"/>
        <w:left w:val="none" w:sz="0" w:space="0" w:color="auto"/>
        <w:bottom w:val="none" w:sz="0" w:space="0" w:color="auto"/>
        <w:right w:val="none" w:sz="0" w:space="0" w:color="auto"/>
      </w:divBdr>
      <w:divsChild>
        <w:div w:id="1492066569">
          <w:marLeft w:val="0"/>
          <w:marRight w:val="0"/>
          <w:marTop w:val="0"/>
          <w:marBottom w:val="0"/>
          <w:divBdr>
            <w:top w:val="none" w:sz="0" w:space="0" w:color="auto"/>
            <w:left w:val="none" w:sz="0" w:space="0" w:color="auto"/>
            <w:bottom w:val="none" w:sz="0" w:space="0" w:color="auto"/>
            <w:right w:val="none" w:sz="0" w:space="0" w:color="auto"/>
          </w:divBdr>
        </w:div>
        <w:div w:id="2143188812">
          <w:marLeft w:val="0"/>
          <w:marRight w:val="0"/>
          <w:marTop w:val="0"/>
          <w:marBottom w:val="0"/>
          <w:divBdr>
            <w:top w:val="none" w:sz="0" w:space="0" w:color="auto"/>
            <w:left w:val="none" w:sz="0" w:space="0" w:color="auto"/>
            <w:bottom w:val="none" w:sz="0" w:space="0" w:color="auto"/>
            <w:right w:val="none" w:sz="0" w:space="0" w:color="auto"/>
          </w:divBdr>
        </w:div>
      </w:divsChild>
    </w:div>
    <w:div w:id="1447038350">
      <w:bodyDiv w:val="1"/>
      <w:marLeft w:val="0"/>
      <w:marRight w:val="0"/>
      <w:marTop w:val="0"/>
      <w:marBottom w:val="0"/>
      <w:divBdr>
        <w:top w:val="none" w:sz="0" w:space="0" w:color="auto"/>
        <w:left w:val="none" w:sz="0" w:space="0" w:color="auto"/>
        <w:bottom w:val="none" w:sz="0" w:space="0" w:color="auto"/>
        <w:right w:val="none" w:sz="0" w:space="0" w:color="auto"/>
      </w:divBdr>
    </w:div>
    <w:div w:id="1518033425">
      <w:bodyDiv w:val="1"/>
      <w:marLeft w:val="0"/>
      <w:marRight w:val="0"/>
      <w:marTop w:val="0"/>
      <w:marBottom w:val="0"/>
      <w:divBdr>
        <w:top w:val="none" w:sz="0" w:space="0" w:color="auto"/>
        <w:left w:val="none" w:sz="0" w:space="0" w:color="auto"/>
        <w:bottom w:val="none" w:sz="0" w:space="0" w:color="auto"/>
        <w:right w:val="none" w:sz="0" w:space="0" w:color="auto"/>
      </w:divBdr>
    </w:div>
    <w:div w:id="1638336845">
      <w:bodyDiv w:val="1"/>
      <w:marLeft w:val="0"/>
      <w:marRight w:val="0"/>
      <w:marTop w:val="0"/>
      <w:marBottom w:val="0"/>
      <w:divBdr>
        <w:top w:val="none" w:sz="0" w:space="0" w:color="auto"/>
        <w:left w:val="none" w:sz="0" w:space="0" w:color="auto"/>
        <w:bottom w:val="none" w:sz="0" w:space="0" w:color="auto"/>
        <w:right w:val="none" w:sz="0" w:space="0" w:color="auto"/>
      </w:divBdr>
      <w:divsChild>
        <w:div w:id="641887763">
          <w:marLeft w:val="0"/>
          <w:marRight w:val="0"/>
          <w:marTop w:val="0"/>
          <w:marBottom w:val="0"/>
          <w:divBdr>
            <w:top w:val="none" w:sz="0" w:space="0" w:color="auto"/>
            <w:left w:val="none" w:sz="0" w:space="0" w:color="auto"/>
            <w:bottom w:val="none" w:sz="0" w:space="0" w:color="auto"/>
            <w:right w:val="none" w:sz="0" w:space="0" w:color="auto"/>
          </w:divBdr>
        </w:div>
      </w:divsChild>
    </w:div>
    <w:div w:id="1663198361">
      <w:bodyDiv w:val="1"/>
      <w:marLeft w:val="0"/>
      <w:marRight w:val="0"/>
      <w:marTop w:val="0"/>
      <w:marBottom w:val="0"/>
      <w:divBdr>
        <w:top w:val="none" w:sz="0" w:space="0" w:color="auto"/>
        <w:left w:val="none" w:sz="0" w:space="0" w:color="auto"/>
        <w:bottom w:val="none" w:sz="0" w:space="0" w:color="auto"/>
        <w:right w:val="none" w:sz="0" w:space="0" w:color="auto"/>
      </w:divBdr>
      <w:divsChild>
        <w:div w:id="676729615">
          <w:marLeft w:val="0"/>
          <w:marRight w:val="0"/>
          <w:marTop w:val="0"/>
          <w:marBottom w:val="0"/>
          <w:divBdr>
            <w:top w:val="none" w:sz="0" w:space="0" w:color="auto"/>
            <w:left w:val="none" w:sz="0" w:space="0" w:color="auto"/>
            <w:bottom w:val="none" w:sz="0" w:space="0" w:color="auto"/>
            <w:right w:val="none" w:sz="0" w:space="0" w:color="auto"/>
          </w:divBdr>
        </w:div>
        <w:div w:id="2139103192">
          <w:marLeft w:val="0"/>
          <w:marRight w:val="0"/>
          <w:marTop w:val="0"/>
          <w:marBottom w:val="0"/>
          <w:divBdr>
            <w:top w:val="none" w:sz="0" w:space="0" w:color="auto"/>
            <w:left w:val="none" w:sz="0" w:space="0" w:color="auto"/>
            <w:bottom w:val="none" w:sz="0" w:space="0" w:color="auto"/>
            <w:right w:val="none" w:sz="0" w:space="0" w:color="auto"/>
          </w:divBdr>
        </w:div>
        <w:div w:id="436214119">
          <w:marLeft w:val="0"/>
          <w:marRight w:val="0"/>
          <w:marTop w:val="0"/>
          <w:marBottom w:val="0"/>
          <w:divBdr>
            <w:top w:val="none" w:sz="0" w:space="0" w:color="auto"/>
            <w:left w:val="none" w:sz="0" w:space="0" w:color="auto"/>
            <w:bottom w:val="none" w:sz="0" w:space="0" w:color="auto"/>
            <w:right w:val="none" w:sz="0" w:space="0" w:color="auto"/>
          </w:divBdr>
        </w:div>
        <w:div w:id="972637912">
          <w:marLeft w:val="0"/>
          <w:marRight w:val="0"/>
          <w:marTop w:val="0"/>
          <w:marBottom w:val="0"/>
          <w:divBdr>
            <w:top w:val="none" w:sz="0" w:space="0" w:color="auto"/>
            <w:left w:val="none" w:sz="0" w:space="0" w:color="auto"/>
            <w:bottom w:val="none" w:sz="0" w:space="0" w:color="auto"/>
            <w:right w:val="none" w:sz="0" w:space="0" w:color="auto"/>
          </w:divBdr>
        </w:div>
      </w:divsChild>
    </w:div>
    <w:div w:id="1679507132">
      <w:bodyDiv w:val="1"/>
      <w:marLeft w:val="0"/>
      <w:marRight w:val="0"/>
      <w:marTop w:val="0"/>
      <w:marBottom w:val="0"/>
      <w:divBdr>
        <w:top w:val="none" w:sz="0" w:space="0" w:color="auto"/>
        <w:left w:val="none" w:sz="0" w:space="0" w:color="auto"/>
        <w:bottom w:val="none" w:sz="0" w:space="0" w:color="auto"/>
        <w:right w:val="none" w:sz="0" w:space="0" w:color="auto"/>
      </w:divBdr>
      <w:divsChild>
        <w:div w:id="1046487899">
          <w:marLeft w:val="0"/>
          <w:marRight w:val="0"/>
          <w:marTop w:val="0"/>
          <w:marBottom w:val="0"/>
          <w:divBdr>
            <w:top w:val="none" w:sz="0" w:space="0" w:color="auto"/>
            <w:left w:val="none" w:sz="0" w:space="0" w:color="auto"/>
            <w:bottom w:val="none" w:sz="0" w:space="0" w:color="auto"/>
            <w:right w:val="none" w:sz="0" w:space="0" w:color="auto"/>
          </w:divBdr>
        </w:div>
      </w:divsChild>
    </w:div>
    <w:div w:id="1787574872">
      <w:bodyDiv w:val="1"/>
      <w:marLeft w:val="0"/>
      <w:marRight w:val="0"/>
      <w:marTop w:val="0"/>
      <w:marBottom w:val="0"/>
      <w:divBdr>
        <w:top w:val="none" w:sz="0" w:space="0" w:color="auto"/>
        <w:left w:val="none" w:sz="0" w:space="0" w:color="auto"/>
        <w:bottom w:val="none" w:sz="0" w:space="0" w:color="auto"/>
        <w:right w:val="none" w:sz="0" w:space="0" w:color="auto"/>
      </w:divBdr>
      <w:divsChild>
        <w:div w:id="1657681073">
          <w:marLeft w:val="0"/>
          <w:marRight w:val="0"/>
          <w:marTop w:val="0"/>
          <w:marBottom w:val="0"/>
          <w:divBdr>
            <w:top w:val="none" w:sz="0" w:space="0" w:color="auto"/>
            <w:left w:val="none" w:sz="0" w:space="0" w:color="auto"/>
            <w:bottom w:val="none" w:sz="0" w:space="0" w:color="auto"/>
            <w:right w:val="none" w:sz="0" w:space="0" w:color="auto"/>
          </w:divBdr>
        </w:div>
        <w:div w:id="1971935067">
          <w:marLeft w:val="0"/>
          <w:marRight w:val="0"/>
          <w:marTop w:val="0"/>
          <w:marBottom w:val="0"/>
          <w:divBdr>
            <w:top w:val="none" w:sz="0" w:space="0" w:color="auto"/>
            <w:left w:val="none" w:sz="0" w:space="0" w:color="auto"/>
            <w:bottom w:val="none" w:sz="0" w:space="0" w:color="auto"/>
            <w:right w:val="none" w:sz="0" w:space="0" w:color="auto"/>
          </w:divBdr>
        </w:div>
      </w:divsChild>
    </w:div>
    <w:div w:id="1940481756">
      <w:bodyDiv w:val="1"/>
      <w:marLeft w:val="0"/>
      <w:marRight w:val="0"/>
      <w:marTop w:val="0"/>
      <w:marBottom w:val="0"/>
      <w:divBdr>
        <w:top w:val="none" w:sz="0" w:space="0" w:color="auto"/>
        <w:left w:val="none" w:sz="0" w:space="0" w:color="auto"/>
        <w:bottom w:val="none" w:sz="0" w:space="0" w:color="auto"/>
        <w:right w:val="none" w:sz="0" w:space="0" w:color="auto"/>
      </w:divBdr>
    </w:div>
    <w:div w:id="2046178500">
      <w:bodyDiv w:val="1"/>
      <w:marLeft w:val="0"/>
      <w:marRight w:val="0"/>
      <w:marTop w:val="0"/>
      <w:marBottom w:val="0"/>
      <w:divBdr>
        <w:top w:val="none" w:sz="0" w:space="0" w:color="auto"/>
        <w:left w:val="none" w:sz="0" w:space="0" w:color="auto"/>
        <w:bottom w:val="none" w:sz="0" w:space="0" w:color="auto"/>
        <w:right w:val="none" w:sz="0" w:space="0" w:color="auto"/>
      </w:divBdr>
      <w:divsChild>
        <w:div w:id="685592223">
          <w:marLeft w:val="0"/>
          <w:marRight w:val="0"/>
          <w:marTop w:val="0"/>
          <w:marBottom w:val="0"/>
          <w:divBdr>
            <w:top w:val="none" w:sz="0" w:space="0" w:color="auto"/>
            <w:left w:val="none" w:sz="0" w:space="0" w:color="auto"/>
            <w:bottom w:val="none" w:sz="0" w:space="0" w:color="auto"/>
            <w:right w:val="none" w:sz="0" w:space="0" w:color="auto"/>
          </w:divBdr>
        </w:div>
      </w:divsChild>
    </w:div>
    <w:div w:id="2131893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dl-acm-org.elib.openu.ac.il/doi/10.1145/3371425.3371444" TargetMode="External"/><Relationship Id="rId21" Type="http://schemas.openxmlformats.org/officeDocument/2006/relationships/image" Target="media/image5.pn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hyperlink" Target="http://papers.nips.cc/paper/4824-imagenet-classification-with-deep-convolutional-neural-networks" TargetMode="External"/><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obamawhitehouse.archives.gov/sites/default/files/whitehouse_files/microsites/ostp/NSTC/preparing_for_the_future_of_ai.pdf" TargetMode="External"/><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hyperlink" Target="https://www.here.com/platform/automotive-services/roahttps:/www.here.com/platform/automotive-services/road-sign-recognitiond-sign-recognition" TargetMode="External"/><Relationship Id="rId32" Type="http://schemas.openxmlformats.org/officeDocument/2006/relationships/hyperlink" Target="https://eds-b-ebscohost-com.elib.openu.ac.il/eds/ebookviewer/ebook?sid=cc7f7617-1ebb-4110-8cc5-b892ab7d5426@pdc-v-sessmgr02&amp;ppid=pp_Cover&amp;vid=0&amp;format=EB" TargetMode="Externa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www.technologyreview.com/2018/10/24/139313/a-global-ethics-study-aims-to-help-ai-solve-the-self-driving-trolley-problem/" TargetMode="External"/><Relationship Id="rId118" Type="http://schemas.openxmlformats.org/officeDocument/2006/relationships/hyperlink" Target="https://search-ebscohost-com.elib.openu.ac.il/login.aspx?direct=true&amp;db=nlebk&amp;AN=1699215&amp;site=eds-live&amp;ebv=EB&amp;ppid=pp_Cover"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jpeg"/><Relationship Id="rId17" Type="http://schemas.openxmlformats.org/officeDocument/2006/relationships/hyperlink" Target="https://www.youtube.com/watch?v=7wm-pZp_mi0"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neuralnetworksanddeeplearning.com/chap1.html" TargetMode="Externa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hyperlink" Target="http://neuralnetworksanddeeplearning.com/about.html" TargetMode="External"/><Relationship Id="rId119" Type="http://schemas.openxmlformats.org/officeDocument/2006/relationships/hyperlink" Target="https://arxiv.org/pdf/1907.12740.pdf"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otter.net/forum/scoops1/422783.shtml" TargetMode="External"/><Relationship Id="rId18" Type="http://schemas.openxmlformats.org/officeDocument/2006/relationships/hyperlink" Target="https://eds-a-ebscohost-com.elib.openu.ac.il/eds/ebookviewer/ebook?sid=f196c952-10ac-4105-b8ff-ce4e44fce642@sessionmgr4007&amp;ppid=pp_Cover&amp;vid=0&amp;format=EB"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cs231n.github.io/convolutional-networks/"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search-ebscohost-com.elib.openu.ac.il/login.aspx?direct=true&amp;db=nlebk&amp;AN=1607842&amp;site=eds-live&amp;ebv=EB&amp;ppid=pp_18" TargetMode="External"/><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hyperlink" Target="https://search-ebscohost-com.elib.openu.ac.il/login.aspx?direct=true&amp;db=edseee&amp;AN=edseee.9134692&amp;site=eds-live" TargetMode="External"/><Relationship Id="rId115" Type="http://schemas.openxmlformats.org/officeDocument/2006/relationships/hyperlink" Target="https://towardsdatascience.com/sigmoid-neuron-deep-neural-networks-a4cd35b629d7"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image" Target="media/image2.jpe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comments" Target="comment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towardsdatascience.com/sigmoid-neuron-deep-neural-networks-a4cd35b629d7" TargetMode="External"/><Relationship Id="rId46" Type="http://schemas.openxmlformats.org/officeDocument/2006/relationships/image" Target="media/image25.png"/><Relationship Id="rId67" Type="http://schemas.openxmlformats.org/officeDocument/2006/relationships/image" Target="media/image45.jpeg"/><Relationship Id="rId116" Type="http://schemas.openxmlformats.org/officeDocument/2006/relationships/hyperlink" Target="https://dl-acm-org.elib.openu.ac.il/doi/10.1145/3175731.3175733" TargetMode="External"/><Relationship Id="rId20" Type="http://schemas.openxmlformats.org/officeDocument/2006/relationships/hyperlink" Target="https://en.wikipedia.org/wiki/Frank_Rosenblatt" TargetMode="External"/><Relationship Id="rId41" Type="http://schemas.openxmlformats.org/officeDocument/2006/relationships/hyperlink" Target="https://blog.paperspace.com/content/images/size/w2000/2019/09/F1-02.large.jpg" TargetMode="External"/><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dl-acm-org.elib.openu.ac.il/doi/10.1145/3290589.3290599" TargetMode="External"/><Relationship Id="rId15" Type="http://schemas.openxmlformats.org/officeDocument/2006/relationships/hyperlink" Target="https://www.technologyreview.com/2018/10/24/139313/a-global-ethics-study-aims-to-help-ai-solve-the-self-driving-trolley-problem/"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0" Type="http://schemas.microsoft.com/office/2016/09/relationships/commentsIds" Target="commentsIds.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hyperlink" Target="https://www.tesla.com/autopilot"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5C72F-8979-4E54-A422-9E81F4B05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11788</Words>
  <Characters>67193</Characters>
  <Application>Microsoft Office Word</Application>
  <DocSecurity>0</DocSecurity>
  <Lines>559</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COSTAV3</dc:creator>
  <cp:keywords/>
  <dc:description/>
  <cp:lastModifiedBy>Stav Cohen</cp:lastModifiedBy>
  <cp:revision>2</cp:revision>
  <dcterms:created xsi:type="dcterms:W3CDTF">2020-12-22T17:12:00Z</dcterms:created>
  <dcterms:modified xsi:type="dcterms:W3CDTF">2020-12-22T17:12:00Z</dcterms:modified>
</cp:coreProperties>
</file>